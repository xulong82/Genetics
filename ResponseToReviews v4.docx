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CEE73E" w14:textId="2A9662DD" w:rsidR="00223AC7" w:rsidRPr="00F32F9F" w:rsidRDefault="003B2E2E" w:rsidP="00F32F9F">
      <w:pPr>
        <w:spacing w:after="120" w:line="264" w:lineRule="auto"/>
        <w:rPr>
          <w:rFonts w:ascii="Arial" w:eastAsia="Times New Roman" w:hAnsi="Arial" w:cs="Arial"/>
        </w:rPr>
      </w:pPr>
      <w:r w:rsidRPr="00F32F9F">
        <w:rPr>
          <w:rFonts w:ascii="Arial" w:eastAsia="Times New Roman" w:hAnsi="Arial" w:cs="Arial"/>
          <w:color w:val="C00000"/>
        </w:rPr>
        <w:br/>
      </w:r>
      <w:r w:rsidR="00223AC7" w:rsidRPr="00F32F9F">
        <w:rPr>
          <w:rFonts w:ascii="Arial" w:eastAsia="Times New Roman" w:hAnsi="Arial" w:cs="Arial"/>
          <w:color w:val="C00000"/>
        </w:rPr>
        <w:t>We appreciate the thoughtful and helpful comments from both reviewers, and have addressed all points below and throughout the text. Responses are indented in the text below with references to the modified manuscript.</w:t>
      </w:r>
    </w:p>
    <w:p w14:paraId="1CCBB3FE" w14:textId="77777777" w:rsidR="00F32F9F" w:rsidRDefault="00F32F9F" w:rsidP="00F32F9F">
      <w:pPr>
        <w:spacing w:after="120" w:line="264" w:lineRule="auto"/>
        <w:rPr>
          <w:rFonts w:ascii="Arial" w:eastAsia="Times New Roman" w:hAnsi="Arial" w:cs="Arial"/>
          <w:b/>
        </w:rPr>
      </w:pPr>
    </w:p>
    <w:p w14:paraId="588039BC" w14:textId="2961822D" w:rsidR="00E22939" w:rsidRPr="00F32F9F" w:rsidRDefault="003B2E2E" w:rsidP="00F32F9F">
      <w:pPr>
        <w:spacing w:after="120" w:line="264" w:lineRule="auto"/>
        <w:rPr>
          <w:rFonts w:ascii="Arial" w:eastAsia="Times New Roman" w:hAnsi="Arial" w:cs="Arial"/>
        </w:rPr>
      </w:pPr>
      <w:r w:rsidRPr="00F32F9F">
        <w:rPr>
          <w:rFonts w:ascii="Arial" w:eastAsia="Times New Roman" w:hAnsi="Arial" w:cs="Arial"/>
          <w:b/>
        </w:rPr>
        <w:t xml:space="preserve">Reviewer #1 (Comments for the Authors (Required)): </w:t>
      </w:r>
      <w:r w:rsidRPr="00F32F9F">
        <w:rPr>
          <w:rFonts w:ascii="Arial" w:eastAsia="Times New Roman" w:hAnsi="Arial" w:cs="Arial"/>
          <w:b/>
        </w:rPr>
        <w:br/>
      </w:r>
      <w:r w:rsidRPr="00F32F9F">
        <w:rPr>
          <w:rFonts w:ascii="Arial" w:eastAsia="Times New Roman" w:hAnsi="Arial" w:cs="Arial"/>
        </w:rPr>
        <w:br/>
        <w:t xml:space="preserve">In this paper the authors develop a Bayesian generalized linear mixed model for categorical trait GWAS, and propose a novel way to incorporate the prior knowledge about SNP effect into the analysis to increase power. Their model is overall statistically valid and the parameter inference takes advantages of the most advanced MCMC techniques in Stan, the platform they used to implement the model. This method is applied to the Alzheimer's disease (AD) using a whole-genome sequencing cohort. They showed by a mouse experiment that two putative genes identified from their analysis are functionally relevant to vascular dysfunction, which provides supportive evidence to their findings. Although the sample size is relatively small (n=570), the ability to better model the categorical trait for GWAS is shown. Both their modelling and findings could potentially be valuable contributions to the methodology of GWAS and the understanding of AD etiology. Overall this paper is well written, but clarifications are needed to better present the method. Please find my specific comments below. </w:t>
      </w:r>
      <w:r w:rsidRPr="00F32F9F">
        <w:rPr>
          <w:rFonts w:ascii="Arial" w:eastAsia="Times New Roman" w:hAnsi="Arial" w:cs="Arial"/>
        </w:rPr>
        <w:br/>
      </w:r>
      <w:r w:rsidRPr="00F32F9F">
        <w:rPr>
          <w:rFonts w:ascii="Arial" w:eastAsia="Times New Roman" w:hAnsi="Arial" w:cs="Arial"/>
        </w:rPr>
        <w:br/>
        <w:t>The presentation of linear mixed model is confusing (lines 125-140), with several typos. In line 130, "</w:t>
      </w:r>
      <w:proofErr w:type="spellStart"/>
      <w:r w:rsidRPr="00F32F9F">
        <w:rPr>
          <w:rFonts w:ascii="Arial" w:eastAsia="Times New Roman" w:hAnsi="Arial" w:cs="Arial"/>
        </w:rPr>
        <w:t>e~</w:t>
      </w:r>
      <w:proofErr w:type="gramStart"/>
      <w:r w:rsidRPr="00F32F9F">
        <w:rPr>
          <w:rFonts w:ascii="Arial" w:eastAsia="Times New Roman" w:hAnsi="Arial" w:cs="Arial"/>
        </w:rPr>
        <w:t>N</w:t>
      </w:r>
      <w:proofErr w:type="spellEnd"/>
      <w:r w:rsidRPr="00F32F9F">
        <w:rPr>
          <w:rFonts w:ascii="Arial" w:eastAsia="Times New Roman" w:hAnsi="Arial" w:cs="Arial"/>
        </w:rPr>
        <w:t>(</w:t>
      </w:r>
      <w:proofErr w:type="gramEnd"/>
      <w:r w:rsidRPr="00F32F9F">
        <w:rPr>
          <w:rFonts w:ascii="Arial" w:eastAsia="Times New Roman" w:hAnsi="Arial" w:cs="Arial"/>
        </w:rPr>
        <w:t>0,1)", but in line 139, it is said "</w:t>
      </w:r>
      <w:proofErr w:type="spellStart"/>
      <w:r w:rsidRPr="00F32F9F">
        <w:rPr>
          <w:rFonts w:ascii="Arial" w:eastAsia="Times New Roman" w:hAnsi="Arial" w:cs="Arial"/>
        </w:rPr>
        <w:t>σe</w:t>
      </w:r>
      <w:proofErr w:type="spellEnd"/>
      <w:r w:rsidRPr="00F32F9F">
        <w:rPr>
          <w:rFonts w:ascii="Arial" w:eastAsia="Times New Roman" w:hAnsi="Arial" w:cs="Arial"/>
        </w:rPr>
        <w:t xml:space="preserve"> followed inverse gamma distribution". If </w:t>
      </w:r>
      <w:proofErr w:type="spellStart"/>
      <w:r w:rsidRPr="00F32F9F">
        <w:rPr>
          <w:rFonts w:ascii="Arial" w:eastAsia="Times New Roman" w:hAnsi="Arial" w:cs="Arial"/>
        </w:rPr>
        <w:t>e~</w:t>
      </w:r>
      <w:proofErr w:type="gramStart"/>
      <w:r w:rsidRPr="00F32F9F">
        <w:rPr>
          <w:rFonts w:ascii="Arial" w:eastAsia="Times New Roman" w:hAnsi="Arial" w:cs="Arial"/>
        </w:rPr>
        <w:t>N</w:t>
      </w:r>
      <w:proofErr w:type="spellEnd"/>
      <w:r w:rsidRPr="00F32F9F">
        <w:rPr>
          <w:rFonts w:ascii="Arial" w:eastAsia="Times New Roman" w:hAnsi="Arial" w:cs="Arial"/>
        </w:rPr>
        <w:t>(</w:t>
      </w:r>
      <w:proofErr w:type="gramEnd"/>
      <w:r w:rsidRPr="00F32F9F">
        <w:rPr>
          <w:rFonts w:ascii="Arial" w:eastAsia="Times New Roman" w:hAnsi="Arial" w:cs="Arial"/>
        </w:rPr>
        <w:t xml:space="preserve">0,1) is assumed, does it result from the assumption that y is standardized to have variance one? If so, it needs to be stated. Another typo is that beta_0 ~ </w:t>
      </w:r>
      <w:proofErr w:type="gramStart"/>
      <w:r w:rsidRPr="00F32F9F">
        <w:rPr>
          <w:rFonts w:ascii="Cambria Math" w:eastAsia="Times New Roman" w:hAnsi="Cambria Math" w:cs="Cambria Math"/>
        </w:rPr>
        <w:t>𝑁</w:t>
      </w:r>
      <w:r w:rsidRPr="00F32F9F">
        <w:rPr>
          <w:rFonts w:ascii="Arial" w:eastAsia="Times New Roman" w:hAnsi="Arial" w:cs="Arial"/>
        </w:rPr>
        <w:t>(</w:t>
      </w:r>
      <w:proofErr w:type="gramEnd"/>
      <w:r w:rsidRPr="00F32F9F">
        <w:rPr>
          <w:rFonts w:ascii="Arial" w:eastAsia="Times New Roman" w:hAnsi="Arial" w:cs="Arial"/>
        </w:rPr>
        <w:t xml:space="preserve">0,1) but later they have sigma_0 ~ </w:t>
      </w:r>
      <w:proofErr w:type="spellStart"/>
      <w:r w:rsidRPr="00F32F9F">
        <w:rPr>
          <w:rFonts w:ascii="Arial" w:eastAsia="Times New Roman" w:hAnsi="Arial" w:cs="Arial"/>
        </w:rPr>
        <w:t>inv_gamma</w:t>
      </w:r>
      <w:proofErr w:type="spellEnd"/>
      <w:r w:rsidRPr="00F32F9F">
        <w:rPr>
          <w:rFonts w:ascii="Arial" w:eastAsia="Times New Roman" w:hAnsi="Arial" w:cs="Arial"/>
        </w:rPr>
        <w:t xml:space="preserve">(2,1). Also, the authors assign a standard normal to beta, but contemporary methods commonly use a flat prior to avoid introducing shrinkage on the fixed effects. </w:t>
      </w:r>
      <w:proofErr w:type="gramStart"/>
      <w:r w:rsidRPr="00F32F9F">
        <w:rPr>
          <w:rFonts w:ascii="Arial" w:eastAsia="Times New Roman" w:hAnsi="Arial" w:cs="Arial"/>
        </w:rPr>
        <w:t>These need</w:t>
      </w:r>
      <w:proofErr w:type="gramEnd"/>
      <w:r w:rsidRPr="00F32F9F">
        <w:rPr>
          <w:rFonts w:ascii="Arial" w:eastAsia="Times New Roman" w:hAnsi="Arial" w:cs="Arial"/>
        </w:rPr>
        <w:t xml:space="preserve"> to be clarified. </w:t>
      </w:r>
    </w:p>
    <w:p w14:paraId="4CADAC33" w14:textId="3A398487" w:rsidR="009866D8" w:rsidRPr="00F32F9F" w:rsidRDefault="00A271CF" w:rsidP="008C774C">
      <w:pPr>
        <w:pStyle w:val="Normal1"/>
        <w:spacing w:after="120" w:line="264" w:lineRule="auto"/>
        <w:ind w:left="720"/>
        <w:rPr>
          <w:rFonts w:eastAsia="Times New Roman"/>
          <w:color w:val="C00000"/>
        </w:rPr>
      </w:pPr>
      <w:r w:rsidRPr="00F32F9F">
        <w:rPr>
          <w:rFonts w:eastAsia="Times New Roman"/>
          <w:color w:val="C00000"/>
        </w:rPr>
        <w:t>We thank the reviewer</w:t>
      </w:r>
      <w:r w:rsidR="00DA251B" w:rsidRPr="00F32F9F">
        <w:rPr>
          <w:rFonts w:eastAsia="Times New Roman"/>
          <w:color w:val="C00000"/>
        </w:rPr>
        <w:t xml:space="preserve"> for pointing out both of the typos. </w:t>
      </w:r>
      <w:r w:rsidR="009C568E" w:rsidRPr="00F32F9F">
        <w:rPr>
          <w:rFonts w:eastAsia="Times New Roman"/>
          <w:color w:val="C00000"/>
        </w:rPr>
        <w:t xml:space="preserve">We have corrected </w:t>
      </w:r>
      <w:r w:rsidR="00DA251B" w:rsidRPr="00F32F9F">
        <w:rPr>
          <w:rFonts w:eastAsia="Times New Roman"/>
          <w:color w:val="C00000"/>
        </w:rPr>
        <w:t>them</w:t>
      </w:r>
      <w:r w:rsidR="009C568E" w:rsidRPr="00F32F9F">
        <w:rPr>
          <w:rFonts w:eastAsia="Times New Roman"/>
          <w:color w:val="C00000"/>
        </w:rPr>
        <w:t xml:space="preserve"> in the revised manuscript. Specifically,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0, 1</m:t>
            </m:r>
          </m:e>
        </m:d>
      </m:oMath>
      <w:r w:rsidR="009C568E" w:rsidRPr="00F32F9F">
        <w:rPr>
          <w:rFonts w:eastAsia="Times New Roman"/>
          <w:color w:val="C00000"/>
        </w:rPr>
        <w:t xml:space="preserve"> was </w:t>
      </w:r>
      <w:r w:rsidR="00C63E5A" w:rsidRPr="00F32F9F">
        <w:rPr>
          <w:rFonts w:eastAsia="Times New Roman"/>
          <w:color w:val="C00000"/>
        </w:rPr>
        <w:t xml:space="preserve">corrected </w:t>
      </w:r>
      <w:r w:rsidR="00611B50" w:rsidRPr="00F32F9F">
        <w:rPr>
          <w:rFonts w:eastAsia="Times New Roman"/>
          <w:color w:val="C00000"/>
        </w:rPr>
        <w:t>to</w:t>
      </w:r>
      <w:r w:rsidR="009C568E" w:rsidRPr="00F32F9F">
        <w:rPr>
          <w:rFonts w:eastAsia="Times New Roman"/>
          <w:color w:val="C00000"/>
        </w:rPr>
        <w:t xml:space="preserve">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 xml:space="preserve">0, </m:t>
            </m:r>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e>
        </m:d>
      </m:oMath>
      <w:r w:rsidR="00611B50" w:rsidRPr="00F32F9F">
        <w:rPr>
          <w:rFonts w:eastAsia="Times New Roman"/>
          <w:color w:val="C00000"/>
        </w:rPr>
        <w:t xml:space="preserve"> and</w:t>
      </w:r>
      <w:r w:rsidR="009C568E" w:rsidRPr="00F32F9F">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0</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C63E5A" w:rsidRPr="00F32F9F">
        <w:rPr>
          <w:rFonts w:eastAsia="Times New Roman"/>
          <w:color w:val="C00000"/>
        </w:rPr>
        <w:t xml:space="preserve"> was corrected </w:t>
      </w:r>
      <w:r w:rsidR="00611B50" w:rsidRPr="00F32F9F">
        <w:rPr>
          <w:rFonts w:eastAsia="Times New Roman"/>
          <w:color w:val="C00000"/>
        </w:rPr>
        <w:t>to</w:t>
      </w:r>
      <w:r w:rsidR="00C63E5A" w:rsidRPr="00F32F9F">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1A27CA" w:rsidRPr="00F32F9F">
        <w:rPr>
          <w:rFonts w:eastAsia="Times New Roman"/>
          <w:color w:val="C00000"/>
        </w:rPr>
        <w:t xml:space="preserve">. </w:t>
      </w:r>
    </w:p>
    <w:p w14:paraId="0C9D102D" w14:textId="03317777" w:rsidR="003F1C44" w:rsidRPr="00F32F9F" w:rsidRDefault="0095055C" w:rsidP="008C774C">
      <w:pPr>
        <w:pStyle w:val="Normal1"/>
        <w:spacing w:after="120" w:line="264" w:lineRule="auto"/>
        <w:ind w:left="720"/>
        <w:rPr>
          <w:rFonts w:eastAsia="Times New Roman"/>
          <w:color w:val="C00000"/>
        </w:rPr>
      </w:pPr>
      <w:r w:rsidRPr="00F32F9F">
        <w:rPr>
          <w:rFonts w:eastAsia="Times New Roman"/>
          <w:color w:val="C00000"/>
        </w:rPr>
        <w:t xml:space="preserve">It is an interesting topic to </w:t>
      </w:r>
      <w:r w:rsidR="00741C6D" w:rsidRPr="00F32F9F">
        <w:rPr>
          <w:rFonts w:eastAsia="Times New Roman"/>
          <w:color w:val="C00000"/>
        </w:rPr>
        <w:t>study</w:t>
      </w:r>
      <w:r w:rsidRPr="00F32F9F">
        <w:rPr>
          <w:rFonts w:eastAsia="Times New Roman"/>
          <w:color w:val="C00000"/>
        </w:rPr>
        <w:t xml:space="preserve"> how flat priors would perform differently than the standard normal priors for fixed effect sizes. </w:t>
      </w:r>
      <w:r w:rsidR="00932523" w:rsidRPr="00F32F9F">
        <w:rPr>
          <w:rFonts w:eastAsia="Times New Roman"/>
          <w:color w:val="C00000"/>
        </w:rPr>
        <w:t>There are three</w:t>
      </w:r>
      <w:r w:rsidR="00D76E1F" w:rsidRPr="00F32F9F">
        <w:rPr>
          <w:rFonts w:eastAsia="Times New Roman"/>
          <w:color w:val="C00000"/>
        </w:rPr>
        <w:t xml:space="preserve"> reasons for us to take standard </w:t>
      </w:r>
      <w:r w:rsidR="00194F87" w:rsidRPr="00F32F9F">
        <w:rPr>
          <w:rFonts w:eastAsia="Times New Roman"/>
          <w:color w:val="C00000"/>
        </w:rPr>
        <w:t xml:space="preserve">normal as priors of variant </w:t>
      </w:r>
      <w:r w:rsidR="00D76E1F" w:rsidRPr="00F32F9F">
        <w:rPr>
          <w:rFonts w:eastAsia="Times New Roman"/>
          <w:color w:val="C00000"/>
        </w:rPr>
        <w:t>effect when additional knowledges are not taken into account</w:t>
      </w:r>
      <w:r w:rsidR="00611B50" w:rsidRPr="00F32F9F">
        <w:rPr>
          <w:rFonts w:eastAsia="Times New Roman"/>
          <w:color w:val="C00000"/>
        </w:rPr>
        <w:t>. First</w:t>
      </w:r>
      <w:r w:rsidR="00932523" w:rsidRPr="00F32F9F">
        <w:rPr>
          <w:rFonts w:eastAsia="Times New Roman"/>
          <w:color w:val="C00000"/>
        </w:rPr>
        <w:t xml:space="preserve">, it fits our </w:t>
      </w:r>
      <w:r w:rsidR="00611B50" w:rsidRPr="00F32F9F">
        <w:rPr>
          <w:rFonts w:eastAsia="Times New Roman"/>
          <w:color w:val="C00000"/>
        </w:rPr>
        <w:t xml:space="preserve">initial </w:t>
      </w:r>
      <w:r w:rsidR="00932523" w:rsidRPr="00F32F9F">
        <w:rPr>
          <w:rFonts w:eastAsia="Times New Roman"/>
          <w:color w:val="C00000"/>
        </w:rPr>
        <w:t>assumption</w:t>
      </w:r>
      <w:r w:rsidR="00194F87" w:rsidRPr="00F32F9F">
        <w:rPr>
          <w:rFonts w:eastAsia="Times New Roman"/>
          <w:color w:val="C00000"/>
        </w:rPr>
        <w:t xml:space="preserve"> that </w:t>
      </w:r>
      <w:r w:rsidR="00932523" w:rsidRPr="00F32F9F">
        <w:rPr>
          <w:rFonts w:eastAsia="Times New Roman"/>
          <w:color w:val="C00000"/>
        </w:rPr>
        <w:t>the variant under consideration does not cont</w:t>
      </w:r>
      <w:r w:rsidR="00611B50" w:rsidRPr="00F32F9F">
        <w:rPr>
          <w:rFonts w:eastAsia="Times New Roman"/>
          <w:color w:val="C00000"/>
        </w:rPr>
        <w:t>ribute to the phenotype. Second</w:t>
      </w:r>
      <w:r w:rsidR="00932523" w:rsidRPr="00F32F9F">
        <w:rPr>
          <w:rFonts w:eastAsia="Times New Roman"/>
          <w:color w:val="C00000"/>
        </w:rPr>
        <w:t xml:space="preserve">, </w:t>
      </w:r>
      <w:r w:rsidR="00611B50" w:rsidRPr="00F32F9F">
        <w:rPr>
          <w:rFonts w:eastAsia="Times New Roman"/>
          <w:color w:val="C00000"/>
        </w:rPr>
        <w:t xml:space="preserve">it constrains </w:t>
      </w:r>
      <w:r w:rsidR="00AD0315" w:rsidRPr="00F32F9F">
        <w:rPr>
          <w:rFonts w:eastAsia="Times New Roman"/>
          <w:color w:val="C00000"/>
        </w:rPr>
        <w:t xml:space="preserve">variants of </w:t>
      </w:r>
      <w:r w:rsidR="00194F87" w:rsidRPr="00F32F9F">
        <w:rPr>
          <w:rFonts w:eastAsia="Times New Roman"/>
          <w:color w:val="C00000"/>
        </w:rPr>
        <w:t>large e</w:t>
      </w:r>
      <w:r w:rsidR="00AD0315" w:rsidRPr="00F32F9F">
        <w:rPr>
          <w:rFonts w:eastAsia="Times New Roman"/>
          <w:color w:val="C00000"/>
        </w:rPr>
        <w:t xml:space="preserve">ffect sizes </w:t>
      </w:r>
      <w:r w:rsidR="00611B50" w:rsidRPr="00F32F9F">
        <w:rPr>
          <w:rFonts w:eastAsia="Times New Roman"/>
          <w:color w:val="C00000"/>
        </w:rPr>
        <w:t xml:space="preserve">that </w:t>
      </w:r>
      <w:r w:rsidR="00AD0315" w:rsidRPr="00F32F9F">
        <w:rPr>
          <w:rFonts w:eastAsia="Times New Roman"/>
          <w:color w:val="C00000"/>
        </w:rPr>
        <w:t>are less</w:t>
      </w:r>
      <w:r w:rsidR="00194F87" w:rsidRPr="00F32F9F">
        <w:rPr>
          <w:rFonts w:eastAsia="Times New Roman"/>
          <w:color w:val="C00000"/>
        </w:rPr>
        <w:t xml:space="preserve"> likely</w:t>
      </w:r>
      <w:r w:rsidR="00AD0315" w:rsidRPr="00F32F9F">
        <w:rPr>
          <w:rFonts w:eastAsia="Times New Roman"/>
          <w:color w:val="C00000"/>
        </w:rPr>
        <w:t xml:space="preserve"> to be true</w:t>
      </w:r>
      <w:r w:rsidR="00194F87" w:rsidRPr="00F32F9F">
        <w:rPr>
          <w:rFonts w:eastAsia="Times New Roman"/>
          <w:color w:val="C00000"/>
        </w:rPr>
        <w:t xml:space="preserve">. </w:t>
      </w:r>
      <w:r w:rsidR="00611B50" w:rsidRPr="00F32F9F">
        <w:rPr>
          <w:rFonts w:eastAsia="Times New Roman"/>
          <w:color w:val="C00000"/>
        </w:rPr>
        <w:t>Third</w:t>
      </w:r>
      <w:r w:rsidR="00505898" w:rsidRPr="00F32F9F">
        <w:rPr>
          <w:rFonts w:eastAsia="Times New Roman"/>
          <w:color w:val="C00000"/>
        </w:rPr>
        <w:t xml:space="preserve">, </w:t>
      </w:r>
      <w:r w:rsidR="00611B50" w:rsidRPr="00F32F9F">
        <w:rPr>
          <w:rFonts w:eastAsia="Times New Roman"/>
          <w:color w:val="C00000"/>
        </w:rPr>
        <w:t xml:space="preserve">it allows modeling the mean and variance parameters of </w:t>
      </w:r>
      <w:r w:rsidR="00505898" w:rsidRPr="00F32F9F">
        <w:rPr>
          <w:rFonts w:eastAsia="Times New Roman"/>
          <w:color w:val="C00000"/>
        </w:rPr>
        <w:t>priors in Gaussian models</w:t>
      </w:r>
      <w:r w:rsidR="00611B50" w:rsidRPr="00F32F9F">
        <w:rPr>
          <w:rFonts w:eastAsia="Times New Roman"/>
          <w:color w:val="C00000"/>
        </w:rPr>
        <w:t>, providing</w:t>
      </w:r>
      <w:r w:rsidR="00505898" w:rsidRPr="00F32F9F">
        <w:rPr>
          <w:rFonts w:eastAsia="Times New Roman"/>
          <w:color w:val="C00000"/>
        </w:rPr>
        <w:t xml:space="preserve"> a framework </w:t>
      </w:r>
      <w:r w:rsidR="003F1C44" w:rsidRPr="00F32F9F">
        <w:rPr>
          <w:rFonts w:eastAsia="Times New Roman"/>
          <w:color w:val="C00000"/>
        </w:rPr>
        <w:t>for incorporating external knowledge.</w:t>
      </w:r>
    </w:p>
    <w:p w14:paraId="65D20E03" w14:textId="4F764C1E" w:rsidR="0022275D" w:rsidRPr="00F32F9F" w:rsidRDefault="00611B50" w:rsidP="008C774C">
      <w:pPr>
        <w:pStyle w:val="Normal1"/>
        <w:spacing w:after="120" w:line="264" w:lineRule="auto"/>
        <w:ind w:left="720"/>
        <w:rPr>
          <w:rFonts w:eastAsia="Times New Roman"/>
          <w:color w:val="C00000"/>
        </w:rPr>
      </w:pPr>
      <w:r w:rsidRPr="00F32F9F">
        <w:rPr>
          <w:rFonts w:eastAsia="Times New Roman"/>
          <w:color w:val="C00000"/>
        </w:rPr>
        <w:t>We consider the effective shrinkage of a standard normal prior to be advantageous in genetic association analysis. Unlike a</w:t>
      </w:r>
      <w:r w:rsidR="005A74C5" w:rsidRPr="00F32F9F">
        <w:rPr>
          <w:rFonts w:eastAsia="Times New Roman"/>
          <w:color w:val="C00000"/>
        </w:rPr>
        <w:t xml:space="preserve"> standar</w:t>
      </w:r>
      <w:r w:rsidR="00453A14" w:rsidRPr="00F32F9F">
        <w:rPr>
          <w:rFonts w:eastAsia="Times New Roman"/>
          <w:color w:val="C00000"/>
        </w:rPr>
        <w:t xml:space="preserve">d normal, </w:t>
      </w:r>
      <w:r w:rsidRPr="00F32F9F">
        <w:rPr>
          <w:rFonts w:eastAsia="Times New Roman"/>
          <w:color w:val="C00000"/>
        </w:rPr>
        <w:t xml:space="preserve">a </w:t>
      </w:r>
      <w:r w:rsidR="00453A14" w:rsidRPr="00F32F9F">
        <w:rPr>
          <w:rFonts w:eastAsia="Times New Roman"/>
          <w:color w:val="C00000"/>
        </w:rPr>
        <w:t xml:space="preserve">flat prior is practically a Gaussian model of </w:t>
      </w:r>
      <w:r w:rsidRPr="00F32F9F">
        <w:rPr>
          <w:rFonts w:eastAsia="Times New Roman"/>
          <w:color w:val="C00000"/>
        </w:rPr>
        <w:t>very large</w:t>
      </w:r>
      <w:r w:rsidR="00453A14" w:rsidRPr="00F32F9F">
        <w:rPr>
          <w:rFonts w:eastAsia="Times New Roman"/>
          <w:color w:val="C00000"/>
        </w:rPr>
        <w:t xml:space="preserve"> variance. </w:t>
      </w:r>
      <w:r w:rsidR="00B00805" w:rsidRPr="00F32F9F">
        <w:rPr>
          <w:rFonts w:eastAsia="Times New Roman"/>
          <w:color w:val="C00000"/>
        </w:rPr>
        <w:t>From the mathematical point of view, i</w:t>
      </w:r>
      <w:r w:rsidR="00B95B61" w:rsidRPr="00F32F9F">
        <w:rPr>
          <w:rFonts w:eastAsia="Times New Roman"/>
          <w:color w:val="C00000"/>
        </w:rPr>
        <w:t xml:space="preserve">t is </w:t>
      </w:r>
      <w:r w:rsidR="009B6900" w:rsidRPr="00F32F9F">
        <w:rPr>
          <w:rFonts w:eastAsia="Times New Roman"/>
          <w:color w:val="C00000"/>
        </w:rPr>
        <w:t>conceivable</w:t>
      </w:r>
      <w:r w:rsidR="00C946FA" w:rsidRPr="00F32F9F">
        <w:rPr>
          <w:rFonts w:eastAsia="Times New Roman"/>
          <w:color w:val="C00000"/>
        </w:rPr>
        <w:t xml:space="preserve"> that</w:t>
      </w:r>
      <w:r w:rsidR="00C20D96" w:rsidRPr="00F32F9F">
        <w:rPr>
          <w:rFonts w:eastAsia="Times New Roman"/>
          <w:color w:val="C00000"/>
        </w:rPr>
        <w:t xml:space="preserve"> the standard normal prior </w:t>
      </w:r>
      <w:r w:rsidR="00C946FA" w:rsidRPr="00F32F9F">
        <w:rPr>
          <w:rFonts w:eastAsia="Times New Roman"/>
          <w:color w:val="C00000"/>
        </w:rPr>
        <w:t>tend</w:t>
      </w:r>
      <w:r w:rsidR="002F4B2F" w:rsidRPr="00F32F9F">
        <w:rPr>
          <w:rFonts w:eastAsia="Times New Roman"/>
          <w:color w:val="C00000"/>
        </w:rPr>
        <w:t>s</w:t>
      </w:r>
      <w:r w:rsidR="00C946FA" w:rsidRPr="00F32F9F">
        <w:rPr>
          <w:rFonts w:eastAsia="Times New Roman"/>
          <w:color w:val="C00000"/>
        </w:rPr>
        <w:t xml:space="preserve"> to shrink large fixed effects because it </w:t>
      </w:r>
      <w:r w:rsidR="00C20D96" w:rsidRPr="00F32F9F">
        <w:rPr>
          <w:rFonts w:eastAsia="Times New Roman"/>
          <w:color w:val="C00000"/>
        </w:rPr>
        <w:t>is practically pulling the posterior effect size back to 0 with a stronger weight (1 versus 1/infinite)</w:t>
      </w:r>
      <w:r w:rsidR="000C6B29" w:rsidRPr="00F32F9F">
        <w:rPr>
          <w:rFonts w:eastAsia="Times New Roman"/>
          <w:color w:val="C00000"/>
        </w:rPr>
        <w:t>. With this, the standard normal priors would effectively decrease false positive findings</w:t>
      </w:r>
      <w:r w:rsidR="00131B8E" w:rsidRPr="00F32F9F">
        <w:rPr>
          <w:rFonts w:eastAsia="Times New Roman"/>
          <w:color w:val="C00000"/>
        </w:rPr>
        <w:t>, which is the top concern in genome-wide association studies</w:t>
      </w:r>
      <w:r w:rsidR="000C6B29" w:rsidRPr="00F32F9F">
        <w:rPr>
          <w:rFonts w:eastAsia="Times New Roman"/>
          <w:color w:val="C00000"/>
        </w:rPr>
        <w:t xml:space="preserve">. </w:t>
      </w:r>
    </w:p>
    <w:p w14:paraId="5C453FF1" w14:textId="624DE67E" w:rsidR="000E46C7" w:rsidRPr="00F32F9F" w:rsidRDefault="00575A69" w:rsidP="008C774C">
      <w:pPr>
        <w:pStyle w:val="Normal1"/>
        <w:spacing w:after="120" w:line="264" w:lineRule="auto"/>
        <w:ind w:left="720"/>
        <w:rPr>
          <w:rFonts w:eastAsia="Times New Roman"/>
          <w:color w:val="C00000"/>
        </w:rPr>
      </w:pPr>
      <w:r w:rsidRPr="00F32F9F">
        <w:rPr>
          <w:rFonts w:eastAsia="Times New Roman"/>
          <w:color w:val="C00000"/>
        </w:rPr>
        <w:lastRenderedPageBreak/>
        <w:t>To investigate</w:t>
      </w:r>
      <w:r w:rsidR="00596DE2" w:rsidRPr="00F32F9F">
        <w:rPr>
          <w:rFonts w:eastAsia="Times New Roman"/>
          <w:color w:val="C00000"/>
        </w:rPr>
        <w:t xml:space="preserve"> how </w:t>
      </w:r>
      <w:r w:rsidR="00CB424F" w:rsidRPr="00F32F9F">
        <w:rPr>
          <w:rFonts w:eastAsia="Times New Roman"/>
          <w:color w:val="C00000"/>
        </w:rPr>
        <w:t xml:space="preserve">a </w:t>
      </w:r>
      <w:r w:rsidR="004A1B30" w:rsidRPr="00F32F9F">
        <w:rPr>
          <w:rFonts w:eastAsia="Times New Roman"/>
          <w:color w:val="C00000"/>
        </w:rPr>
        <w:t>flat prior perform</w:t>
      </w:r>
      <w:r w:rsidR="00CB424F" w:rsidRPr="00F32F9F">
        <w:rPr>
          <w:rFonts w:eastAsia="Times New Roman"/>
          <w:color w:val="C00000"/>
        </w:rPr>
        <w:t>s</w:t>
      </w:r>
      <w:r w:rsidR="004A1B30" w:rsidRPr="00F32F9F">
        <w:rPr>
          <w:rFonts w:eastAsia="Times New Roman"/>
          <w:color w:val="C00000"/>
        </w:rPr>
        <w:t xml:space="preserve"> </w:t>
      </w:r>
      <w:r w:rsidR="00CB424F" w:rsidRPr="00F32F9F">
        <w:rPr>
          <w:rFonts w:eastAsia="Times New Roman"/>
          <w:color w:val="C00000"/>
        </w:rPr>
        <w:t>differently than</w:t>
      </w:r>
      <w:r w:rsidR="004A1B30" w:rsidRPr="00F32F9F">
        <w:rPr>
          <w:rFonts w:eastAsia="Times New Roman"/>
          <w:color w:val="C00000"/>
        </w:rPr>
        <w:t xml:space="preserve"> the </w:t>
      </w:r>
      <w:r w:rsidR="008A2086" w:rsidRPr="00F32F9F">
        <w:rPr>
          <w:rFonts w:eastAsia="Times New Roman"/>
          <w:color w:val="C00000"/>
        </w:rPr>
        <w:t>standard normal prior</w:t>
      </w:r>
      <w:r w:rsidRPr="00F32F9F">
        <w:rPr>
          <w:rFonts w:eastAsia="Times New Roman"/>
          <w:color w:val="C00000"/>
        </w:rPr>
        <w:t xml:space="preserve">, we built two ordered categorical models </w:t>
      </w:r>
      <w:r w:rsidR="004A1B30" w:rsidRPr="00F32F9F">
        <w:rPr>
          <w:rFonts w:eastAsia="Times New Roman"/>
          <w:color w:val="C00000"/>
        </w:rPr>
        <w:t>that implement</w:t>
      </w:r>
      <w:r w:rsidRPr="00F32F9F">
        <w:rPr>
          <w:rFonts w:eastAsia="Times New Roman"/>
          <w:color w:val="C00000"/>
        </w:rPr>
        <w:t xml:space="preserve"> either standard normal </w:t>
      </w:r>
      <w:r w:rsidR="001401BC" w:rsidRPr="00F32F9F">
        <w:rPr>
          <w:rFonts w:eastAsia="Times New Roman"/>
          <w:color w:val="C00000"/>
        </w:rPr>
        <w:t xml:space="preserve">(M1) </w:t>
      </w:r>
      <w:r w:rsidRPr="00F32F9F">
        <w:rPr>
          <w:rFonts w:eastAsia="Times New Roman"/>
          <w:color w:val="C00000"/>
        </w:rPr>
        <w:t>or uniform distribution</w:t>
      </w:r>
      <w:r w:rsidR="001401BC" w:rsidRPr="00F32F9F">
        <w:rPr>
          <w:rFonts w:eastAsia="Times New Roman"/>
          <w:color w:val="C00000"/>
        </w:rPr>
        <w:t xml:space="preserve"> (M2)</w:t>
      </w:r>
      <w:r w:rsidRPr="00F32F9F">
        <w:rPr>
          <w:rFonts w:eastAsia="Times New Roman"/>
          <w:color w:val="C00000"/>
        </w:rPr>
        <w:t xml:space="preserve"> as priors of variant effect, and tested their performance on the top 100 variants</w:t>
      </w:r>
      <w:r w:rsidR="009A4631" w:rsidRPr="00F32F9F">
        <w:rPr>
          <w:rFonts w:eastAsia="Times New Roman"/>
          <w:color w:val="C00000"/>
        </w:rPr>
        <w:t xml:space="preserve"> we found in the ADSP dataset</w:t>
      </w:r>
      <w:r w:rsidR="00EA56AE" w:rsidRPr="00F32F9F">
        <w:rPr>
          <w:rFonts w:eastAsia="Times New Roman"/>
          <w:color w:val="C00000"/>
        </w:rPr>
        <w:t xml:space="preserve"> in terms of significance. </w:t>
      </w:r>
      <w:r w:rsidR="0095154A" w:rsidRPr="00F32F9F">
        <w:rPr>
          <w:rFonts w:eastAsia="Times New Roman"/>
          <w:color w:val="C00000"/>
        </w:rPr>
        <w:t xml:space="preserve">We </w:t>
      </w:r>
      <w:r w:rsidR="00186C3D" w:rsidRPr="00F32F9F">
        <w:rPr>
          <w:rFonts w:eastAsia="Times New Roman"/>
          <w:color w:val="C00000"/>
        </w:rPr>
        <w:t>found (1)</w:t>
      </w:r>
      <w:r w:rsidR="0095154A" w:rsidRPr="00F32F9F">
        <w:rPr>
          <w:rFonts w:eastAsia="Times New Roman"/>
          <w:color w:val="C00000"/>
        </w:rPr>
        <w:t xml:space="preserve"> </w:t>
      </w:r>
      <w:r w:rsidR="00CF5F28" w:rsidRPr="00F32F9F">
        <w:rPr>
          <w:rFonts w:eastAsia="Times New Roman"/>
          <w:color w:val="C00000"/>
        </w:rPr>
        <w:t>fixed effect estimation</w:t>
      </w:r>
      <w:r w:rsidR="0014127B" w:rsidRPr="00F32F9F">
        <w:rPr>
          <w:rFonts w:eastAsia="Times New Roman"/>
          <w:color w:val="C00000"/>
        </w:rPr>
        <w:t xml:space="preserve"> by M1 was on avera</w:t>
      </w:r>
      <w:r w:rsidR="00186C3D" w:rsidRPr="00F32F9F">
        <w:rPr>
          <w:rFonts w:eastAsia="Times New Roman"/>
          <w:color w:val="C00000"/>
        </w:rPr>
        <w:t xml:space="preserve">ge 5.7% smaller than that of M2; (2) </w:t>
      </w:r>
      <w:r w:rsidR="001401BC" w:rsidRPr="00F32F9F">
        <w:rPr>
          <w:rFonts w:eastAsia="Times New Roman"/>
          <w:color w:val="C00000"/>
        </w:rPr>
        <w:t>magnitude</w:t>
      </w:r>
      <w:r w:rsidR="00CF5F28" w:rsidRPr="00F32F9F">
        <w:rPr>
          <w:rFonts w:eastAsia="Times New Roman"/>
          <w:color w:val="C00000"/>
        </w:rPr>
        <w:t xml:space="preserve"> of the decrease was proportional to the effect size.</w:t>
      </w:r>
    </w:p>
    <w:p w14:paraId="0D988CBC" w14:textId="539786BB" w:rsidR="003F1919" w:rsidRPr="00F32F9F" w:rsidRDefault="00F8528D" w:rsidP="008C774C">
      <w:pPr>
        <w:spacing w:after="120" w:line="264" w:lineRule="auto"/>
        <w:ind w:left="720"/>
        <w:jc w:val="center"/>
        <w:rPr>
          <w:rFonts w:ascii="Arial" w:eastAsia="Times New Roman" w:hAnsi="Arial" w:cs="Arial"/>
          <w:b/>
          <w:color w:val="C00000"/>
        </w:rPr>
      </w:pPr>
      <w:r w:rsidRPr="00F32F9F">
        <w:rPr>
          <w:rFonts w:ascii="Arial" w:hAnsi="Arial" w:cs="Arial"/>
          <w:noProof/>
          <w:color w:val="C00000"/>
        </w:rPr>
        <w:drawing>
          <wp:inline distT="0" distB="0" distL="0" distR="0" wp14:anchorId="7CC3D8BD" wp14:editId="3B85F63B">
            <wp:extent cx="2680335" cy="23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3728" cy="2410961"/>
                    </a:xfrm>
                    <a:prstGeom prst="rect">
                      <a:avLst/>
                    </a:prstGeom>
                    <a:noFill/>
                    <a:ln>
                      <a:noFill/>
                    </a:ln>
                  </pic:spPr>
                </pic:pic>
              </a:graphicData>
            </a:graphic>
          </wp:inline>
        </w:drawing>
      </w:r>
    </w:p>
    <w:p w14:paraId="2AD0309C" w14:textId="480D7825" w:rsidR="00C06AFD" w:rsidRPr="00F32F9F" w:rsidRDefault="00F32F9F" w:rsidP="008C774C">
      <w:pPr>
        <w:pStyle w:val="Normal1"/>
        <w:spacing w:after="120" w:line="264" w:lineRule="auto"/>
        <w:ind w:left="720"/>
        <w:rPr>
          <w:rFonts w:eastAsia="Times New Roman"/>
          <w:color w:val="C00000"/>
        </w:rPr>
      </w:pPr>
      <w:r>
        <w:rPr>
          <w:rFonts w:eastAsia="Times New Roman"/>
          <w:color w:val="C00000"/>
        </w:rPr>
        <w:t>Response Figure</w:t>
      </w:r>
      <w:r w:rsidR="001401BC" w:rsidRPr="00F32F9F">
        <w:rPr>
          <w:rFonts w:eastAsia="Times New Roman"/>
          <w:color w:val="C00000"/>
        </w:rPr>
        <w:t xml:space="preserve"> 1. </w:t>
      </w:r>
      <w:r w:rsidR="00C06AFD" w:rsidRPr="00F32F9F">
        <w:rPr>
          <w:rFonts w:eastAsia="Times New Roman"/>
          <w:color w:val="C00000"/>
        </w:rPr>
        <w:t>Effect size estimation of the top 100 variants by ordered categorical models with standard normal (X-axis) or uniform distribution (Y-ax</w:t>
      </w:r>
      <w:r w:rsidR="001401BC" w:rsidRPr="00F32F9F">
        <w:rPr>
          <w:rFonts w:eastAsia="Times New Roman"/>
          <w:color w:val="C00000"/>
        </w:rPr>
        <w:t>is) as priors of variant effect</w:t>
      </w:r>
      <w:r w:rsidR="007F3B7E" w:rsidRPr="00F32F9F">
        <w:rPr>
          <w:rFonts w:eastAsia="Times New Roman"/>
          <w:color w:val="C00000"/>
        </w:rPr>
        <w:t>.</w:t>
      </w:r>
    </w:p>
    <w:p w14:paraId="5F906428" w14:textId="2D422077" w:rsidR="00341334" w:rsidRPr="00F32F9F" w:rsidRDefault="001A024E" w:rsidP="008C774C">
      <w:pPr>
        <w:pStyle w:val="Normal1"/>
        <w:spacing w:after="120" w:line="264" w:lineRule="auto"/>
        <w:ind w:left="720"/>
        <w:rPr>
          <w:rFonts w:eastAsia="Times New Roman"/>
          <w:color w:val="C00000"/>
        </w:rPr>
      </w:pPr>
      <w:r w:rsidRPr="00F32F9F">
        <w:rPr>
          <w:rFonts w:eastAsia="Times New Roman"/>
          <w:color w:val="C00000"/>
        </w:rPr>
        <w:t xml:space="preserve">We argue it is desirable to use standard normal priors in GWAS setups. </w:t>
      </w:r>
      <w:r w:rsidR="004E7A41" w:rsidRPr="00F32F9F">
        <w:rPr>
          <w:rFonts w:eastAsia="Times New Roman"/>
          <w:color w:val="C00000"/>
        </w:rPr>
        <w:t>On the other hand</w:t>
      </w:r>
      <w:r w:rsidR="00C11D6C" w:rsidRPr="00F32F9F">
        <w:rPr>
          <w:rFonts w:eastAsia="Times New Roman"/>
          <w:color w:val="C00000"/>
        </w:rPr>
        <w:t xml:space="preserve">, flat priors would be more desirable in certain </w:t>
      </w:r>
      <w:r w:rsidR="00611B50" w:rsidRPr="00F32F9F">
        <w:rPr>
          <w:rFonts w:eastAsia="Times New Roman"/>
          <w:color w:val="C00000"/>
        </w:rPr>
        <w:t>situations</w:t>
      </w:r>
      <w:r w:rsidR="00C11D6C" w:rsidRPr="00F32F9F">
        <w:rPr>
          <w:rFonts w:eastAsia="Times New Roman"/>
          <w:color w:val="C00000"/>
        </w:rPr>
        <w:t>. To support this, we have implemented the flat prior option for fixed effects in the updated Bayes-GLMM package.</w:t>
      </w:r>
    </w:p>
    <w:p w14:paraId="418FF1FE" w14:textId="6BD1D28D" w:rsidR="00E22939" w:rsidRPr="00F32F9F" w:rsidRDefault="003B2E2E" w:rsidP="00F32F9F">
      <w:pPr>
        <w:pStyle w:val="Normal1"/>
        <w:spacing w:after="120" w:line="264" w:lineRule="auto"/>
      </w:pPr>
      <w:r w:rsidRPr="00F32F9F">
        <w:rPr>
          <w:rFonts w:eastAsia="Times New Roman"/>
        </w:rPr>
        <w:t xml:space="preserve">The authors use logistic link in the GLMM. I wonder if they have investigated the effect of using a different link function, such as </w:t>
      </w:r>
      <w:proofErr w:type="spellStart"/>
      <w:r w:rsidRPr="00F32F9F">
        <w:rPr>
          <w:rFonts w:eastAsia="Times New Roman"/>
        </w:rPr>
        <w:t>probit</w:t>
      </w:r>
      <w:proofErr w:type="spellEnd"/>
      <w:r w:rsidRPr="00F32F9F">
        <w:rPr>
          <w:rFonts w:eastAsia="Times New Roman"/>
        </w:rPr>
        <w:t xml:space="preserve"> link function, which is equivalent to the well-known liability threshold model in animal breeding. </w:t>
      </w:r>
    </w:p>
    <w:p w14:paraId="6152571F" w14:textId="3AD80355" w:rsidR="00E605E9" w:rsidRPr="00F32F9F" w:rsidRDefault="00611B50"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We chose to use lo</w:t>
      </w:r>
      <w:r w:rsidR="002D17F1" w:rsidRPr="00F32F9F">
        <w:rPr>
          <w:rFonts w:ascii="Arial" w:eastAsia="Times New Roman" w:hAnsi="Arial" w:cs="Arial"/>
          <w:color w:val="C00000"/>
        </w:rPr>
        <w:t>gis</w:t>
      </w:r>
      <w:r w:rsidR="008526F2" w:rsidRPr="00F32F9F">
        <w:rPr>
          <w:rFonts w:ascii="Arial" w:eastAsia="Times New Roman" w:hAnsi="Arial" w:cs="Arial"/>
          <w:color w:val="C00000"/>
        </w:rPr>
        <w:t>tic link because</w:t>
      </w:r>
      <w:r w:rsidR="00CF3521" w:rsidRPr="00F32F9F">
        <w:rPr>
          <w:rFonts w:ascii="Arial" w:eastAsia="Times New Roman" w:hAnsi="Arial" w:cs="Arial"/>
          <w:color w:val="C00000"/>
        </w:rPr>
        <w:t xml:space="preserve"> coefficients</w:t>
      </w:r>
      <w:r w:rsidR="008526F2" w:rsidRPr="00F32F9F">
        <w:rPr>
          <w:rFonts w:ascii="Arial" w:eastAsia="Times New Roman" w:hAnsi="Arial" w:cs="Arial"/>
          <w:color w:val="C00000"/>
        </w:rPr>
        <w:t xml:space="preserve"> of logistic models</w:t>
      </w:r>
      <w:r w:rsidR="00CF3521" w:rsidRPr="00F32F9F">
        <w:rPr>
          <w:rFonts w:ascii="Arial" w:eastAsia="Times New Roman" w:hAnsi="Arial" w:cs="Arial"/>
          <w:color w:val="C00000"/>
        </w:rPr>
        <w:t xml:space="preserve"> </w:t>
      </w:r>
      <w:r w:rsidR="001F5EAF" w:rsidRPr="00F32F9F">
        <w:rPr>
          <w:rFonts w:ascii="Arial" w:eastAsia="Times New Roman" w:hAnsi="Arial" w:cs="Arial"/>
          <w:color w:val="C00000"/>
        </w:rPr>
        <w:t xml:space="preserve">represent </w:t>
      </w:r>
      <w:r w:rsidR="00CF3521" w:rsidRPr="00F32F9F">
        <w:rPr>
          <w:rFonts w:ascii="Arial" w:eastAsia="Times New Roman" w:hAnsi="Arial" w:cs="Arial"/>
          <w:color w:val="C00000"/>
        </w:rPr>
        <w:t>odds ratios</w:t>
      </w:r>
      <w:r w:rsidR="000E7C5D" w:rsidRPr="00F32F9F">
        <w:rPr>
          <w:rFonts w:ascii="Arial" w:eastAsia="Times New Roman" w:hAnsi="Arial" w:cs="Arial"/>
          <w:color w:val="C00000"/>
        </w:rPr>
        <w:t xml:space="preserve"> in the log scale</w:t>
      </w:r>
      <w:r w:rsidR="00CF3521" w:rsidRPr="00F32F9F">
        <w:rPr>
          <w:rFonts w:ascii="Arial" w:eastAsia="Times New Roman" w:hAnsi="Arial" w:cs="Arial"/>
          <w:color w:val="C00000"/>
        </w:rPr>
        <w:t xml:space="preserve">. </w:t>
      </w:r>
      <w:r w:rsidR="00404067" w:rsidRPr="00F32F9F">
        <w:rPr>
          <w:rFonts w:ascii="Arial" w:eastAsia="Times New Roman" w:hAnsi="Arial" w:cs="Arial"/>
          <w:color w:val="C00000"/>
        </w:rPr>
        <w:t xml:space="preserve">On the other hand, it is hard to interpret coefficients of </w:t>
      </w:r>
      <w:proofErr w:type="spellStart"/>
      <w:r w:rsidR="00404067" w:rsidRPr="00F32F9F">
        <w:rPr>
          <w:rFonts w:ascii="Arial" w:eastAsia="Times New Roman" w:hAnsi="Arial" w:cs="Arial"/>
          <w:color w:val="C00000"/>
        </w:rPr>
        <w:t>probit</w:t>
      </w:r>
      <w:proofErr w:type="spellEnd"/>
      <w:r w:rsidR="00404067" w:rsidRPr="00F32F9F">
        <w:rPr>
          <w:rFonts w:ascii="Arial" w:eastAsia="Times New Roman" w:hAnsi="Arial" w:cs="Arial"/>
          <w:color w:val="C00000"/>
        </w:rPr>
        <w:t xml:space="preserve"> models. </w:t>
      </w:r>
      <w:r w:rsidRPr="00F32F9F">
        <w:rPr>
          <w:rFonts w:ascii="Arial" w:eastAsia="Times New Roman" w:hAnsi="Arial" w:cs="Arial"/>
          <w:color w:val="C00000"/>
        </w:rPr>
        <w:t>However, we agree i</w:t>
      </w:r>
      <w:r w:rsidR="00CF3521" w:rsidRPr="00F32F9F">
        <w:rPr>
          <w:rFonts w:ascii="Arial" w:eastAsia="Times New Roman" w:hAnsi="Arial" w:cs="Arial"/>
          <w:color w:val="C00000"/>
        </w:rPr>
        <w:t xml:space="preserve">t is interesting to investigate how </w:t>
      </w:r>
      <w:proofErr w:type="spellStart"/>
      <w:r w:rsidR="00CF3521" w:rsidRPr="00F32F9F">
        <w:rPr>
          <w:rFonts w:ascii="Arial" w:eastAsia="Times New Roman" w:hAnsi="Arial" w:cs="Arial"/>
          <w:color w:val="C00000"/>
        </w:rPr>
        <w:t>probit</w:t>
      </w:r>
      <w:proofErr w:type="spellEnd"/>
      <w:r w:rsidR="00CF3521" w:rsidRPr="00F32F9F">
        <w:rPr>
          <w:rFonts w:ascii="Arial" w:eastAsia="Times New Roman" w:hAnsi="Arial" w:cs="Arial"/>
          <w:color w:val="C00000"/>
        </w:rPr>
        <w:t xml:space="preserve"> link would </w:t>
      </w:r>
      <w:r w:rsidR="00C52376" w:rsidRPr="00F32F9F">
        <w:rPr>
          <w:rFonts w:ascii="Arial" w:eastAsia="Times New Roman" w:hAnsi="Arial" w:cs="Arial"/>
          <w:color w:val="C00000"/>
        </w:rPr>
        <w:t>perform differently than the logistic link</w:t>
      </w:r>
      <w:r w:rsidR="00CF3521" w:rsidRPr="00F32F9F">
        <w:rPr>
          <w:rFonts w:ascii="Arial" w:eastAsia="Times New Roman" w:hAnsi="Arial" w:cs="Arial"/>
          <w:color w:val="C00000"/>
        </w:rPr>
        <w:t>.</w:t>
      </w:r>
      <w:r w:rsidR="002D17F1" w:rsidRPr="00F32F9F">
        <w:rPr>
          <w:rFonts w:ascii="Arial" w:eastAsia="Times New Roman" w:hAnsi="Arial" w:cs="Arial"/>
          <w:color w:val="C00000"/>
        </w:rPr>
        <w:t xml:space="preserve"> </w:t>
      </w:r>
      <w:r w:rsidR="00534309" w:rsidRPr="00F32F9F">
        <w:rPr>
          <w:rFonts w:ascii="Arial" w:eastAsia="Times New Roman" w:hAnsi="Arial" w:cs="Arial"/>
          <w:color w:val="C00000"/>
        </w:rPr>
        <w:t>To do so, we built two ordered categorical models using either logistic</w:t>
      </w:r>
      <w:r w:rsidR="00C52376" w:rsidRPr="00F32F9F">
        <w:rPr>
          <w:rFonts w:ascii="Arial" w:eastAsia="Times New Roman" w:hAnsi="Arial" w:cs="Arial"/>
          <w:color w:val="C00000"/>
        </w:rPr>
        <w:t xml:space="preserve"> or </w:t>
      </w:r>
      <w:proofErr w:type="spellStart"/>
      <w:r w:rsidR="00C52376" w:rsidRPr="00F32F9F">
        <w:rPr>
          <w:rFonts w:ascii="Arial" w:eastAsia="Times New Roman" w:hAnsi="Arial" w:cs="Arial"/>
          <w:color w:val="C00000"/>
        </w:rPr>
        <w:t>probit</w:t>
      </w:r>
      <w:proofErr w:type="spellEnd"/>
      <w:r w:rsidR="00C52376" w:rsidRPr="00F32F9F">
        <w:rPr>
          <w:rFonts w:ascii="Arial" w:eastAsia="Times New Roman" w:hAnsi="Arial" w:cs="Arial"/>
          <w:color w:val="C00000"/>
        </w:rPr>
        <w:t xml:space="preserve"> as the link function</w:t>
      </w:r>
      <w:r w:rsidR="00534309" w:rsidRPr="00F32F9F">
        <w:rPr>
          <w:rFonts w:ascii="Arial" w:eastAsia="Times New Roman" w:hAnsi="Arial" w:cs="Arial"/>
          <w:color w:val="C00000"/>
        </w:rPr>
        <w:t>, and tested their performances using the ADSP datasets.</w:t>
      </w:r>
      <w:r w:rsidR="00561617" w:rsidRPr="00F32F9F">
        <w:rPr>
          <w:rFonts w:ascii="Arial" w:eastAsia="Times New Roman" w:hAnsi="Arial" w:cs="Arial"/>
          <w:color w:val="C00000"/>
        </w:rPr>
        <w:t xml:space="preserve"> Because </w:t>
      </w:r>
      <w:r w:rsidR="00C52376" w:rsidRPr="00F32F9F">
        <w:rPr>
          <w:rFonts w:ascii="Arial" w:eastAsia="Times New Roman" w:hAnsi="Arial" w:cs="Arial"/>
          <w:color w:val="C00000"/>
        </w:rPr>
        <w:t xml:space="preserve">values of parameter estimations </w:t>
      </w:r>
      <w:r w:rsidR="00561617" w:rsidRPr="00F32F9F">
        <w:rPr>
          <w:rFonts w:ascii="Arial" w:eastAsia="Times New Roman" w:hAnsi="Arial" w:cs="Arial"/>
          <w:color w:val="C00000"/>
        </w:rPr>
        <w:t>are not comparable under different link functions, we use posterior likelihood probabilities</w:t>
      </w:r>
      <w:r w:rsidR="00C52376" w:rsidRPr="00F32F9F">
        <w:rPr>
          <w:rFonts w:ascii="Arial" w:eastAsia="Times New Roman" w:hAnsi="Arial" w:cs="Arial"/>
          <w:color w:val="C00000"/>
        </w:rPr>
        <w:t>, as a metrics of model fitness,</w:t>
      </w:r>
      <w:r w:rsidR="00561617" w:rsidRPr="00F32F9F">
        <w:rPr>
          <w:rFonts w:ascii="Arial" w:eastAsia="Times New Roman" w:hAnsi="Arial" w:cs="Arial"/>
          <w:color w:val="C00000"/>
        </w:rPr>
        <w:t xml:space="preserve"> for the comparison purpose.</w:t>
      </w:r>
      <w:r w:rsidR="006D774E" w:rsidRPr="00F32F9F">
        <w:rPr>
          <w:rFonts w:ascii="Arial" w:eastAsia="Times New Roman" w:hAnsi="Arial" w:cs="Arial"/>
          <w:color w:val="C00000"/>
        </w:rPr>
        <w:t xml:space="preserve"> Again, </w:t>
      </w:r>
      <w:r w:rsidR="008A642F" w:rsidRPr="00F32F9F">
        <w:rPr>
          <w:rFonts w:ascii="Arial" w:eastAsia="Times New Roman" w:hAnsi="Arial" w:cs="Arial"/>
          <w:color w:val="C00000"/>
        </w:rPr>
        <w:t>the top 100 variants as identified by our method were used.</w:t>
      </w:r>
      <w:r w:rsidR="000D6890" w:rsidRPr="00F32F9F">
        <w:rPr>
          <w:rFonts w:ascii="Arial" w:eastAsia="Times New Roman" w:hAnsi="Arial" w:cs="Arial"/>
          <w:color w:val="C00000"/>
        </w:rPr>
        <w:t xml:space="preserve"> </w:t>
      </w:r>
      <w:r w:rsidR="00C52376" w:rsidRPr="00F32F9F">
        <w:rPr>
          <w:rFonts w:ascii="Arial" w:eastAsia="Times New Roman" w:hAnsi="Arial" w:cs="Arial"/>
          <w:color w:val="C00000"/>
        </w:rPr>
        <w:t xml:space="preserve">We found posterior likelihoods of the two models are similar. We also found </w:t>
      </w:r>
      <w:r w:rsidR="000D6890" w:rsidRPr="00F32F9F">
        <w:rPr>
          <w:rFonts w:ascii="Arial" w:eastAsia="Times New Roman" w:hAnsi="Arial" w:cs="Arial"/>
          <w:color w:val="C00000"/>
        </w:rPr>
        <w:t>there are more cases where logistic link function performed slightly better</w:t>
      </w:r>
      <w:r w:rsidR="00CE6856" w:rsidRPr="00F32F9F">
        <w:rPr>
          <w:rFonts w:ascii="Arial" w:eastAsia="Times New Roman" w:hAnsi="Arial" w:cs="Arial"/>
          <w:color w:val="C00000"/>
        </w:rPr>
        <w:t xml:space="preserve"> than the </w:t>
      </w:r>
      <w:proofErr w:type="spellStart"/>
      <w:r w:rsidR="00CE6856" w:rsidRPr="00F32F9F">
        <w:rPr>
          <w:rFonts w:ascii="Arial" w:eastAsia="Times New Roman" w:hAnsi="Arial" w:cs="Arial"/>
          <w:color w:val="C00000"/>
        </w:rPr>
        <w:t>probit</w:t>
      </w:r>
      <w:proofErr w:type="spellEnd"/>
      <w:r w:rsidR="00CE6856" w:rsidRPr="00F32F9F">
        <w:rPr>
          <w:rFonts w:ascii="Arial" w:eastAsia="Times New Roman" w:hAnsi="Arial" w:cs="Arial"/>
          <w:color w:val="C00000"/>
        </w:rPr>
        <w:t xml:space="preserve"> link</w:t>
      </w:r>
      <w:r w:rsidR="000D6890" w:rsidRPr="00F32F9F">
        <w:rPr>
          <w:rFonts w:ascii="Arial" w:eastAsia="Times New Roman" w:hAnsi="Arial" w:cs="Arial"/>
          <w:color w:val="C00000"/>
        </w:rPr>
        <w:t xml:space="preserve"> (</w:t>
      </w:r>
      <w:r w:rsidR="00F32F9F">
        <w:rPr>
          <w:rFonts w:ascii="Arial" w:eastAsia="Times New Roman" w:hAnsi="Arial" w:cs="Arial"/>
          <w:color w:val="C00000"/>
        </w:rPr>
        <w:t>Response Figure</w:t>
      </w:r>
      <w:r w:rsidR="000D6890" w:rsidRPr="00F32F9F">
        <w:rPr>
          <w:rFonts w:ascii="Arial" w:eastAsia="Times New Roman" w:hAnsi="Arial" w:cs="Arial"/>
          <w:color w:val="C00000"/>
        </w:rPr>
        <w:t xml:space="preserve"> 2). </w:t>
      </w:r>
      <w:r w:rsidR="0066546F" w:rsidRPr="00F32F9F">
        <w:rPr>
          <w:rFonts w:ascii="Arial" w:eastAsia="Times New Roman" w:hAnsi="Arial" w:cs="Arial"/>
          <w:color w:val="C00000"/>
        </w:rPr>
        <w:t xml:space="preserve">Further, we have implemented </w:t>
      </w:r>
      <w:proofErr w:type="spellStart"/>
      <w:r w:rsidR="0066546F" w:rsidRPr="00F32F9F">
        <w:rPr>
          <w:rFonts w:ascii="Arial" w:eastAsia="Times New Roman" w:hAnsi="Arial" w:cs="Arial"/>
          <w:color w:val="C00000"/>
        </w:rPr>
        <w:t>probit</w:t>
      </w:r>
      <w:proofErr w:type="spellEnd"/>
      <w:r w:rsidR="0066546F" w:rsidRPr="00F32F9F">
        <w:rPr>
          <w:rFonts w:ascii="Arial" w:eastAsia="Times New Roman" w:hAnsi="Arial" w:cs="Arial"/>
          <w:color w:val="C00000"/>
        </w:rPr>
        <w:t xml:space="preserve"> link option in the updated Bayes-GLMM method to meet the needs of certain practices.</w:t>
      </w:r>
    </w:p>
    <w:p w14:paraId="5A2C07BB" w14:textId="3E9D7849" w:rsidR="008A642F" w:rsidRPr="00F32F9F" w:rsidRDefault="00E44112" w:rsidP="008C774C">
      <w:pPr>
        <w:spacing w:after="120" w:line="264" w:lineRule="auto"/>
        <w:ind w:left="720"/>
        <w:jc w:val="center"/>
        <w:rPr>
          <w:rFonts w:ascii="Arial" w:eastAsia="Times New Roman" w:hAnsi="Arial" w:cs="Arial"/>
          <w:color w:val="C00000"/>
        </w:rPr>
      </w:pPr>
      <w:r w:rsidRPr="00F32F9F">
        <w:rPr>
          <w:rFonts w:ascii="Arial" w:hAnsi="Arial" w:cs="Arial"/>
          <w:noProof/>
          <w:color w:val="C00000"/>
        </w:rPr>
        <w:lastRenderedPageBreak/>
        <w:drawing>
          <wp:inline distT="0" distB="0" distL="0" distR="0" wp14:anchorId="0035B86E" wp14:editId="776AA348">
            <wp:extent cx="2717165" cy="243193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422" cy="2455439"/>
                    </a:xfrm>
                    <a:prstGeom prst="rect">
                      <a:avLst/>
                    </a:prstGeom>
                    <a:noFill/>
                    <a:ln>
                      <a:noFill/>
                    </a:ln>
                  </pic:spPr>
                </pic:pic>
              </a:graphicData>
            </a:graphic>
          </wp:inline>
        </w:drawing>
      </w:r>
    </w:p>
    <w:p w14:paraId="2558F65A" w14:textId="2B7D9286" w:rsidR="00534309" w:rsidRPr="00F32F9F" w:rsidRDefault="00F32F9F" w:rsidP="008C774C">
      <w:pPr>
        <w:spacing w:after="120" w:line="264" w:lineRule="auto"/>
        <w:ind w:left="720"/>
        <w:rPr>
          <w:rFonts w:ascii="Arial" w:eastAsia="Times New Roman" w:hAnsi="Arial" w:cs="Arial"/>
          <w:color w:val="C00000"/>
        </w:rPr>
      </w:pPr>
      <w:r>
        <w:rPr>
          <w:rFonts w:ascii="Arial" w:eastAsia="Times New Roman" w:hAnsi="Arial" w:cs="Arial"/>
          <w:color w:val="C00000"/>
        </w:rPr>
        <w:t>Response Figure</w:t>
      </w:r>
      <w:r w:rsidR="00E44112" w:rsidRPr="00F32F9F">
        <w:rPr>
          <w:rFonts w:ascii="Arial" w:eastAsia="Times New Roman" w:hAnsi="Arial" w:cs="Arial"/>
          <w:color w:val="C00000"/>
        </w:rPr>
        <w:t xml:space="preserve"> 2: </w:t>
      </w:r>
      <w:r w:rsidR="000D6890" w:rsidRPr="00F32F9F">
        <w:rPr>
          <w:rFonts w:ascii="Arial" w:eastAsia="Times New Roman" w:hAnsi="Arial" w:cs="Arial"/>
          <w:color w:val="C00000"/>
        </w:rPr>
        <w:t xml:space="preserve">Posterior likelihood probability (log scale) by fitting the top 100 variants using two models. The two models using logistic (X-axis) or </w:t>
      </w:r>
      <w:proofErr w:type="spellStart"/>
      <w:r w:rsidR="000D6890" w:rsidRPr="00F32F9F">
        <w:rPr>
          <w:rFonts w:ascii="Arial" w:eastAsia="Times New Roman" w:hAnsi="Arial" w:cs="Arial"/>
          <w:color w:val="C00000"/>
        </w:rPr>
        <w:t>probit</w:t>
      </w:r>
      <w:proofErr w:type="spellEnd"/>
      <w:r w:rsidR="000D6890" w:rsidRPr="00F32F9F">
        <w:rPr>
          <w:rFonts w:ascii="Arial" w:eastAsia="Times New Roman" w:hAnsi="Arial" w:cs="Arial"/>
          <w:color w:val="C00000"/>
        </w:rPr>
        <w:t xml:space="preserve"> (Y-</w:t>
      </w:r>
      <w:proofErr w:type="spellStart"/>
      <w:r w:rsidR="000D6890" w:rsidRPr="00F32F9F">
        <w:rPr>
          <w:rFonts w:ascii="Arial" w:eastAsia="Times New Roman" w:hAnsi="Arial" w:cs="Arial"/>
          <w:color w:val="C00000"/>
        </w:rPr>
        <w:t>axix</w:t>
      </w:r>
      <w:proofErr w:type="spellEnd"/>
      <w:r w:rsidR="000D6890" w:rsidRPr="00F32F9F">
        <w:rPr>
          <w:rFonts w:ascii="Arial" w:eastAsia="Times New Roman" w:hAnsi="Arial" w:cs="Arial"/>
          <w:color w:val="C00000"/>
        </w:rPr>
        <w:t xml:space="preserve">) as link function. </w:t>
      </w:r>
    </w:p>
    <w:p w14:paraId="4A4381FA" w14:textId="5D52B131" w:rsidR="00257809" w:rsidRPr="00F32F9F" w:rsidRDefault="003B2E2E" w:rsidP="00F32F9F">
      <w:pPr>
        <w:spacing w:after="120" w:line="264" w:lineRule="auto"/>
        <w:rPr>
          <w:rFonts w:ascii="Arial" w:eastAsia="Times New Roman" w:hAnsi="Arial" w:cs="Arial"/>
          <w:color w:val="000000"/>
          <w:highlight w:val="yellow"/>
        </w:rPr>
      </w:pPr>
      <w:r w:rsidRPr="00F32F9F">
        <w:rPr>
          <w:rFonts w:ascii="Arial" w:eastAsia="Times New Roman" w:hAnsi="Arial" w:cs="Arial"/>
        </w:rPr>
        <w:t>There is miscommunication in the ordered-GLMM part. Line 165, the minus sign should be plus. They said "theta = 10*</w:t>
      </w:r>
      <w:proofErr w:type="spellStart"/>
      <w:r w:rsidRPr="00F32F9F">
        <w:rPr>
          <w:rFonts w:ascii="Arial" w:eastAsia="Times New Roman" w:hAnsi="Arial" w:cs="Arial"/>
        </w:rPr>
        <w:t>cumsum</w:t>
      </w:r>
      <w:proofErr w:type="spellEnd"/>
      <w:r w:rsidRPr="00F32F9F">
        <w:rPr>
          <w:rFonts w:ascii="Arial" w:eastAsia="Times New Roman" w:hAnsi="Arial" w:cs="Arial"/>
        </w:rPr>
        <w:t xml:space="preserve">(theta_0)". Why is ten? Is this coefficient data dependent? This needs to be explained. I wonder if it is equivalent to move the coefficient to be the parameter of the </w:t>
      </w:r>
      <w:proofErr w:type="spellStart"/>
      <w:r w:rsidRPr="00F32F9F">
        <w:rPr>
          <w:rFonts w:ascii="Arial" w:eastAsia="Times New Roman" w:hAnsi="Arial" w:cs="Arial"/>
        </w:rPr>
        <w:t>dirichlet</w:t>
      </w:r>
      <w:proofErr w:type="spellEnd"/>
      <w:r w:rsidRPr="00F32F9F">
        <w:rPr>
          <w:rFonts w:ascii="Arial" w:eastAsia="Times New Roman" w:hAnsi="Arial" w:cs="Arial"/>
        </w:rPr>
        <w:t xml:space="preserve"> prior for theta_0. </w:t>
      </w:r>
    </w:p>
    <w:p w14:paraId="0C39CB70" w14:textId="28AA5167" w:rsidR="00DA54A9" w:rsidRPr="00F32F9F" w:rsidRDefault="00611B50"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We</w:t>
      </w:r>
      <w:r w:rsidR="00AD6806" w:rsidRPr="00F32F9F">
        <w:rPr>
          <w:rFonts w:ascii="Arial" w:eastAsia="Times New Roman" w:hAnsi="Arial" w:cs="Arial"/>
          <w:color w:val="C00000"/>
        </w:rPr>
        <w:t xml:space="preserve"> intentionally specify </w:t>
      </w:r>
      <w:r w:rsidR="001F1634" w:rsidRPr="00F32F9F">
        <w:rPr>
          <w:rFonts w:ascii="Arial" w:eastAsia="Times New Roman" w:hAnsi="Arial" w:cs="Arial"/>
          <w:color w:val="C00000"/>
        </w:rPr>
        <w:t xml:space="preserve">minus </w:t>
      </w:r>
      <w:r w:rsidR="00DA54A9" w:rsidRPr="00F32F9F">
        <w:rPr>
          <w:rFonts w:ascii="Arial" w:eastAsia="Times New Roman" w:hAnsi="Arial" w:cs="Arial"/>
          <w:color w:val="C00000"/>
        </w:rPr>
        <w:t>sign</w:t>
      </w:r>
      <w:r w:rsidR="00464409" w:rsidRPr="00F32F9F">
        <w:rPr>
          <w:rFonts w:ascii="Arial" w:eastAsia="Times New Roman" w:hAnsi="Arial" w:cs="Arial"/>
          <w:color w:val="C00000"/>
        </w:rPr>
        <w:t>s</w:t>
      </w:r>
      <w:r w:rsidR="00251FB7" w:rsidRPr="00F32F9F">
        <w:rPr>
          <w:rFonts w:ascii="Arial" w:eastAsia="Times New Roman" w:hAnsi="Arial" w:cs="Arial"/>
          <w:color w:val="C00000"/>
        </w:rPr>
        <w:t xml:space="preserve"> for model covariates in</w:t>
      </w:r>
      <w:r w:rsidR="00DA54A9" w:rsidRPr="00F32F9F">
        <w:rPr>
          <w:rFonts w:ascii="Arial" w:eastAsia="Times New Roman" w:hAnsi="Arial" w:cs="Arial"/>
          <w:color w:val="C00000"/>
        </w:rPr>
        <w:t xml:space="preserve"> </w:t>
      </w:r>
      <w:r w:rsidR="001F1634" w:rsidRPr="00F32F9F">
        <w:rPr>
          <w:rFonts w:ascii="Arial" w:eastAsia="Times New Roman" w:hAnsi="Arial" w:cs="Arial"/>
          <w:color w:val="C00000"/>
        </w:rPr>
        <w:t xml:space="preserve">line 165. By doing so, </w:t>
      </w:r>
      <w:r w:rsidRPr="00F32F9F">
        <w:rPr>
          <w:rFonts w:ascii="Arial" w:eastAsia="Times New Roman" w:hAnsi="Arial" w:cs="Arial"/>
          <w:color w:val="C00000"/>
        </w:rPr>
        <w:t xml:space="preserve">the </w:t>
      </w:r>
      <w:r w:rsidR="00251FB7" w:rsidRPr="00F32F9F">
        <w:rPr>
          <w:rFonts w:ascii="Arial" w:eastAsia="Times New Roman" w:hAnsi="Arial" w:cs="Arial"/>
          <w:color w:val="C00000"/>
        </w:rPr>
        <w:t xml:space="preserve">explanation of </w:t>
      </w:r>
      <w:r w:rsidR="00464409" w:rsidRPr="00F32F9F">
        <w:rPr>
          <w:rFonts w:ascii="Arial" w:eastAsia="Times New Roman" w:hAnsi="Arial" w:cs="Arial"/>
          <w:color w:val="C00000"/>
        </w:rPr>
        <w:t xml:space="preserve">fixed effects </w:t>
      </w:r>
      <w:r w:rsidR="00251FB7" w:rsidRPr="00F32F9F">
        <w:rPr>
          <w:rFonts w:ascii="Arial" w:eastAsia="Times New Roman" w:hAnsi="Arial" w:cs="Arial"/>
          <w:color w:val="C00000"/>
        </w:rPr>
        <w:t xml:space="preserve">estimations </w:t>
      </w:r>
      <w:r w:rsidR="001F1634" w:rsidRPr="00F32F9F">
        <w:rPr>
          <w:rFonts w:ascii="Arial" w:eastAsia="Times New Roman" w:hAnsi="Arial" w:cs="Arial"/>
          <w:color w:val="C00000"/>
        </w:rPr>
        <w:t>(</w:t>
      </w:r>
      <w:r w:rsidR="001F1634" w:rsidRPr="00F32F9F">
        <w:rPr>
          <w:rFonts w:ascii="Arial" w:eastAsia="Times New Roman" w:hAnsi="Arial" w:cs="Arial"/>
          <w:i/>
          <w:color w:val="C00000"/>
        </w:rPr>
        <w:sym w:font="Symbol" w:char="F062"/>
      </w:r>
      <w:r w:rsidR="00251FB7" w:rsidRPr="00F32F9F">
        <w:rPr>
          <w:rFonts w:ascii="Arial" w:eastAsia="Times New Roman" w:hAnsi="Arial" w:cs="Arial"/>
          <w:color w:val="C00000"/>
        </w:rPr>
        <w:t xml:space="preserve"> and</w:t>
      </w:r>
      <w:r w:rsidR="001F1634" w:rsidRPr="00F32F9F">
        <w:rPr>
          <w:rFonts w:ascii="Arial" w:eastAsia="Times New Roman" w:hAnsi="Arial" w:cs="Arial"/>
          <w:color w:val="C00000"/>
        </w:rPr>
        <w:t xml:space="preserve">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001F1634" w:rsidRPr="00F32F9F">
        <w:rPr>
          <w:rFonts w:ascii="Arial" w:eastAsia="Times New Roman" w:hAnsi="Arial" w:cs="Arial"/>
          <w:color w:val="C00000"/>
        </w:rPr>
        <w:t>)</w:t>
      </w:r>
      <w:r w:rsidR="00DA54A9" w:rsidRPr="00F32F9F">
        <w:rPr>
          <w:rFonts w:ascii="Arial" w:eastAsia="Times New Roman" w:hAnsi="Arial" w:cs="Arial"/>
          <w:color w:val="C00000"/>
        </w:rPr>
        <w:t xml:space="preserve"> </w:t>
      </w:r>
      <w:r w:rsidR="00251FB7" w:rsidRPr="00F32F9F">
        <w:rPr>
          <w:rFonts w:ascii="Arial" w:eastAsia="Times New Roman" w:hAnsi="Arial" w:cs="Arial"/>
          <w:color w:val="C00000"/>
        </w:rPr>
        <w:t>are more natural</w:t>
      </w:r>
      <w:r w:rsidR="001F1634" w:rsidRPr="00F32F9F">
        <w:rPr>
          <w:rFonts w:ascii="Arial" w:eastAsia="Times New Roman" w:hAnsi="Arial" w:cs="Arial"/>
          <w:color w:val="C00000"/>
        </w:rPr>
        <w:t xml:space="preserve">, in that positive </w:t>
      </w:r>
      <w:r w:rsidR="00DA54A9" w:rsidRPr="00F32F9F">
        <w:rPr>
          <w:rFonts w:ascii="Arial" w:eastAsia="Times New Roman" w:hAnsi="Arial" w:cs="Arial"/>
          <w:color w:val="C00000"/>
        </w:rPr>
        <w:t xml:space="preserve">values of </w:t>
      </w:r>
      <w:r w:rsidR="00251FB7" w:rsidRPr="00F32F9F">
        <w:rPr>
          <w:rFonts w:ascii="Arial" w:eastAsia="Times New Roman" w:hAnsi="Arial" w:cs="Arial"/>
          <w:color w:val="C00000"/>
        </w:rPr>
        <w:t xml:space="preserve">the fixed </w:t>
      </w:r>
      <w:r w:rsidR="001F1634" w:rsidRPr="00F32F9F">
        <w:rPr>
          <w:rFonts w:ascii="Arial" w:eastAsia="Times New Roman" w:hAnsi="Arial" w:cs="Arial"/>
          <w:color w:val="C00000"/>
        </w:rPr>
        <w:t>effect</w:t>
      </w:r>
      <w:r w:rsidR="00251FB7" w:rsidRPr="00F32F9F">
        <w:rPr>
          <w:rFonts w:ascii="Arial" w:eastAsia="Times New Roman" w:hAnsi="Arial" w:cs="Arial"/>
          <w:color w:val="C00000"/>
        </w:rPr>
        <w:t>s</w:t>
      </w:r>
      <w:r w:rsidR="00DA54A9" w:rsidRPr="00F32F9F">
        <w:rPr>
          <w:rFonts w:ascii="Arial" w:eastAsia="Times New Roman" w:hAnsi="Arial" w:cs="Arial"/>
          <w:color w:val="C00000"/>
        </w:rPr>
        <w:t xml:space="preserve"> </w:t>
      </w:r>
      <w:r w:rsidR="00251FB7" w:rsidRPr="00F32F9F">
        <w:rPr>
          <w:rFonts w:ascii="Arial" w:eastAsia="Times New Roman" w:hAnsi="Arial" w:cs="Arial"/>
          <w:color w:val="C00000"/>
        </w:rPr>
        <w:t xml:space="preserve">mean </w:t>
      </w:r>
      <w:r w:rsidRPr="00F32F9F">
        <w:rPr>
          <w:rFonts w:ascii="Arial" w:eastAsia="Times New Roman" w:hAnsi="Arial" w:cs="Arial"/>
          <w:color w:val="C00000"/>
        </w:rPr>
        <w:t>increased disease risk</w:t>
      </w:r>
      <w:r w:rsidR="00251FB7" w:rsidRPr="00F32F9F">
        <w:rPr>
          <w:rFonts w:ascii="Arial" w:eastAsia="Times New Roman" w:hAnsi="Arial" w:cs="Arial"/>
          <w:color w:val="C00000"/>
        </w:rPr>
        <w:t xml:space="preserve">, while negative fixed effect values </w:t>
      </w:r>
      <w:r w:rsidRPr="00F32F9F">
        <w:rPr>
          <w:rFonts w:ascii="Arial" w:eastAsia="Times New Roman" w:hAnsi="Arial" w:cs="Arial"/>
          <w:color w:val="C00000"/>
        </w:rPr>
        <w:t>represent</w:t>
      </w:r>
      <w:r w:rsidR="00251FB7" w:rsidRPr="00F32F9F">
        <w:rPr>
          <w:rFonts w:ascii="Arial" w:eastAsia="Times New Roman" w:hAnsi="Arial" w:cs="Arial"/>
          <w:color w:val="C00000"/>
        </w:rPr>
        <w:t xml:space="preserve"> protective</w:t>
      </w:r>
      <w:r w:rsidRPr="00F32F9F">
        <w:rPr>
          <w:rFonts w:ascii="Arial" w:eastAsia="Times New Roman" w:hAnsi="Arial" w:cs="Arial"/>
          <w:color w:val="C00000"/>
        </w:rPr>
        <w:t xml:space="preserve"> effects</w:t>
      </w:r>
      <w:r w:rsidR="001F1634" w:rsidRPr="00F32F9F">
        <w:rPr>
          <w:rFonts w:ascii="Arial" w:eastAsia="Times New Roman" w:hAnsi="Arial" w:cs="Arial"/>
          <w:color w:val="C00000"/>
        </w:rPr>
        <w:t>.</w:t>
      </w:r>
      <w:r w:rsidR="00DA54A9" w:rsidRPr="00F32F9F">
        <w:rPr>
          <w:rFonts w:ascii="Arial" w:eastAsia="Times New Roman" w:hAnsi="Arial" w:cs="Arial"/>
          <w:color w:val="C00000"/>
        </w:rPr>
        <w:t xml:space="preserve"> The minus signs do not affect model fit in other ways.</w:t>
      </w:r>
    </w:p>
    <w:p w14:paraId="72FE6044" w14:textId="39791BA1" w:rsidR="00AA1DA4" w:rsidRPr="00F32F9F" w:rsidRDefault="00AA1DA4"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It is clear that the original manuscript did not explain well the rationales of modeling the cut point parameters. We have added more detailed descriptions in the revised manuscript</w:t>
      </w:r>
      <w:r w:rsidR="00223AC7" w:rsidRPr="00F32F9F">
        <w:rPr>
          <w:rFonts w:ascii="Arial" w:eastAsia="Times New Roman" w:hAnsi="Arial" w:cs="Arial"/>
          <w:color w:val="C00000"/>
        </w:rPr>
        <w:t xml:space="preserve"> at Line 172</w:t>
      </w:r>
      <w:r w:rsidRPr="00F32F9F">
        <w:rPr>
          <w:rFonts w:ascii="Arial" w:eastAsia="Times New Roman" w:hAnsi="Arial" w:cs="Arial"/>
          <w:color w:val="C00000"/>
        </w:rPr>
        <w:t xml:space="preserve"> as </w:t>
      </w:r>
      <w:r w:rsidR="00223AC7" w:rsidRPr="00F32F9F">
        <w:rPr>
          <w:rFonts w:ascii="Arial" w:eastAsia="Times New Roman" w:hAnsi="Arial" w:cs="Arial"/>
          <w:color w:val="C00000"/>
        </w:rPr>
        <w:t>follows</w:t>
      </w:r>
      <w:r w:rsidRPr="00F32F9F">
        <w:rPr>
          <w:rFonts w:ascii="Arial" w:eastAsia="Times New Roman" w:hAnsi="Arial" w:cs="Arial"/>
          <w:color w:val="C00000"/>
        </w:rPr>
        <w:t xml:space="preserve">: </w:t>
      </w:r>
    </w:p>
    <w:p w14:paraId="642D7166" w14:textId="51A2603C" w:rsidR="00AA1DA4" w:rsidRPr="00F32F9F" w:rsidRDefault="0023171E" w:rsidP="008C774C">
      <w:pPr>
        <w:spacing w:after="120" w:line="264" w:lineRule="auto"/>
        <w:ind w:left="720"/>
        <w:rPr>
          <w:rFonts w:ascii="Arial" w:eastAsia="Times New Roman" w:hAnsi="Arial" w:cs="Arial"/>
          <w:color w:val="C00000"/>
        </w:rPr>
      </w:pPr>
      <w:r w:rsidRPr="00F32F9F">
        <w:rPr>
          <w:rFonts w:ascii="Arial" w:eastAsia="Times New Roman" w:hAnsi="Arial" w:cs="Arial"/>
          <w:i/>
          <w:color w:val="C00000"/>
        </w:rPr>
        <w:t>The c</w:t>
      </w:r>
      <w:r w:rsidR="008A0213" w:rsidRPr="00F32F9F">
        <w:rPr>
          <w:rFonts w:ascii="Arial" w:eastAsia="Times New Roman" w:hAnsi="Arial" w:cs="Arial"/>
          <w:i/>
          <w:color w:val="C00000"/>
        </w:rPr>
        <w:t xml:space="preserve">ut point parameters in ordered categorical models is a vector of </w:t>
      </w:r>
      <w:r w:rsidRPr="00F32F9F">
        <w:rPr>
          <w:rFonts w:ascii="Arial" w:eastAsia="Times New Roman" w:hAnsi="Arial" w:cs="Arial"/>
          <w:i/>
          <w:color w:val="C00000"/>
        </w:rPr>
        <w:t>monotonically increasing</w:t>
      </w:r>
      <w:r w:rsidR="008A0213" w:rsidRPr="00F32F9F">
        <w:rPr>
          <w:rFonts w:ascii="Arial" w:eastAsia="Times New Roman" w:hAnsi="Arial" w:cs="Arial"/>
          <w:i/>
          <w:color w:val="C00000"/>
        </w:rPr>
        <w:t xml:space="preserve"> real numbers. </w:t>
      </w:r>
      <w:r w:rsidR="00F0753C" w:rsidRPr="00F32F9F">
        <w:rPr>
          <w:rFonts w:ascii="Arial" w:eastAsia="Times New Roman" w:hAnsi="Arial" w:cs="Arial"/>
          <w:i/>
          <w:color w:val="C00000"/>
        </w:rPr>
        <w:t>In our method, t</w:t>
      </w:r>
      <w:r w:rsidR="00164A2B" w:rsidRPr="00F32F9F">
        <w:rPr>
          <w:rFonts w:ascii="Arial" w:eastAsia="Times New Roman" w:hAnsi="Arial" w:cs="Arial"/>
          <w:i/>
          <w:color w:val="C00000"/>
        </w:rPr>
        <w:t xml:space="preserve">he </w:t>
      </w:r>
      <w:r w:rsidRPr="00F32F9F">
        <w:rPr>
          <w:rFonts w:ascii="Arial" w:eastAsia="Times New Roman" w:hAnsi="Arial" w:cs="Arial"/>
          <w:i/>
          <w:color w:val="C00000"/>
        </w:rPr>
        <w:t>increasing</w:t>
      </w:r>
      <w:r w:rsidR="00164A2B" w:rsidRPr="00F32F9F">
        <w:rPr>
          <w:rFonts w:ascii="Arial" w:eastAsia="Times New Roman" w:hAnsi="Arial" w:cs="Arial"/>
          <w:i/>
          <w:color w:val="C00000"/>
        </w:rPr>
        <w:t xml:space="preserve"> cut point </w:t>
      </w:r>
      <w:r w:rsidR="00F0753C" w:rsidRPr="00F32F9F">
        <w:rPr>
          <w:rFonts w:ascii="Arial" w:eastAsia="Times New Roman" w:hAnsi="Arial" w:cs="Arial"/>
          <w:i/>
          <w:color w:val="C00000"/>
        </w:rPr>
        <w:t>vector</w:t>
      </w:r>
      <w:r w:rsidR="00164A2B" w:rsidRPr="00F32F9F">
        <w:rPr>
          <w:rFonts w:ascii="Arial" w:eastAsia="Times New Roman" w:hAnsi="Arial" w:cs="Arial"/>
          <w:i/>
          <w:color w:val="C00000"/>
        </w:rPr>
        <w:t xml:space="preserve"> </w:t>
      </w:r>
      <w:r w:rsidR="00F16455" w:rsidRPr="00F32F9F">
        <w:rPr>
          <w:rFonts w:ascii="Arial" w:eastAsia="Times New Roman" w:hAnsi="Arial" w:cs="Arial"/>
          <w:i/>
          <w:color w:val="C00000"/>
        </w:rPr>
        <w:t xml:space="preserve">was </w:t>
      </w:r>
      <w:r w:rsidR="00F35E80" w:rsidRPr="00F32F9F">
        <w:rPr>
          <w:rFonts w:ascii="Arial" w:eastAsia="Times New Roman" w:hAnsi="Arial" w:cs="Arial"/>
          <w:i/>
          <w:color w:val="C00000"/>
        </w:rPr>
        <w:t>specified</w:t>
      </w:r>
      <w:r w:rsidR="00F16455" w:rsidRPr="00F32F9F">
        <w:rPr>
          <w:rFonts w:ascii="Arial" w:eastAsia="Times New Roman" w:hAnsi="Arial" w:cs="Arial"/>
          <w:i/>
          <w:color w:val="C00000"/>
        </w:rPr>
        <w:t xml:space="preserve"> </w:t>
      </w:r>
      <w:r w:rsidR="00164A2B" w:rsidRPr="00F32F9F">
        <w:rPr>
          <w:rFonts w:ascii="Arial" w:eastAsia="Times New Roman" w:hAnsi="Arial" w:cs="Arial"/>
          <w:i/>
          <w:color w:val="C00000"/>
        </w:rPr>
        <w:t xml:space="preserve">by the cumulative sum of a primitive parameter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164A2B" w:rsidRPr="00F32F9F">
        <w:rPr>
          <w:rFonts w:ascii="Arial" w:eastAsia="Times New Roman" w:hAnsi="Arial" w:cs="Arial"/>
          <w:i/>
          <w:color w:val="C00000"/>
        </w:rPr>
        <w:t xml:space="preserve">, which </w:t>
      </w:r>
      <w:r w:rsidR="00F0753C" w:rsidRPr="00F32F9F">
        <w:rPr>
          <w:rFonts w:ascii="Arial" w:eastAsia="Times New Roman" w:hAnsi="Arial" w:cs="Arial"/>
          <w:i/>
          <w:color w:val="C00000"/>
        </w:rPr>
        <w:t xml:space="preserve">itself </w:t>
      </w:r>
      <w:r w:rsidR="00F35E80" w:rsidRPr="00F32F9F">
        <w:rPr>
          <w:rFonts w:ascii="Arial" w:eastAsia="Times New Roman" w:hAnsi="Arial" w:cs="Arial"/>
          <w:i/>
          <w:color w:val="C00000"/>
        </w:rPr>
        <w:t xml:space="preserve">is a random sample of </w:t>
      </w:r>
      <w:proofErr w:type="spellStart"/>
      <w:r w:rsidR="00164A2B" w:rsidRPr="00F32F9F">
        <w:rPr>
          <w:rFonts w:ascii="Arial" w:eastAsia="Times New Roman" w:hAnsi="Arial" w:cs="Arial"/>
          <w:i/>
          <w:color w:val="C00000"/>
        </w:rPr>
        <w:t>Dirichlet</w:t>
      </w:r>
      <w:proofErr w:type="spellEnd"/>
      <w:r w:rsidR="00164A2B" w:rsidRPr="00F32F9F">
        <w:rPr>
          <w:rFonts w:ascii="Arial" w:eastAsia="Times New Roman" w:hAnsi="Arial" w:cs="Arial"/>
          <w:i/>
          <w:color w:val="C00000"/>
        </w:rPr>
        <w:t xml:space="preserve"> distribution</w:t>
      </w:r>
      <w:r w:rsidR="00AA1DA4" w:rsidRPr="00F32F9F">
        <w:rPr>
          <w:rFonts w:ascii="Arial" w:eastAsia="Times New Roman" w:hAnsi="Arial" w:cs="Arial"/>
          <w:i/>
          <w:color w:val="C00000"/>
        </w:rPr>
        <w:t xml:space="preserve"> taking advantage of the fact that</w:t>
      </w:r>
      <w:r w:rsidR="00F16455" w:rsidRPr="00F32F9F">
        <w:rPr>
          <w:rFonts w:ascii="Arial" w:eastAsia="Times New Roman" w:hAnsi="Arial" w:cs="Arial"/>
          <w:i/>
          <w:color w:val="C00000"/>
        </w:rPr>
        <w:t xml:space="preserve"> </w:t>
      </w:r>
      <w:proofErr w:type="spellStart"/>
      <w:r w:rsidR="00F16455" w:rsidRPr="00F32F9F">
        <w:rPr>
          <w:rFonts w:ascii="Arial" w:eastAsia="Times New Roman" w:hAnsi="Arial" w:cs="Arial"/>
          <w:i/>
          <w:color w:val="C00000"/>
        </w:rPr>
        <w:t>Dirichlet</w:t>
      </w:r>
      <w:proofErr w:type="spellEnd"/>
      <w:r w:rsidR="00F16455" w:rsidRPr="00F32F9F">
        <w:rPr>
          <w:rFonts w:ascii="Arial" w:eastAsia="Times New Roman" w:hAnsi="Arial" w:cs="Arial"/>
          <w:i/>
          <w:color w:val="C00000"/>
        </w:rPr>
        <w:t xml:space="preserve"> distribution</w:t>
      </w:r>
      <w:r w:rsidR="00CA6221" w:rsidRPr="00F32F9F">
        <w:rPr>
          <w:rFonts w:ascii="Arial" w:eastAsia="Times New Roman" w:hAnsi="Arial" w:cs="Arial"/>
          <w:i/>
          <w:color w:val="C00000"/>
        </w:rPr>
        <w:t xml:space="preserve"> samples are </w:t>
      </w:r>
      <w:r w:rsidR="000D5A08" w:rsidRPr="00F32F9F">
        <w:rPr>
          <w:rFonts w:ascii="Arial" w:eastAsia="Times New Roman" w:hAnsi="Arial" w:cs="Arial"/>
          <w:i/>
          <w:color w:val="C00000"/>
        </w:rPr>
        <w:t>a vector</w:t>
      </w:r>
      <w:r w:rsidR="00F16455" w:rsidRPr="00F32F9F">
        <w:rPr>
          <w:rFonts w:ascii="Arial" w:eastAsia="Times New Roman" w:hAnsi="Arial" w:cs="Arial"/>
          <w:i/>
          <w:color w:val="C00000"/>
        </w:rPr>
        <w:t xml:space="preserve"> </w:t>
      </w:r>
      <w:r w:rsidR="000D5A08" w:rsidRPr="00F32F9F">
        <w:rPr>
          <w:rFonts w:ascii="Arial" w:eastAsia="Times New Roman" w:hAnsi="Arial" w:cs="Arial"/>
          <w:i/>
          <w:color w:val="C00000"/>
        </w:rPr>
        <w:t xml:space="preserve">of positive real numbers that </w:t>
      </w:r>
      <w:r w:rsidR="00F35E80" w:rsidRPr="00F32F9F">
        <w:rPr>
          <w:rFonts w:ascii="Arial" w:eastAsia="Times New Roman" w:hAnsi="Arial" w:cs="Arial"/>
          <w:i/>
          <w:color w:val="C00000"/>
        </w:rPr>
        <w:t xml:space="preserve">always </w:t>
      </w:r>
      <w:r w:rsidR="000D5A08" w:rsidRPr="00F32F9F">
        <w:rPr>
          <w:rFonts w:ascii="Arial" w:eastAsia="Times New Roman" w:hAnsi="Arial" w:cs="Arial"/>
          <w:i/>
          <w:color w:val="C00000"/>
        </w:rPr>
        <w:t>sum</w:t>
      </w:r>
      <w:r w:rsidR="00F16455" w:rsidRPr="00F32F9F">
        <w:rPr>
          <w:rFonts w:ascii="Arial" w:eastAsia="Times New Roman" w:hAnsi="Arial" w:cs="Arial"/>
          <w:i/>
          <w:color w:val="C00000"/>
        </w:rPr>
        <w:t xml:space="preserve"> 1</w:t>
      </w:r>
      <w:r w:rsidR="00F16455" w:rsidRPr="00F32F9F">
        <w:rPr>
          <w:rFonts w:ascii="Arial" w:eastAsia="Times New Roman" w:hAnsi="Arial" w:cs="Arial"/>
          <w:color w:val="C00000"/>
        </w:rPr>
        <w:t>.</w:t>
      </w:r>
      <w:r w:rsidR="003E254B" w:rsidRPr="00F32F9F">
        <w:rPr>
          <w:rFonts w:ascii="Arial" w:eastAsia="Times New Roman" w:hAnsi="Arial" w:cs="Arial"/>
          <w:color w:val="C00000"/>
        </w:rPr>
        <w:t xml:space="preserve"> </w:t>
      </w:r>
    </w:p>
    <w:p w14:paraId="37B74EEF" w14:textId="56304F08" w:rsidR="00A26261" w:rsidRPr="00F32F9F" w:rsidRDefault="006C057B"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Per the question on where the scale factor 10 comes from and whether it is data-dependent, short answer is the scale factor 10 comes from </w:t>
      </w:r>
      <w:r w:rsidR="005E7999" w:rsidRPr="00F32F9F">
        <w:rPr>
          <w:rFonts w:ascii="Arial" w:eastAsia="Times New Roman" w:hAnsi="Arial" w:cs="Arial"/>
          <w:color w:val="C00000"/>
        </w:rPr>
        <w:t>the model stru</w:t>
      </w:r>
      <w:r w:rsidR="00611B50" w:rsidRPr="00F32F9F">
        <w:rPr>
          <w:rFonts w:ascii="Arial" w:eastAsia="Times New Roman" w:hAnsi="Arial" w:cs="Arial"/>
          <w:color w:val="C00000"/>
        </w:rPr>
        <w:t>cture, and it does not depend on data. In detail</w:t>
      </w:r>
      <w:r w:rsidR="005E7999" w:rsidRPr="00F32F9F">
        <w:rPr>
          <w:rFonts w:ascii="Arial" w:eastAsia="Times New Roman" w:hAnsi="Arial" w:cs="Arial"/>
          <w:color w:val="C00000"/>
        </w:rPr>
        <w:t>, c</w:t>
      </w:r>
      <w:r w:rsidR="005C6D57" w:rsidRPr="00F32F9F">
        <w:rPr>
          <w:rFonts w:ascii="Arial" w:eastAsia="Times New Roman" w:hAnsi="Arial" w:cs="Arial"/>
          <w:color w:val="C00000"/>
        </w:rPr>
        <w:t>u</w:t>
      </w:r>
      <w:r w:rsidR="00611B50" w:rsidRPr="00F32F9F">
        <w:rPr>
          <w:rFonts w:ascii="Arial" w:eastAsia="Times New Roman" w:hAnsi="Arial" w:cs="Arial"/>
          <w:color w:val="C00000"/>
        </w:rPr>
        <w:t>t point parameters always range</w:t>
      </w:r>
      <w:r w:rsidR="005C6D57" w:rsidRPr="00F32F9F">
        <w:rPr>
          <w:rFonts w:ascii="Arial" w:eastAsia="Times New Roman" w:hAnsi="Arial" w:cs="Arial"/>
          <w:color w:val="C00000"/>
        </w:rPr>
        <w:t xml:space="preserve"> between 0 t</w:t>
      </w:r>
      <w:r w:rsidR="003861DB" w:rsidRPr="00F32F9F">
        <w:rPr>
          <w:rFonts w:ascii="Arial" w:eastAsia="Times New Roman" w:hAnsi="Arial" w:cs="Arial"/>
          <w:color w:val="C00000"/>
        </w:rPr>
        <w:t>o 10 under our current implementation</w:t>
      </w:r>
      <w:r w:rsidR="005E7999" w:rsidRPr="00F32F9F">
        <w:rPr>
          <w:rFonts w:ascii="Arial" w:eastAsia="Times New Roman" w:hAnsi="Arial" w:cs="Arial"/>
          <w:color w:val="C00000"/>
        </w:rPr>
        <w:t>, as shown by</w:t>
      </w:r>
      <w:r w:rsidR="003861DB" w:rsidRPr="00F32F9F">
        <w:rPr>
          <w:rFonts w:ascii="Arial" w:eastAsia="Times New Roman" w:hAnsi="Arial" w:cs="Arial"/>
          <w:color w:val="C00000"/>
        </w:rPr>
        <w:t xml:space="preserve"> </w:t>
      </w:r>
      <w:r w:rsidR="005E7999" w:rsidRPr="00F32F9F">
        <w:rPr>
          <w:rFonts w:ascii="Arial" w:eastAsia="Times New Roman" w:hAnsi="Arial" w:cs="Arial"/>
          <w:color w:val="C00000"/>
        </w:rPr>
        <w:t>simulation run</w:t>
      </w:r>
      <w:r w:rsidR="005C6D57" w:rsidRPr="00F32F9F">
        <w:rPr>
          <w:rFonts w:ascii="Arial" w:eastAsia="Times New Roman" w:hAnsi="Arial" w:cs="Arial"/>
          <w:color w:val="C00000"/>
        </w:rPr>
        <w:t>s</w:t>
      </w:r>
      <w:r w:rsidR="003861DB" w:rsidRPr="00F32F9F">
        <w:rPr>
          <w:rFonts w:ascii="Arial" w:eastAsia="Times New Roman" w:hAnsi="Arial" w:cs="Arial"/>
          <w:color w:val="C00000"/>
        </w:rPr>
        <w:t>, where</w:t>
      </w:r>
      <w:r w:rsidR="005C6D57" w:rsidRPr="00F32F9F">
        <w:rPr>
          <w:rFonts w:ascii="Arial" w:eastAsia="Times New Roman" w:hAnsi="Arial" w:cs="Arial"/>
          <w:color w:val="C00000"/>
        </w:rPr>
        <w:t xml:space="preserve"> </w:t>
      </w:r>
      <w:r w:rsidR="003861DB" w:rsidRPr="00F32F9F">
        <w:rPr>
          <w:rFonts w:ascii="Arial" w:eastAsia="Times New Roman" w:hAnsi="Arial" w:cs="Arial"/>
          <w:color w:val="C00000"/>
        </w:rPr>
        <w:t xml:space="preserve">either </w:t>
      </w:r>
      <w:r w:rsidR="005C6D57" w:rsidRPr="00F32F9F">
        <w:rPr>
          <w:rFonts w:ascii="Arial" w:eastAsia="Times New Roman" w:hAnsi="Arial" w:cs="Arial"/>
          <w:color w:val="C00000"/>
        </w:rPr>
        <w:t xml:space="preserve">the range of the predictor variables or </w:t>
      </w:r>
      <w:r w:rsidR="003861DB" w:rsidRPr="00F32F9F">
        <w:rPr>
          <w:rFonts w:ascii="Arial" w:eastAsia="Times New Roman" w:hAnsi="Arial" w:cs="Arial"/>
          <w:color w:val="C00000"/>
        </w:rPr>
        <w:t>the levels of the c</w:t>
      </w:r>
      <w:r w:rsidR="005E7999" w:rsidRPr="00F32F9F">
        <w:rPr>
          <w:rFonts w:ascii="Arial" w:eastAsia="Times New Roman" w:hAnsi="Arial" w:cs="Arial"/>
          <w:color w:val="C00000"/>
        </w:rPr>
        <w:t>ategorical response variable were</w:t>
      </w:r>
      <w:r w:rsidR="003861DB" w:rsidRPr="00F32F9F">
        <w:rPr>
          <w:rFonts w:ascii="Arial" w:eastAsia="Times New Roman" w:hAnsi="Arial" w:cs="Arial"/>
          <w:color w:val="C00000"/>
        </w:rPr>
        <w:t xml:space="preserve"> modified.</w:t>
      </w:r>
      <w:r w:rsidR="008E1CC1" w:rsidRPr="00F32F9F">
        <w:rPr>
          <w:rFonts w:ascii="Arial" w:eastAsia="Times New Roman" w:hAnsi="Arial" w:cs="Arial"/>
          <w:color w:val="C00000"/>
        </w:rPr>
        <w:t xml:space="preserve"> </w:t>
      </w:r>
      <w:r w:rsidR="005E7999" w:rsidRPr="00F32F9F">
        <w:rPr>
          <w:rFonts w:ascii="Arial" w:eastAsia="Times New Roman" w:hAnsi="Arial" w:cs="Arial"/>
          <w:color w:val="C00000"/>
        </w:rPr>
        <w:t xml:space="preserve">In addition, the primitive parameter as </w:t>
      </w:r>
      <w:proofErr w:type="spellStart"/>
      <w:r w:rsidR="005E7999" w:rsidRPr="00F32F9F">
        <w:rPr>
          <w:rFonts w:ascii="Arial" w:eastAsia="Times New Roman" w:hAnsi="Arial" w:cs="Arial"/>
          <w:color w:val="C00000"/>
        </w:rPr>
        <w:t>Dirichlet</w:t>
      </w:r>
      <w:proofErr w:type="spellEnd"/>
      <w:r w:rsidR="005E7999" w:rsidRPr="00F32F9F">
        <w:rPr>
          <w:rFonts w:ascii="Arial" w:eastAsia="Times New Roman" w:hAnsi="Arial" w:cs="Arial"/>
          <w:color w:val="C00000"/>
        </w:rPr>
        <w:t xml:space="preserve"> samples</w:t>
      </w:r>
      <w:r w:rsidR="001623E3" w:rsidRPr="00F32F9F">
        <w:rPr>
          <w:rFonts w:ascii="Arial" w:eastAsia="Times New Roman" w:hAnsi="Arial" w:cs="Arial"/>
          <w:color w:val="C00000"/>
        </w:rPr>
        <w:t xml:space="preserve"> are always below 1, and this is why the scale factor 10 was specified.</w:t>
      </w:r>
      <w:r w:rsidR="008E1CC1" w:rsidRPr="00F32F9F">
        <w:rPr>
          <w:rFonts w:ascii="Arial" w:eastAsia="Times New Roman" w:hAnsi="Arial" w:cs="Arial"/>
          <w:color w:val="C00000"/>
        </w:rPr>
        <w:t xml:space="preserve"> </w:t>
      </w:r>
      <w:r w:rsidR="005151D1" w:rsidRPr="00F32F9F">
        <w:rPr>
          <w:rFonts w:ascii="Arial" w:eastAsia="Times New Roman" w:hAnsi="Arial" w:cs="Arial"/>
          <w:color w:val="C00000"/>
        </w:rPr>
        <w:t>We also tested different scale factors, and found</w:t>
      </w:r>
      <w:r w:rsidR="008E1CC1" w:rsidRPr="00F32F9F">
        <w:rPr>
          <w:rFonts w:ascii="Arial" w:eastAsia="Times New Roman" w:hAnsi="Arial" w:cs="Arial"/>
          <w:color w:val="C00000"/>
        </w:rPr>
        <w:t xml:space="preserve"> scale factor</w:t>
      </w:r>
      <w:r w:rsidR="005151D1" w:rsidRPr="00F32F9F">
        <w:rPr>
          <w:rFonts w:ascii="Arial" w:eastAsia="Times New Roman" w:hAnsi="Arial" w:cs="Arial"/>
          <w:color w:val="C00000"/>
        </w:rPr>
        <w:t xml:space="preserve"> of a larger values (&gt;10) are</w:t>
      </w:r>
      <w:r w:rsidR="008E1CC1" w:rsidRPr="00F32F9F">
        <w:rPr>
          <w:rFonts w:ascii="Arial" w:eastAsia="Times New Roman" w:hAnsi="Arial" w:cs="Arial"/>
          <w:color w:val="C00000"/>
        </w:rPr>
        <w:t xml:space="preserve"> also</w:t>
      </w:r>
      <w:r w:rsidR="001623E3" w:rsidRPr="00F32F9F">
        <w:rPr>
          <w:rFonts w:ascii="Arial" w:eastAsia="Times New Roman" w:hAnsi="Arial" w:cs="Arial"/>
          <w:color w:val="C00000"/>
        </w:rPr>
        <w:t xml:space="preserve"> equally</w:t>
      </w:r>
      <w:r w:rsidR="008E1CC1" w:rsidRPr="00F32F9F">
        <w:rPr>
          <w:rFonts w:ascii="Arial" w:eastAsia="Times New Roman" w:hAnsi="Arial" w:cs="Arial"/>
          <w:color w:val="C00000"/>
        </w:rPr>
        <w:t xml:space="preserve"> legitimate.</w:t>
      </w:r>
      <w:r w:rsidR="005151D1" w:rsidRPr="00F32F9F">
        <w:rPr>
          <w:rFonts w:ascii="Arial" w:eastAsia="Times New Roman" w:hAnsi="Arial" w:cs="Arial"/>
          <w:color w:val="C00000"/>
        </w:rPr>
        <w:t xml:space="preserve"> </w:t>
      </w:r>
      <w:r w:rsidR="0023171E" w:rsidRPr="00F32F9F">
        <w:rPr>
          <w:rFonts w:ascii="Arial" w:eastAsia="Times New Roman" w:hAnsi="Arial" w:cs="Arial"/>
          <w:color w:val="C00000"/>
        </w:rPr>
        <w:t>The p</w:t>
      </w:r>
      <w:r w:rsidR="003E254B" w:rsidRPr="00F32F9F">
        <w:rPr>
          <w:rFonts w:ascii="Arial" w:eastAsia="Times New Roman" w:hAnsi="Arial" w:cs="Arial"/>
          <w:color w:val="C00000"/>
        </w:rPr>
        <w:t xml:space="preserve">arameter of </w:t>
      </w:r>
      <w:r w:rsidR="005151D1" w:rsidRPr="00F32F9F">
        <w:rPr>
          <w:rFonts w:ascii="Arial" w:eastAsia="Times New Roman" w:hAnsi="Arial" w:cs="Arial"/>
          <w:color w:val="C00000"/>
        </w:rPr>
        <w:t xml:space="preserve">the </w:t>
      </w:r>
      <w:proofErr w:type="spellStart"/>
      <w:r w:rsidR="003E254B" w:rsidRPr="00F32F9F">
        <w:rPr>
          <w:rFonts w:ascii="Arial" w:eastAsia="Times New Roman" w:hAnsi="Arial" w:cs="Arial"/>
          <w:color w:val="C00000"/>
        </w:rPr>
        <w:t>D</w:t>
      </w:r>
      <w:r w:rsidR="000D5A08" w:rsidRPr="00F32F9F">
        <w:rPr>
          <w:rFonts w:ascii="Arial" w:eastAsia="Times New Roman" w:hAnsi="Arial" w:cs="Arial"/>
          <w:color w:val="C00000"/>
        </w:rPr>
        <w:t>irichlet</w:t>
      </w:r>
      <w:proofErr w:type="spellEnd"/>
      <w:r w:rsidR="000D5A08" w:rsidRPr="00F32F9F">
        <w:rPr>
          <w:rFonts w:ascii="Arial" w:eastAsia="Times New Roman" w:hAnsi="Arial" w:cs="Arial"/>
          <w:color w:val="C00000"/>
        </w:rPr>
        <w:t xml:space="preserve"> </w:t>
      </w:r>
      <w:r w:rsidR="005151D1" w:rsidRPr="00F32F9F">
        <w:rPr>
          <w:rFonts w:ascii="Arial" w:eastAsia="Times New Roman" w:hAnsi="Arial" w:cs="Arial"/>
          <w:color w:val="C00000"/>
        </w:rPr>
        <w:t xml:space="preserve">prior on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5151D1" w:rsidRPr="00F32F9F">
        <w:rPr>
          <w:rFonts w:ascii="Arial" w:eastAsia="Times New Roman" w:hAnsi="Arial" w:cs="Arial"/>
          <w:color w:val="C00000"/>
        </w:rPr>
        <w:t xml:space="preserve"> does not help in taking off the scale factor, because </w:t>
      </w:r>
      <w:r w:rsidR="00BE53CD" w:rsidRPr="00F32F9F">
        <w:rPr>
          <w:rFonts w:ascii="Arial" w:eastAsia="Times New Roman" w:hAnsi="Arial" w:cs="Arial"/>
          <w:color w:val="C00000"/>
        </w:rPr>
        <w:lastRenderedPageBreak/>
        <w:t xml:space="preserve">the </w:t>
      </w:r>
      <w:proofErr w:type="spellStart"/>
      <w:r w:rsidR="00BE53CD" w:rsidRPr="00F32F9F">
        <w:rPr>
          <w:rFonts w:ascii="Arial" w:eastAsia="Times New Roman" w:hAnsi="Arial" w:cs="Arial"/>
          <w:color w:val="C00000"/>
        </w:rPr>
        <w:t>Dirichlet</w:t>
      </w:r>
      <w:proofErr w:type="spellEnd"/>
      <w:r w:rsidR="00BE53CD" w:rsidRPr="00F32F9F">
        <w:rPr>
          <w:rFonts w:ascii="Arial" w:eastAsia="Times New Roman" w:hAnsi="Arial" w:cs="Arial"/>
          <w:color w:val="C00000"/>
        </w:rPr>
        <w:t xml:space="preserve"> parameter</w:t>
      </w:r>
      <w:r w:rsidR="00E57B4F" w:rsidRPr="00F32F9F">
        <w:rPr>
          <w:rFonts w:ascii="Arial" w:eastAsia="Times New Roman" w:hAnsi="Arial" w:cs="Arial"/>
          <w:color w:val="C00000"/>
        </w:rPr>
        <w:t xml:space="preserve"> </w:t>
      </w:r>
      <w:r w:rsidR="00BE53CD" w:rsidRPr="00F32F9F">
        <w:rPr>
          <w:rFonts w:ascii="Arial" w:eastAsia="Times New Roman" w:hAnsi="Arial" w:cs="Arial"/>
          <w:color w:val="C00000"/>
        </w:rPr>
        <w:t xml:space="preserve">is only affecting the </w:t>
      </w:r>
      <w:r w:rsidR="000D5A08" w:rsidRPr="00F32F9F">
        <w:rPr>
          <w:rFonts w:ascii="Arial" w:eastAsia="Times New Roman" w:hAnsi="Arial" w:cs="Arial"/>
          <w:color w:val="C00000"/>
        </w:rPr>
        <w:t>relative differences of</w:t>
      </w:r>
      <w:r w:rsidR="00E57B4F" w:rsidRPr="00F32F9F">
        <w:rPr>
          <w:rFonts w:ascii="Arial" w:eastAsia="Times New Roman" w:hAnsi="Arial" w:cs="Arial"/>
          <w:color w:val="C00000"/>
        </w:rPr>
        <w:t xml:space="preserve"> positive real numbers</w:t>
      </w:r>
      <w:r w:rsidR="00BE53CD" w:rsidRPr="00F32F9F">
        <w:rPr>
          <w:rFonts w:ascii="Arial" w:eastAsia="Times New Roman" w:hAnsi="Arial" w:cs="Arial"/>
          <w:color w:val="C00000"/>
        </w:rPr>
        <w:t xml:space="preserve"> (shape)</w:t>
      </w:r>
      <w:r w:rsidR="00E57B4F" w:rsidRPr="00F32F9F">
        <w:rPr>
          <w:rFonts w:ascii="Arial" w:eastAsia="Times New Roman" w:hAnsi="Arial" w:cs="Arial"/>
          <w:color w:val="C00000"/>
        </w:rPr>
        <w:t>, but the sum will always be 1.</w:t>
      </w:r>
    </w:p>
    <w:p w14:paraId="1ADE3275" w14:textId="4B9DF57A" w:rsidR="00922370"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t>To incorporate the prior information of SNP effects, the authors model beta_0 ~</w:t>
      </w:r>
      <w:proofErr w:type="gramStart"/>
      <w:r w:rsidRPr="00F32F9F">
        <w:rPr>
          <w:rFonts w:ascii="Arial" w:eastAsia="Times New Roman" w:hAnsi="Arial" w:cs="Arial"/>
        </w:rPr>
        <w:t>N(</w:t>
      </w:r>
      <w:proofErr w:type="gramEnd"/>
      <w:r w:rsidRPr="00F32F9F">
        <w:rPr>
          <w:rFonts w:ascii="Arial" w:eastAsia="Times New Roman" w:hAnsi="Arial" w:cs="Arial"/>
        </w:rPr>
        <w:t xml:space="preserve">t*sigma_0, sigma_0) but do not explain their choice to model the mean of beta_0 in this way. I think they multiply </w:t>
      </w:r>
      <w:proofErr w:type="spellStart"/>
      <w:r w:rsidRPr="00F32F9F">
        <w:rPr>
          <w:rFonts w:ascii="Arial" w:eastAsia="Times New Roman" w:hAnsi="Arial" w:cs="Arial"/>
        </w:rPr>
        <w:t>t</w:t>
      </w:r>
      <w:proofErr w:type="spellEnd"/>
      <w:r w:rsidRPr="00F32F9F">
        <w:rPr>
          <w:rFonts w:ascii="Arial" w:eastAsia="Times New Roman" w:hAnsi="Arial" w:cs="Arial"/>
        </w:rPr>
        <w:t xml:space="preserve"> by sigma_0 in order to standardize the prior knowledge (t) of the SNP effect to be in the same scale (i.e. </w:t>
      </w:r>
      <w:proofErr w:type="spellStart"/>
      <w:r w:rsidRPr="00F32F9F">
        <w:rPr>
          <w:rFonts w:ascii="Arial" w:eastAsia="Times New Roman" w:hAnsi="Arial" w:cs="Arial"/>
        </w:rPr>
        <w:t>sd</w:t>
      </w:r>
      <w:proofErr w:type="spellEnd"/>
      <w:r w:rsidRPr="00F32F9F">
        <w:rPr>
          <w:rFonts w:ascii="Arial" w:eastAsia="Times New Roman" w:hAnsi="Arial" w:cs="Arial"/>
        </w:rPr>
        <w:t>) of beta_0. If so, should it be t*</w:t>
      </w:r>
      <w:proofErr w:type="spellStart"/>
      <w:r w:rsidRPr="00F32F9F">
        <w:rPr>
          <w:rFonts w:ascii="Arial" w:eastAsia="Times New Roman" w:hAnsi="Arial" w:cs="Arial"/>
        </w:rPr>
        <w:t>sqrt</w:t>
      </w:r>
      <w:proofErr w:type="spellEnd"/>
      <w:r w:rsidRPr="00F32F9F">
        <w:rPr>
          <w:rFonts w:ascii="Arial" w:eastAsia="Times New Roman" w:hAnsi="Arial" w:cs="Arial"/>
        </w:rPr>
        <w:t xml:space="preserve">(sigma_0)? Because for beta_0 / t = </w:t>
      </w:r>
      <w:proofErr w:type="spellStart"/>
      <w:r w:rsidRPr="00F32F9F">
        <w:rPr>
          <w:rFonts w:ascii="Arial" w:eastAsia="Times New Roman" w:hAnsi="Arial" w:cs="Arial"/>
        </w:rPr>
        <w:t>sd</w:t>
      </w:r>
      <w:proofErr w:type="spellEnd"/>
      <w:r w:rsidRPr="00F32F9F">
        <w:rPr>
          <w:rFonts w:ascii="Arial" w:eastAsia="Times New Roman" w:hAnsi="Arial" w:cs="Arial"/>
        </w:rPr>
        <w:t>(beta_0)/</w:t>
      </w:r>
      <w:proofErr w:type="spellStart"/>
      <w:r w:rsidRPr="00F32F9F">
        <w:rPr>
          <w:rFonts w:ascii="Arial" w:eastAsia="Times New Roman" w:hAnsi="Arial" w:cs="Arial"/>
        </w:rPr>
        <w:t>sd</w:t>
      </w:r>
      <w:proofErr w:type="spellEnd"/>
      <w:r w:rsidRPr="00F32F9F">
        <w:rPr>
          <w:rFonts w:ascii="Arial" w:eastAsia="Times New Roman" w:hAnsi="Arial" w:cs="Arial"/>
        </w:rPr>
        <w:t>(t) it follows beta_0 = t*</w:t>
      </w:r>
      <w:proofErr w:type="spellStart"/>
      <w:r w:rsidRPr="00F32F9F">
        <w:rPr>
          <w:rFonts w:ascii="Arial" w:eastAsia="Times New Roman" w:hAnsi="Arial" w:cs="Arial"/>
        </w:rPr>
        <w:t>sd</w:t>
      </w:r>
      <w:proofErr w:type="spellEnd"/>
      <w:r w:rsidRPr="00F32F9F">
        <w:rPr>
          <w:rFonts w:ascii="Arial" w:eastAsia="Times New Roman" w:hAnsi="Arial" w:cs="Arial"/>
        </w:rPr>
        <w:t>(beta_0) = t*</w:t>
      </w:r>
      <w:proofErr w:type="spellStart"/>
      <w:r w:rsidRPr="00F32F9F">
        <w:rPr>
          <w:rFonts w:ascii="Arial" w:eastAsia="Times New Roman" w:hAnsi="Arial" w:cs="Arial"/>
        </w:rPr>
        <w:t>sqrt</w:t>
      </w:r>
      <w:proofErr w:type="spellEnd"/>
      <w:r w:rsidRPr="00F32F9F">
        <w:rPr>
          <w:rFonts w:ascii="Arial" w:eastAsia="Times New Roman" w:hAnsi="Arial" w:cs="Arial"/>
        </w:rPr>
        <w:t xml:space="preserve">(sigma_0) and E(beta_0) = </w:t>
      </w:r>
      <w:proofErr w:type="spellStart"/>
      <w:r w:rsidRPr="00F32F9F">
        <w:rPr>
          <w:rFonts w:ascii="Arial" w:eastAsia="Times New Roman" w:hAnsi="Arial" w:cs="Arial"/>
        </w:rPr>
        <w:t>beta_0</w:t>
      </w:r>
      <w:proofErr w:type="spellEnd"/>
      <w:r w:rsidRPr="00F32F9F">
        <w:rPr>
          <w:rFonts w:ascii="Arial" w:eastAsia="Times New Roman" w:hAnsi="Arial" w:cs="Arial"/>
        </w:rPr>
        <w:t xml:space="preserve"> for just one beta_0. Moreover, from a Bayesian perspective, sigma_0 measures the uncertainty of one's belief on the SNP effect at the value of t*sigma_0. </w:t>
      </w:r>
      <w:proofErr w:type="gramStart"/>
      <w:r w:rsidRPr="00F32F9F">
        <w:rPr>
          <w:rFonts w:ascii="Arial" w:eastAsia="Times New Roman" w:hAnsi="Arial" w:cs="Arial"/>
        </w:rPr>
        <w:t>So</w:t>
      </w:r>
      <w:proofErr w:type="gramEnd"/>
      <w:r w:rsidRPr="00F32F9F">
        <w:rPr>
          <w:rFonts w:ascii="Arial" w:eastAsia="Times New Roman" w:hAnsi="Arial" w:cs="Arial"/>
        </w:rPr>
        <w:t xml:space="preserve"> linking the mean with variance could potentially be problematic, as it implies that the SNP with higher uncertainty on the effect tends to have larger effect size. Although it might not be a big issue in practice as sigma_0 is predominated by the prior (which has mean 1) in their model, it should worth a clarification/discussion. </w:t>
      </w:r>
    </w:p>
    <w:p w14:paraId="0441B9BC" w14:textId="6684E207" w:rsidR="000A67EC" w:rsidRPr="00F32F9F" w:rsidRDefault="00182EE2"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In modeling </w:t>
      </w:r>
      <w:r w:rsidR="001065B6" w:rsidRPr="00F32F9F">
        <w:rPr>
          <w:rFonts w:ascii="Arial" w:eastAsia="Times New Roman" w:hAnsi="Arial" w:cs="Arial"/>
          <w:color w:val="C00000"/>
        </w:rPr>
        <w:t>the variant effect</w:t>
      </w:r>
      <w:r w:rsidRPr="00F32F9F">
        <w:rPr>
          <w:rFonts w:ascii="Arial" w:eastAsia="Times New Roman" w:hAnsi="Arial" w:cs="Arial"/>
          <w:color w:val="C00000"/>
        </w:rPr>
        <w:t xml:space="preserve"> by</w:t>
      </w:r>
      <w:r w:rsidR="001065B6" w:rsidRPr="00F32F9F">
        <w:rPr>
          <w:rFonts w:ascii="Arial" w:eastAsia="Times New Roman" w:hAnsi="Arial" w:cs="Arial"/>
          <w:color w:val="C00000"/>
        </w:rPr>
        <w:t xml:space="preserve">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005966FB" w:rsidRPr="00F32F9F">
        <w:rPr>
          <w:rFonts w:ascii="Arial" w:eastAsia="Times New Roman" w:hAnsi="Arial" w:cs="Arial"/>
          <w:color w:val="C00000"/>
        </w:rPr>
        <w:t xml:space="preserve"> ~</w:t>
      </w:r>
      <w:r w:rsidR="001065B6" w:rsidRPr="00F32F9F">
        <w:rPr>
          <w:rFonts w:ascii="Arial" w:eastAsia="Times New Roman" w:hAnsi="Arial" w:cs="Arial"/>
          <w:color w:val="C00000"/>
        </w:rPr>
        <w:t xml:space="preserve"> </w:t>
      </w:r>
      <w:proofErr w:type="gramStart"/>
      <m:oMath>
        <m:r>
          <w:rPr>
            <w:rFonts w:ascii="Cambria Math" w:eastAsia="Times New Roman" w:hAnsi="Cambria Math" w:cs="Arial"/>
            <w:color w:val="C00000"/>
          </w:rPr>
          <m:t>N(</m:t>
        </m:r>
        <w:proofErr w:type="gramEnd"/>
        <m:r>
          <w:rPr>
            <w:rFonts w:ascii="Cambria Math" w:eastAsia="Times New Roman" w:hAnsi="Cambria Math" w:cs="Arial"/>
            <w:color w:val="C00000"/>
          </w:rPr>
          <m:t xml:space="preserve">t* </m:t>
        </m:r>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r>
          <w:rPr>
            <w:rFonts w:ascii="Cambria Math" w:eastAsia="Times New Roman" w:hAnsi="Cambria Math" w:cs="Arial"/>
            <w:color w:val="C00000"/>
          </w:rPr>
          <m:t xml:space="preserve">,  </m:t>
        </m:r>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r>
          <w:rPr>
            <w:rFonts w:ascii="Cambria Math" w:eastAsia="Times New Roman" w:hAnsi="Cambria Math" w:cs="Arial"/>
            <w:color w:val="C00000"/>
          </w:rPr>
          <m:t>)</m:t>
        </m:r>
      </m:oMath>
      <w:r w:rsidR="001D36AA" w:rsidRPr="00F32F9F">
        <w:rPr>
          <w:rFonts w:ascii="Arial" w:eastAsia="Times New Roman" w:hAnsi="Arial" w:cs="Arial"/>
          <w:color w:val="C00000"/>
        </w:rPr>
        <w:t xml:space="preserve">, </w:t>
      </w:r>
      <m:oMath>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oMath>
      <w:r w:rsidR="00122560" w:rsidRPr="00F32F9F">
        <w:rPr>
          <w:rFonts w:ascii="Arial" w:eastAsia="Times New Roman" w:hAnsi="Arial" w:cs="Arial"/>
          <w:color w:val="C00000"/>
        </w:rPr>
        <w:t xml:space="preserve"> </w:t>
      </w:r>
      <w:r w:rsidR="00B6541D" w:rsidRPr="00F32F9F">
        <w:rPr>
          <w:rFonts w:ascii="Arial" w:eastAsia="Times New Roman" w:hAnsi="Arial" w:cs="Arial"/>
          <w:color w:val="C00000"/>
        </w:rPr>
        <w:t>was defined a</w:t>
      </w:r>
      <w:r w:rsidR="00122560" w:rsidRPr="00F32F9F">
        <w:rPr>
          <w:rFonts w:ascii="Arial" w:eastAsia="Times New Roman" w:hAnsi="Arial" w:cs="Arial"/>
          <w:color w:val="C00000"/>
        </w:rPr>
        <w:t>s the standard deviation of the Gaussian model</w:t>
      </w:r>
      <w:r w:rsidR="00B6541D" w:rsidRPr="00F32F9F">
        <w:rPr>
          <w:rFonts w:ascii="Arial" w:eastAsia="Times New Roman" w:hAnsi="Arial" w:cs="Arial"/>
          <w:color w:val="C00000"/>
        </w:rPr>
        <w:t>, instead of the variance</w:t>
      </w:r>
      <w:r w:rsidR="00122560" w:rsidRPr="00F32F9F">
        <w:rPr>
          <w:rFonts w:ascii="Arial" w:eastAsia="Times New Roman" w:hAnsi="Arial" w:cs="Arial"/>
          <w:color w:val="C00000"/>
        </w:rPr>
        <w:t>.</w:t>
      </w:r>
      <w:r w:rsidR="00B6541D" w:rsidRPr="00F32F9F">
        <w:rPr>
          <w:rFonts w:ascii="Arial" w:eastAsia="Times New Roman" w:hAnsi="Arial" w:cs="Arial"/>
          <w:color w:val="C00000"/>
        </w:rPr>
        <w:t xml:space="preserve"> This is consistent with the reviewer’s understanding. </w:t>
      </w:r>
      <w:r w:rsidR="003010C0" w:rsidRPr="00F32F9F">
        <w:rPr>
          <w:rFonts w:ascii="Arial" w:eastAsia="Times New Roman" w:hAnsi="Arial" w:cs="Arial"/>
          <w:color w:val="C00000"/>
        </w:rPr>
        <w:t xml:space="preserve">The confusion came from </w:t>
      </w:r>
      <w:r w:rsidR="00BB5083" w:rsidRPr="00F32F9F">
        <w:rPr>
          <w:rFonts w:ascii="Arial" w:eastAsia="Times New Roman" w:hAnsi="Arial" w:cs="Arial"/>
          <w:color w:val="C00000"/>
        </w:rPr>
        <w:t xml:space="preserve">our </w:t>
      </w:r>
      <w:r w:rsidR="003010C0" w:rsidRPr="00F32F9F">
        <w:rPr>
          <w:rFonts w:ascii="Arial" w:eastAsia="Times New Roman" w:hAnsi="Arial" w:cs="Arial"/>
          <w:color w:val="C00000"/>
        </w:rPr>
        <w:t xml:space="preserve">insufficient description of the model, which was fixed in the revised manuscript. </w:t>
      </w:r>
      <w:r w:rsidR="00903A4C" w:rsidRPr="00F32F9F">
        <w:rPr>
          <w:rFonts w:ascii="Arial" w:eastAsia="Times New Roman" w:hAnsi="Arial" w:cs="Arial"/>
          <w:color w:val="C00000"/>
        </w:rPr>
        <w:t xml:space="preserve">Specifically, </w:t>
      </w:r>
      <w:r w:rsidR="000A67EC" w:rsidRPr="00F32F9F">
        <w:rPr>
          <w:rFonts w:ascii="Arial" w:eastAsia="Times New Roman" w:hAnsi="Arial" w:cs="Arial"/>
          <w:color w:val="C00000"/>
        </w:rPr>
        <w:t>the following change was made in the “Modeling the prior information of variant effects” subsection</w:t>
      </w:r>
      <w:r w:rsidR="00223AC7" w:rsidRPr="00F32F9F">
        <w:rPr>
          <w:rFonts w:ascii="Arial" w:eastAsia="Times New Roman" w:hAnsi="Arial" w:cs="Arial"/>
          <w:color w:val="C00000"/>
        </w:rPr>
        <w:t xml:space="preserve"> at Line 179</w:t>
      </w:r>
      <w:r w:rsidR="000A67EC" w:rsidRPr="00F32F9F">
        <w:rPr>
          <w:rFonts w:ascii="Arial" w:eastAsia="Times New Roman" w:hAnsi="Arial" w:cs="Arial"/>
          <w:color w:val="C00000"/>
        </w:rPr>
        <w:t>:</w:t>
      </w:r>
    </w:p>
    <w:p w14:paraId="3C3EEA22" w14:textId="246DA78A" w:rsidR="00154B6A" w:rsidRPr="00F32F9F" w:rsidRDefault="00154B6A" w:rsidP="008C774C">
      <w:pPr>
        <w:widowControl w:val="0"/>
        <w:autoSpaceDE w:val="0"/>
        <w:autoSpaceDN w:val="0"/>
        <w:adjustRightInd w:val="0"/>
        <w:spacing w:after="120" w:line="264" w:lineRule="auto"/>
        <w:ind w:left="720"/>
        <w:rPr>
          <w:rFonts w:ascii="Arial" w:hAnsi="Arial" w:cs="Arial"/>
          <w:i/>
          <w:color w:val="C00000"/>
        </w:rPr>
      </w:pPr>
      <w:r w:rsidRPr="00F32F9F">
        <w:rPr>
          <w:rFonts w:ascii="Arial" w:hAnsi="Arial" w:cs="Arial"/>
          <w:i/>
          <w:color w:val="C00000"/>
        </w:rPr>
        <w:t xml:space="preserve">Old: In this method, prior distribution of variant effect was modeled by a hierarchical model,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Pr="00F32F9F">
        <w:rPr>
          <w:rFonts w:ascii="Arial" w:eastAsia="Times New Roman" w:hAnsi="Arial" w:cs="Arial"/>
          <w:color w:val="C00000"/>
        </w:rPr>
        <w:t xml:space="preserve"> ~ </w:t>
      </w:r>
      <w:proofErr w:type="gramStart"/>
      <m:oMath>
        <m:r>
          <w:rPr>
            <w:rFonts w:ascii="Cambria Math" w:eastAsia="Times New Roman" w:hAnsi="Cambria Math" w:cs="Arial"/>
            <w:color w:val="C00000"/>
          </w:rPr>
          <m:t>N(</m:t>
        </m:r>
        <w:proofErr w:type="gramEnd"/>
        <m:r>
          <w:rPr>
            <w:rFonts w:ascii="Cambria Math" w:eastAsia="Times New Roman" w:hAnsi="Cambria Math" w:cs="Arial"/>
            <w:color w:val="C00000"/>
          </w:rPr>
          <m:t xml:space="preserve">t* </m:t>
        </m:r>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r>
          <w:rPr>
            <w:rFonts w:ascii="Cambria Math" w:eastAsia="Times New Roman" w:hAnsi="Cambria Math" w:cs="Arial"/>
            <w:color w:val="C00000"/>
          </w:rPr>
          <m:t xml:space="preserve">,  </m:t>
        </m:r>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r>
          <w:rPr>
            <w:rFonts w:ascii="Cambria Math" w:eastAsia="Times New Roman" w:hAnsi="Cambria Math" w:cs="Arial"/>
            <w:color w:val="C00000"/>
          </w:rPr>
          <m:t>)</m:t>
        </m:r>
      </m:oMath>
      <w:r w:rsidRPr="00F32F9F">
        <w:rPr>
          <w:rFonts w:ascii="Arial" w:eastAsia="Times New Roman" w:hAnsi="Arial" w:cs="Arial"/>
          <w:color w:val="C00000"/>
        </w:rPr>
        <w:t>,</w:t>
      </w:r>
      <w:r w:rsidRPr="00F32F9F">
        <w:rPr>
          <w:rFonts w:ascii="Arial" w:hAnsi="Arial" w:cs="Arial"/>
          <w:i/>
          <w:color w:val="C00000"/>
        </w:rPr>
        <w:t xml:space="preserve"> in which t represented prior information of the given variant.</w:t>
      </w:r>
    </w:p>
    <w:p w14:paraId="3FF63BA6" w14:textId="1DC1118E" w:rsidR="000A67EC" w:rsidRPr="00F32F9F" w:rsidRDefault="00154B6A" w:rsidP="008C774C">
      <w:pPr>
        <w:widowControl w:val="0"/>
        <w:autoSpaceDE w:val="0"/>
        <w:autoSpaceDN w:val="0"/>
        <w:adjustRightInd w:val="0"/>
        <w:spacing w:after="120" w:line="264" w:lineRule="auto"/>
        <w:ind w:left="720"/>
        <w:rPr>
          <w:rFonts w:ascii="Arial" w:hAnsi="Arial" w:cs="Arial"/>
          <w:i/>
          <w:color w:val="C00000"/>
        </w:rPr>
      </w:pPr>
      <w:r w:rsidRPr="00F32F9F">
        <w:rPr>
          <w:rFonts w:ascii="Arial" w:hAnsi="Arial" w:cs="Arial"/>
          <w:i/>
          <w:color w:val="C00000"/>
        </w:rPr>
        <w:t xml:space="preserve">New: </w:t>
      </w:r>
      <w:r w:rsidR="000A67EC" w:rsidRPr="00F32F9F">
        <w:rPr>
          <w:rFonts w:ascii="Arial" w:hAnsi="Arial" w:cs="Arial"/>
          <w:i/>
          <w:color w:val="C00000"/>
        </w:rPr>
        <w:t xml:space="preserve">In this method, prior distribution of variant effect was modeled by a hierarchical model,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00CE36B4" w:rsidRPr="00F32F9F">
        <w:rPr>
          <w:rFonts w:ascii="Arial" w:eastAsia="Times New Roman" w:hAnsi="Arial" w:cs="Arial"/>
          <w:color w:val="C00000"/>
        </w:rPr>
        <w:t xml:space="preserve"> ~ </w:t>
      </w:r>
      <w:proofErr w:type="gramStart"/>
      <m:oMath>
        <m:r>
          <w:rPr>
            <w:rFonts w:ascii="Cambria Math" w:eastAsia="Times New Roman" w:hAnsi="Cambria Math" w:cs="Arial"/>
            <w:color w:val="C00000"/>
          </w:rPr>
          <m:t>N(</m:t>
        </m:r>
        <w:proofErr w:type="gramEnd"/>
        <m:r>
          <w:rPr>
            <w:rFonts w:ascii="Cambria Math" w:eastAsia="Times New Roman" w:hAnsi="Cambria Math" w:cs="Arial"/>
            <w:color w:val="C00000"/>
          </w:rPr>
          <m:t xml:space="preserve">t* </m:t>
        </m:r>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r>
          <w:rPr>
            <w:rFonts w:ascii="Cambria Math" w:eastAsia="Times New Roman" w:hAnsi="Cambria Math" w:cs="Arial"/>
            <w:color w:val="C00000"/>
          </w:rPr>
          <m:t xml:space="preserve">,  </m:t>
        </m:r>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r>
          <w:rPr>
            <w:rFonts w:ascii="Cambria Math" w:eastAsia="Times New Roman" w:hAnsi="Cambria Math" w:cs="Arial"/>
            <w:color w:val="C00000"/>
          </w:rPr>
          <m:t>)</m:t>
        </m:r>
      </m:oMath>
      <w:r w:rsidR="00CE36B4" w:rsidRPr="00F32F9F">
        <w:rPr>
          <w:rFonts w:ascii="Arial" w:eastAsia="Times New Roman" w:hAnsi="Arial" w:cs="Arial"/>
          <w:color w:val="C00000"/>
        </w:rPr>
        <w:t>,</w:t>
      </w:r>
      <w:r w:rsidR="000A67EC" w:rsidRPr="00F32F9F">
        <w:rPr>
          <w:rFonts w:ascii="Arial" w:hAnsi="Arial" w:cs="Arial"/>
          <w:i/>
          <w:color w:val="C00000"/>
        </w:rPr>
        <w:t xml:space="preserve"> in which t represented prior information of the given variant</w:t>
      </w:r>
      <w:r w:rsidR="00CE36B4" w:rsidRPr="00F32F9F">
        <w:rPr>
          <w:rFonts w:ascii="Arial" w:hAnsi="Arial" w:cs="Arial"/>
          <w:i/>
          <w:color w:val="C00000"/>
        </w:rPr>
        <w:t xml:space="preserve"> and </w:t>
      </w:r>
      <m:oMath>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oMath>
      <w:r w:rsidR="00CE36B4" w:rsidRPr="00F32F9F">
        <w:rPr>
          <w:rFonts w:ascii="Arial" w:eastAsiaTheme="minorEastAsia" w:hAnsi="Arial" w:cs="Arial"/>
          <w:i/>
          <w:color w:val="C00000"/>
        </w:rPr>
        <w:t xml:space="preserve"> the standard deviation of the Gaussian model</w:t>
      </w:r>
      <w:r w:rsidR="000A67EC" w:rsidRPr="00F32F9F">
        <w:rPr>
          <w:rFonts w:ascii="Arial" w:hAnsi="Arial" w:cs="Arial"/>
          <w:i/>
          <w:color w:val="C00000"/>
        </w:rPr>
        <w:t xml:space="preserve">. </w:t>
      </w:r>
    </w:p>
    <w:p w14:paraId="43964D71" w14:textId="77777777" w:rsidR="008C774C" w:rsidRDefault="005101B4" w:rsidP="008C774C">
      <w:pPr>
        <w:widowControl w:val="0"/>
        <w:autoSpaceDE w:val="0"/>
        <w:autoSpaceDN w:val="0"/>
        <w:adjustRightInd w:val="0"/>
        <w:spacing w:after="120" w:line="264" w:lineRule="auto"/>
        <w:ind w:left="720"/>
        <w:rPr>
          <w:rFonts w:ascii="Arial" w:eastAsia="Times New Roman" w:hAnsi="Arial" w:cs="Arial"/>
        </w:rPr>
      </w:pPr>
      <w:r w:rsidRPr="00F32F9F">
        <w:rPr>
          <w:rFonts w:ascii="Arial" w:hAnsi="Arial" w:cs="Arial"/>
          <w:color w:val="C00000"/>
        </w:rPr>
        <w:t>We understa</w:t>
      </w:r>
      <w:r w:rsidR="009503E5" w:rsidRPr="00F32F9F">
        <w:rPr>
          <w:rFonts w:ascii="Arial" w:hAnsi="Arial" w:cs="Arial"/>
          <w:color w:val="C00000"/>
        </w:rPr>
        <w:t>nd</w:t>
      </w:r>
      <w:r w:rsidRPr="00F32F9F">
        <w:rPr>
          <w:rFonts w:ascii="Arial" w:hAnsi="Arial" w:cs="Arial"/>
          <w:color w:val="C00000"/>
        </w:rPr>
        <w:t xml:space="preserve"> the reviewer’s concern in </w:t>
      </w:r>
      <w:r w:rsidR="006448D6" w:rsidRPr="00F32F9F">
        <w:rPr>
          <w:rFonts w:ascii="Arial" w:hAnsi="Arial" w:cs="Arial"/>
          <w:color w:val="C00000"/>
        </w:rPr>
        <w:t>configuring</w:t>
      </w:r>
      <w:r w:rsidRPr="00F32F9F">
        <w:rPr>
          <w:rFonts w:ascii="Arial" w:hAnsi="Arial" w:cs="Arial"/>
          <w:color w:val="C00000"/>
        </w:rPr>
        <w:t xml:space="preserve"> expected mean of </w:t>
      </w:r>
      <w:r w:rsidR="00942836" w:rsidRPr="00F32F9F">
        <w:rPr>
          <w:rFonts w:ascii="Arial" w:hAnsi="Arial" w:cs="Arial"/>
          <w:color w:val="C00000"/>
        </w:rPr>
        <w:t xml:space="preserve">the Gaussian distribution </w:t>
      </w:r>
      <w:r w:rsidR="005E2301" w:rsidRPr="00F32F9F">
        <w:rPr>
          <w:rFonts w:ascii="Arial" w:hAnsi="Arial" w:cs="Arial"/>
          <w:color w:val="C00000"/>
        </w:rPr>
        <w:t xml:space="preserve">as the multiplication of the standardized expected mean </w:t>
      </w:r>
      <w:r w:rsidR="005E2301" w:rsidRPr="00F32F9F">
        <w:rPr>
          <w:rFonts w:ascii="Arial" w:hAnsi="Arial" w:cs="Arial"/>
          <w:i/>
          <w:color w:val="C00000"/>
        </w:rPr>
        <w:t>t</w:t>
      </w:r>
      <w:r w:rsidR="005E2301" w:rsidRPr="00F32F9F">
        <w:rPr>
          <w:rFonts w:ascii="Arial" w:hAnsi="Arial" w:cs="Arial"/>
          <w:color w:val="C00000"/>
        </w:rPr>
        <w:t xml:space="preserve"> and the</w:t>
      </w:r>
      <w:r w:rsidR="00BE51B0" w:rsidRPr="00F32F9F">
        <w:rPr>
          <w:rFonts w:ascii="Arial" w:hAnsi="Arial" w:cs="Arial"/>
          <w:color w:val="C00000"/>
        </w:rPr>
        <w:t xml:space="preserve"> standard derivation </w:t>
      </w:r>
      <m:oMath>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oMath>
      <w:r w:rsidR="00BE51B0" w:rsidRPr="00F32F9F">
        <w:rPr>
          <w:rFonts w:ascii="Arial" w:hAnsi="Arial" w:cs="Arial"/>
          <w:color w:val="C00000"/>
        </w:rPr>
        <w:t xml:space="preserve">. </w:t>
      </w:r>
      <w:r w:rsidR="00487944" w:rsidRPr="00F32F9F">
        <w:rPr>
          <w:rFonts w:ascii="Arial" w:hAnsi="Arial" w:cs="Arial"/>
          <w:color w:val="C00000"/>
        </w:rPr>
        <w:t>The fact that</w:t>
      </w:r>
      <w:r w:rsidR="00EB6F8E" w:rsidRPr="00F32F9F">
        <w:rPr>
          <w:rFonts w:ascii="Arial" w:hAnsi="Arial" w:cs="Arial"/>
          <w:color w:val="C00000"/>
        </w:rPr>
        <w:t xml:space="preserve"> </w:t>
      </w:r>
      <w:proofErr w:type="spellStart"/>
      <w:r w:rsidR="005E2301" w:rsidRPr="00F32F9F">
        <w:rPr>
          <w:rFonts w:ascii="Arial" w:hAnsi="Arial" w:cs="Arial"/>
          <w:i/>
          <w:color w:val="C00000"/>
        </w:rPr>
        <w:t>t</w:t>
      </w:r>
      <w:proofErr w:type="spellEnd"/>
      <w:r w:rsidR="005E2301" w:rsidRPr="00F32F9F">
        <w:rPr>
          <w:rFonts w:ascii="Arial" w:hAnsi="Arial" w:cs="Arial"/>
          <w:i/>
          <w:color w:val="C00000"/>
        </w:rPr>
        <w:t xml:space="preserve"> </w:t>
      </w:r>
      <w:r w:rsidR="006448D6" w:rsidRPr="00F32F9F">
        <w:rPr>
          <w:rFonts w:ascii="Arial" w:hAnsi="Arial" w:cs="Arial"/>
          <w:color w:val="C00000"/>
        </w:rPr>
        <w:t>was further modeled as an independent par</w:t>
      </w:r>
      <w:r w:rsidR="009639C6" w:rsidRPr="00F32F9F">
        <w:rPr>
          <w:rFonts w:ascii="Arial" w:hAnsi="Arial" w:cs="Arial"/>
          <w:color w:val="C00000"/>
        </w:rPr>
        <w:t>ameter</w:t>
      </w:r>
      <w:r w:rsidR="00AC070F" w:rsidRPr="00F32F9F">
        <w:rPr>
          <w:rFonts w:ascii="Arial" w:hAnsi="Arial" w:cs="Arial"/>
          <w:color w:val="C00000"/>
        </w:rPr>
        <w:t xml:space="preserve"> by a normal distribution would</w:t>
      </w:r>
      <w:r w:rsidR="009639C6" w:rsidRPr="00F32F9F">
        <w:rPr>
          <w:rFonts w:ascii="Arial" w:hAnsi="Arial" w:cs="Arial"/>
          <w:color w:val="C00000"/>
        </w:rPr>
        <w:t xml:space="preserve"> </w:t>
      </w:r>
      <w:r w:rsidR="00742B64" w:rsidRPr="00F32F9F">
        <w:rPr>
          <w:rFonts w:ascii="Arial" w:hAnsi="Arial" w:cs="Arial"/>
          <w:color w:val="C00000"/>
        </w:rPr>
        <w:t>counteract</w:t>
      </w:r>
      <w:r w:rsidR="009639C6" w:rsidRPr="00F32F9F">
        <w:rPr>
          <w:rFonts w:ascii="Arial" w:hAnsi="Arial" w:cs="Arial"/>
          <w:color w:val="C00000"/>
        </w:rPr>
        <w:t xml:space="preserve"> </w:t>
      </w:r>
      <w:r w:rsidR="00AC070F" w:rsidRPr="00F32F9F">
        <w:rPr>
          <w:rFonts w:ascii="Arial" w:hAnsi="Arial" w:cs="Arial"/>
          <w:color w:val="C00000"/>
        </w:rPr>
        <w:t xml:space="preserve">the influence of </w:t>
      </w:r>
      <m:oMath>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oMath>
      <w:r w:rsidR="00AC070F" w:rsidRPr="00F32F9F">
        <w:rPr>
          <w:rFonts w:ascii="Arial" w:hAnsi="Arial" w:cs="Arial"/>
          <w:color w:val="C00000"/>
        </w:rPr>
        <w:t xml:space="preserve"> on the estimation of variant effect</w:t>
      </w:r>
      <w:r w:rsidR="0087668A" w:rsidRPr="00F32F9F">
        <w:rPr>
          <w:rFonts w:ascii="Arial" w:hAnsi="Arial" w:cs="Arial"/>
          <w:color w:val="C00000"/>
        </w:rPr>
        <w:t xml:space="preserve">. Further, our method does not take </w:t>
      </w:r>
      <w:r w:rsidR="00257B59" w:rsidRPr="00F32F9F">
        <w:rPr>
          <w:rFonts w:ascii="Arial" w:hAnsi="Arial" w:cs="Arial"/>
          <w:color w:val="C00000"/>
        </w:rPr>
        <w:t xml:space="preserve">differential </w:t>
      </w:r>
      <w:r w:rsidR="0087668A" w:rsidRPr="00F32F9F">
        <w:rPr>
          <w:rFonts w:ascii="Arial" w:hAnsi="Arial" w:cs="Arial"/>
          <w:color w:val="C00000"/>
        </w:rPr>
        <w:t xml:space="preserve">prior </w:t>
      </w:r>
      <w:r w:rsidR="00B95A0E" w:rsidRPr="00F32F9F">
        <w:rPr>
          <w:rFonts w:ascii="Arial" w:hAnsi="Arial" w:cs="Arial"/>
          <w:color w:val="C00000"/>
        </w:rPr>
        <w:t>knowledge</w:t>
      </w:r>
      <w:r w:rsidR="00257B59" w:rsidRPr="00F32F9F">
        <w:rPr>
          <w:rFonts w:ascii="Arial" w:hAnsi="Arial" w:cs="Arial"/>
          <w:color w:val="C00000"/>
        </w:rPr>
        <w:t xml:space="preserve"> on the standard deviation parameter </w:t>
      </w:r>
      <m:oMath>
        <m:sSub>
          <m:sSubPr>
            <m:ctrlPr>
              <w:rPr>
                <w:rFonts w:ascii="Cambria Math" w:eastAsia="Times New Roman" w:hAnsi="Cambria Math" w:cs="Arial"/>
                <w:i/>
                <w:color w:val="C00000"/>
              </w:rPr>
            </m:ctrlPr>
          </m:sSubPr>
          <m:e>
            <m:r>
              <w:rPr>
                <w:rFonts w:ascii="Cambria Math" w:eastAsia="Times New Roman" w:hAnsi="Cambria Math" w:cs="Arial"/>
                <w:color w:val="C00000"/>
              </w:rPr>
              <m:t>σ</m:t>
            </m:r>
          </m:e>
          <m:sub>
            <m:r>
              <w:rPr>
                <w:rFonts w:ascii="Cambria Math" w:eastAsia="Times New Roman" w:hAnsi="Cambria Math" w:cs="Arial"/>
                <w:color w:val="C00000"/>
              </w:rPr>
              <m:t>0</m:t>
            </m:r>
          </m:sub>
        </m:sSub>
      </m:oMath>
      <w:r w:rsidR="003628C6" w:rsidRPr="00F32F9F">
        <w:rPr>
          <w:rFonts w:ascii="Arial" w:eastAsiaTheme="minorEastAsia" w:hAnsi="Arial" w:cs="Arial"/>
          <w:color w:val="C00000"/>
        </w:rPr>
        <w:t>, which is highly influenced by the sample size of the prior work</w:t>
      </w:r>
      <w:r w:rsidR="00CC0662" w:rsidRPr="00F32F9F">
        <w:rPr>
          <w:rFonts w:ascii="Arial" w:hAnsi="Arial" w:cs="Arial"/>
          <w:color w:val="C00000"/>
        </w:rPr>
        <w:t>.</w:t>
      </w:r>
      <w:r w:rsidR="00AF21AB" w:rsidRPr="00F32F9F">
        <w:rPr>
          <w:rFonts w:ascii="Arial" w:hAnsi="Arial" w:cs="Arial"/>
          <w:color w:val="C00000"/>
        </w:rPr>
        <w:t xml:space="preserve"> </w:t>
      </w:r>
      <w:r w:rsidR="003B2E2E" w:rsidRPr="00F32F9F">
        <w:rPr>
          <w:rFonts w:ascii="Arial" w:eastAsia="Times New Roman" w:hAnsi="Arial" w:cs="Arial"/>
        </w:rPr>
        <w:br/>
      </w:r>
    </w:p>
    <w:p w14:paraId="26742A60" w14:textId="7825B839" w:rsidR="0084685C" w:rsidRPr="00F32F9F" w:rsidRDefault="003B2E2E" w:rsidP="008C774C">
      <w:pPr>
        <w:widowControl w:val="0"/>
        <w:autoSpaceDE w:val="0"/>
        <w:autoSpaceDN w:val="0"/>
        <w:adjustRightInd w:val="0"/>
        <w:spacing w:after="120" w:line="264" w:lineRule="auto"/>
        <w:rPr>
          <w:rFonts w:ascii="Arial" w:eastAsia="Times New Roman" w:hAnsi="Arial" w:cs="Arial"/>
        </w:rPr>
      </w:pPr>
      <w:r w:rsidRPr="00F32F9F">
        <w:rPr>
          <w:rFonts w:ascii="Arial" w:eastAsia="Times New Roman" w:hAnsi="Arial" w:cs="Arial"/>
        </w:rPr>
        <w:t xml:space="preserve">Line 194, L-BFGS is not defined. In the equation below phi is not defined. </w:t>
      </w:r>
    </w:p>
    <w:p w14:paraId="5ED8BB4C" w14:textId="1944B2A3" w:rsidR="00E14F88" w:rsidRPr="00F32F9F" w:rsidRDefault="00E14F88" w:rsidP="008C774C">
      <w:pPr>
        <w:widowControl w:val="0"/>
        <w:autoSpaceDE w:val="0"/>
        <w:autoSpaceDN w:val="0"/>
        <w:adjustRightInd w:val="0"/>
        <w:spacing w:after="120" w:line="264" w:lineRule="auto"/>
        <w:ind w:left="720"/>
        <w:rPr>
          <w:rFonts w:ascii="Arial" w:hAnsi="Arial" w:cs="Arial"/>
          <w:color w:val="000000"/>
        </w:rPr>
      </w:pPr>
      <w:r w:rsidRPr="00F32F9F">
        <w:rPr>
          <w:rFonts w:ascii="Arial" w:eastAsia="Times New Roman" w:hAnsi="Arial" w:cs="Arial"/>
          <w:color w:val="C00000"/>
        </w:rPr>
        <w:t>We have added a brief description of the L-BFGS method in the revised manuscript</w:t>
      </w:r>
      <w:r w:rsidR="00223AC7" w:rsidRPr="00F32F9F">
        <w:rPr>
          <w:rFonts w:ascii="Arial" w:eastAsia="Times New Roman" w:hAnsi="Arial" w:cs="Arial"/>
          <w:color w:val="C00000"/>
        </w:rPr>
        <w:t xml:space="preserve"> at Line 196</w:t>
      </w:r>
      <w:r w:rsidR="009B1FEF" w:rsidRPr="00F32F9F">
        <w:rPr>
          <w:rFonts w:ascii="Arial" w:eastAsia="Times New Roman" w:hAnsi="Arial" w:cs="Arial"/>
          <w:color w:val="C00000"/>
        </w:rPr>
        <w:t>, together with a reference (below)</w:t>
      </w:r>
      <w:r w:rsidR="00EB7EFB" w:rsidRPr="00F32F9F">
        <w:rPr>
          <w:rFonts w:ascii="Arial" w:eastAsia="Times New Roman" w:hAnsi="Arial" w:cs="Arial"/>
          <w:color w:val="C00000"/>
        </w:rPr>
        <w:t>.</w:t>
      </w:r>
      <w:r w:rsidR="009B1FEF" w:rsidRPr="00F32F9F">
        <w:rPr>
          <w:rFonts w:ascii="Arial" w:eastAsia="Times New Roman" w:hAnsi="Arial" w:cs="Arial"/>
          <w:color w:val="C00000"/>
        </w:rPr>
        <w:t xml:space="preserve"> The </w:t>
      </w:r>
      <m:oMath>
        <m:r>
          <w:rPr>
            <w:rFonts w:ascii="Cambria Math" w:eastAsia="Times New Roman" w:hAnsi="Cambria Math" w:cs="Arial"/>
            <w:color w:val="C00000"/>
          </w:rPr>
          <m:t>φ</m:t>
        </m:r>
      </m:oMath>
      <w:r w:rsidR="009B1FEF" w:rsidRPr="00F32F9F">
        <w:rPr>
          <w:rFonts w:ascii="Arial" w:eastAsia="Times New Roman" w:hAnsi="Arial" w:cs="Arial"/>
          <w:color w:val="C00000"/>
        </w:rPr>
        <w:t xml:space="preserve"> represents derivative operation. We have also changed </w:t>
      </w:r>
      <m:oMath>
        <m:r>
          <w:rPr>
            <w:rFonts w:ascii="Cambria Math" w:eastAsia="Times New Roman" w:hAnsi="Cambria Math" w:cs="Arial"/>
            <w:color w:val="C00000"/>
          </w:rPr>
          <m:t>φ</m:t>
        </m:r>
      </m:oMath>
      <w:r w:rsidR="009B1FEF" w:rsidRPr="00F32F9F">
        <w:rPr>
          <w:rFonts w:ascii="Arial" w:eastAsia="Times New Roman" w:hAnsi="Arial" w:cs="Arial"/>
          <w:color w:val="C00000"/>
        </w:rPr>
        <w:t xml:space="preserve"> to </w:t>
      </w:r>
      <w:proofErr w:type="spellStart"/>
      <w:r w:rsidR="009B1FEF" w:rsidRPr="00F32F9F">
        <w:rPr>
          <w:rFonts w:ascii="Arial" w:eastAsia="Times New Roman" w:hAnsi="Arial" w:cs="Arial"/>
          <w:i/>
          <w:color w:val="C00000"/>
        </w:rPr>
        <w:t>d</w:t>
      </w:r>
      <w:proofErr w:type="spellEnd"/>
      <w:r w:rsidR="009B1FEF" w:rsidRPr="00F32F9F">
        <w:rPr>
          <w:rFonts w:ascii="Arial" w:eastAsia="Times New Roman" w:hAnsi="Arial" w:cs="Arial"/>
          <w:i/>
          <w:color w:val="C00000"/>
        </w:rPr>
        <w:t xml:space="preserve"> </w:t>
      </w:r>
      <w:r w:rsidR="009B1FEF" w:rsidRPr="00F32F9F">
        <w:rPr>
          <w:rFonts w:ascii="Arial" w:eastAsia="Times New Roman" w:hAnsi="Arial" w:cs="Arial"/>
          <w:color w:val="C00000"/>
        </w:rPr>
        <w:t xml:space="preserve">in the revised manuscript because </w:t>
      </w:r>
      <m:oMath>
        <m:r>
          <w:rPr>
            <w:rFonts w:ascii="Cambria Math" w:eastAsia="Times New Roman" w:hAnsi="Cambria Math" w:cs="Arial"/>
            <w:color w:val="C00000"/>
          </w:rPr>
          <m:t>φ</m:t>
        </m:r>
      </m:oMath>
      <w:r w:rsidR="009B1FEF" w:rsidRPr="00F32F9F">
        <w:rPr>
          <w:rFonts w:ascii="Arial" w:eastAsia="Times New Roman" w:hAnsi="Arial" w:cs="Arial"/>
          <w:color w:val="C00000"/>
        </w:rPr>
        <w:t xml:space="preserve"> is not a usual way to represent derivative operation.</w:t>
      </w:r>
    </w:p>
    <w:p w14:paraId="06D5FD23" w14:textId="674F982E" w:rsidR="00EB7EFB" w:rsidRPr="00F32F9F" w:rsidRDefault="00A271CF" w:rsidP="008C774C">
      <w:pPr>
        <w:spacing w:after="120" w:line="264" w:lineRule="auto"/>
        <w:ind w:left="720"/>
        <w:rPr>
          <w:rFonts w:ascii="Arial" w:eastAsia="Times New Roman" w:hAnsi="Arial" w:cs="Arial"/>
          <w:i/>
          <w:color w:val="C00000"/>
        </w:rPr>
      </w:pPr>
      <w:r w:rsidRPr="00F32F9F">
        <w:rPr>
          <w:rFonts w:ascii="Arial" w:eastAsia="Times New Roman" w:hAnsi="Arial" w:cs="Arial"/>
          <w:i/>
          <w:color w:val="C00000"/>
        </w:rPr>
        <w:t xml:space="preserve">Inherited from Stan, Bayes-GLMM supported two methods for parameter estimation: limited-memory </w:t>
      </w:r>
      <w:proofErr w:type="spellStart"/>
      <w:r w:rsidRPr="00F32F9F">
        <w:rPr>
          <w:rFonts w:ascii="Arial" w:eastAsia="Times New Roman" w:hAnsi="Arial" w:cs="Arial"/>
          <w:i/>
          <w:color w:val="C00000"/>
        </w:rPr>
        <w:t>Broyden</w:t>
      </w:r>
      <w:proofErr w:type="spellEnd"/>
      <w:r w:rsidRPr="00F32F9F">
        <w:rPr>
          <w:rFonts w:ascii="Arial" w:eastAsia="Times New Roman" w:hAnsi="Arial" w:cs="Arial"/>
          <w:i/>
          <w:color w:val="C00000"/>
        </w:rPr>
        <w:t>-Fletcher-Goldfarb-</w:t>
      </w:r>
      <w:proofErr w:type="spellStart"/>
      <w:r w:rsidRPr="00F32F9F">
        <w:rPr>
          <w:rFonts w:ascii="Arial" w:eastAsia="Times New Roman" w:hAnsi="Arial" w:cs="Arial"/>
          <w:i/>
          <w:color w:val="C00000"/>
        </w:rPr>
        <w:t>Shanno</w:t>
      </w:r>
      <w:proofErr w:type="spellEnd"/>
      <w:r w:rsidRPr="00F32F9F">
        <w:rPr>
          <w:rFonts w:ascii="Arial" w:eastAsia="Times New Roman" w:hAnsi="Arial" w:cs="Arial"/>
          <w:i/>
          <w:color w:val="C00000"/>
        </w:rPr>
        <w:t xml:space="preserve"> (L-BFGS) maximal likelihood estimation (MLE), and Hamilton Markov chain Monte Carlo (HMC) sampling. L-BFGS is in the family of quasi-Newton methods that approximates the original BFGS algorithm using a limited amount of computer memory</w:t>
      </w:r>
      <w:r w:rsidR="00EB7EFB" w:rsidRPr="00F32F9F">
        <w:rPr>
          <w:rFonts w:ascii="Arial" w:eastAsia="Times New Roman" w:hAnsi="Arial" w:cs="Arial"/>
          <w:i/>
          <w:color w:val="C00000"/>
        </w:rPr>
        <w:t xml:space="preserve">. </w:t>
      </w:r>
    </w:p>
    <w:p w14:paraId="4EE74A0F" w14:textId="5A5CE4DB" w:rsidR="00E14F88" w:rsidRPr="00F32F9F" w:rsidRDefault="00EB7EFB" w:rsidP="008C774C">
      <w:pPr>
        <w:spacing w:after="120" w:line="264" w:lineRule="auto"/>
        <w:ind w:left="720"/>
        <w:rPr>
          <w:rFonts w:ascii="Arial" w:eastAsia="Times New Roman" w:hAnsi="Arial" w:cs="Arial"/>
          <w:i/>
          <w:color w:val="C00000"/>
        </w:rPr>
      </w:pPr>
      <w:proofErr w:type="spellStart"/>
      <w:r w:rsidRPr="00F32F9F">
        <w:rPr>
          <w:rFonts w:ascii="Arial" w:eastAsia="Times New Roman" w:hAnsi="Arial" w:cs="Arial"/>
          <w:i/>
          <w:color w:val="C00000"/>
        </w:rPr>
        <w:t>Nocedal</w:t>
      </w:r>
      <w:proofErr w:type="spellEnd"/>
      <w:r w:rsidRPr="00F32F9F">
        <w:rPr>
          <w:rFonts w:ascii="Arial" w:eastAsia="Times New Roman" w:hAnsi="Arial" w:cs="Arial"/>
          <w:i/>
          <w:color w:val="C00000"/>
        </w:rPr>
        <w:t xml:space="preserve"> J. Wright SJ (2006). Numerical Optimization. 2</w:t>
      </w:r>
      <w:r w:rsidRPr="00F32F9F">
        <w:rPr>
          <w:rFonts w:ascii="Arial" w:eastAsia="Times New Roman" w:hAnsi="Arial" w:cs="Arial"/>
          <w:i/>
          <w:color w:val="C00000"/>
          <w:vertAlign w:val="superscript"/>
        </w:rPr>
        <w:t>nd</w:t>
      </w:r>
      <w:r w:rsidRPr="00F32F9F">
        <w:rPr>
          <w:rFonts w:ascii="Arial" w:eastAsia="Times New Roman" w:hAnsi="Arial" w:cs="Arial"/>
          <w:i/>
          <w:color w:val="C00000"/>
        </w:rPr>
        <w:t xml:space="preserve"> edition. Springer-</w:t>
      </w:r>
      <w:proofErr w:type="spellStart"/>
      <w:r w:rsidRPr="00F32F9F">
        <w:rPr>
          <w:rFonts w:ascii="Arial" w:eastAsia="Times New Roman" w:hAnsi="Arial" w:cs="Arial"/>
          <w:i/>
          <w:color w:val="C00000"/>
        </w:rPr>
        <w:t>Verlag</w:t>
      </w:r>
      <w:proofErr w:type="spellEnd"/>
      <w:r w:rsidRPr="00F32F9F">
        <w:rPr>
          <w:rFonts w:ascii="Arial" w:eastAsia="Times New Roman" w:hAnsi="Arial" w:cs="Arial"/>
          <w:i/>
          <w:color w:val="C00000"/>
        </w:rPr>
        <w:t>.</w:t>
      </w:r>
    </w:p>
    <w:p w14:paraId="65ADA491" w14:textId="03F83168" w:rsidR="00C54A08"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lastRenderedPageBreak/>
        <w:br/>
        <w:t>Line 200, "In MCMC sampling, SE(β0) was computed directly from the samples. A standardized z value was computed as β0 / SE(β0), which led to a P-value that quantified the probability of obtaining the β0 by chance." Is the standard deviation of MCMC samples used as the SE of the estimate? Note that the standard deviation of posterior samples may not have the Frequentist property of sampling variance with repeated data. So, the Frequentist interpretation for the p-value calculated from the posterior SE may not hold. Although the asymptotic normality of the posterior mean is approximated by invoking central limit theory, the consistency between the variance of posterior samples and the sampling variance needs to be justified by s</w:t>
      </w:r>
      <w:r w:rsidR="00A271CF" w:rsidRPr="00F32F9F">
        <w:rPr>
          <w:rFonts w:ascii="Arial" w:eastAsia="Times New Roman" w:hAnsi="Arial" w:cs="Arial"/>
        </w:rPr>
        <w:t>imulations based on their data.</w:t>
      </w:r>
    </w:p>
    <w:p w14:paraId="5FF72602" w14:textId="56F18740" w:rsidR="00882104" w:rsidRPr="00F32F9F" w:rsidRDefault="0023171E"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We fully agree with this comment</w:t>
      </w:r>
      <w:r w:rsidR="00796246" w:rsidRPr="00F32F9F">
        <w:rPr>
          <w:rFonts w:ascii="Arial" w:eastAsia="Times New Roman" w:hAnsi="Arial" w:cs="Arial"/>
          <w:color w:val="C00000"/>
        </w:rPr>
        <w:t xml:space="preserve">. </w:t>
      </w:r>
      <w:r w:rsidR="00C00A7C" w:rsidRPr="00F32F9F">
        <w:rPr>
          <w:rFonts w:ascii="Arial" w:eastAsia="Times New Roman" w:hAnsi="Arial" w:cs="Arial"/>
          <w:color w:val="C00000"/>
        </w:rPr>
        <w:t>It is confusing to report</w:t>
      </w:r>
      <w:r w:rsidRPr="00F32F9F">
        <w:rPr>
          <w:rFonts w:ascii="Arial" w:eastAsia="Times New Roman" w:hAnsi="Arial" w:cs="Arial"/>
          <w:color w:val="C00000"/>
        </w:rPr>
        <w:t xml:space="preserve"> </w:t>
      </w:r>
      <w:r w:rsidR="00796246" w:rsidRPr="00F32F9F">
        <w:rPr>
          <w:rFonts w:ascii="Arial" w:eastAsia="Times New Roman" w:hAnsi="Arial" w:cs="Arial"/>
          <w:color w:val="C00000"/>
        </w:rPr>
        <w:t>P-value</w:t>
      </w:r>
      <w:r w:rsidRPr="00F32F9F">
        <w:rPr>
          <w:rFonts w:ascii="Arial" w:eastAsia="Times New Roman" w:hAnsi="Arial" w:cs="Arial"/>
          <w:color w:val="C00000"/>
        </w:rPr>
        <w:t>s</w:t>
      </w:r>
      <w:r w:rsidR="00D520CB" w:rsidRPr="00F32F9F">
        <w:rPr>
          <w:rFonts w:ascii="Arial" w:eastAsia="Times New Roman" w:hAnsi="Arial" w:cs="Arial"/>
          <w:color w:val="C00000"/>
        </w:rPr>
        <w:t xml:space="preserve"> and standard error</w:t>
      </w:r>
      <w:r w:rsidRPr="00F32F9F">
        <w:rPr>
          <w:rFonts w:ascii="Arial" w:eastAsia="Times New Roman" w:hAnsi="Arial" w:cs="Arial"/>
          <w:color w:val="C00000"/>
        </w:rPr>
        <w:t>s</w:t>
      </w:r>
      <w:r w:rsidR="00D520CB" w:rsidRPr="00F32F9F">
        <w:rPr>
          <w:rFonts w:ascii="Arial" w:eastAsia="Times New Roman" w:hAnsi="Arial" w:cs="Arial"/>
          <w:color w:val="C00000"/>
        </w:rPr>
        <w:t xml:space="preserve"> of estimate</w:t>
      </w:r>
      <w:r w:rsidR="00796246" w:rsidRPr="00F32F9F">
        <w:rPr>
          <w:rFonts w:ascii="Arial" w:eastAsia="Times New Roman" w:hAnsi="Arial" w:cs="Arial"/>
          <w:color w:val="C00000"/>
        </w:rPr>
        <w:t xml:space="preserve"> </w:t>
      </w:r>
      <w:r w:rsidR="00C00A7C" w:rsidRPr="00F32F9F">
        <w:rPr>
          <w:rFonts w:ascii="Arial" w:eastAsia="Times New Roman" w:hAnsi="Arial" w:cs="Arial"/>
          <w:color w:val="C00000"/>
        </w:rPr>
        <w:t>in Bayesian models. We understand that both</w:t>
      </w:r>
      <w:r w:rsidR="001E458C" w:rsidRPr="00F32F9F">
        <w:rPr>
          <w:rFonts w:ascii="Arial" w:eastAsia="Times New Roman" w:hAnsi="Arial" w:cs="Arial"/>
          <w:color w:val="C00000"/>
        </w:rPr>
        <w:t xml:space="preserve"> </w:t>
      </w:r>
      <w:r w:rsidR="00D520CB" w:rsidRPr="00F32F9F">
        <w:rPr>
          <w:rFonts w:ascii="Arial" w:eastAsia="Times New Roman" w:hAnsi="Arial" w:cs="Arial"/>
          <w:color w:val="C00000"/>
        </w:rPr>
        <w:t xml:space="preserve">metrics </w:t>
      </w:r>
      <w:r w:rsidR="001E458C" w:rsidRPr="00F32F9F">
        <w:rPr>
          <w:rFonts w:ascii="Arial" w:eastAsia="Times New Roman" w:hAnsi="Arial" w:cs="Arial"/>
          <w:color w:val="C00000"/>
        </w:rPr>
        <w:t xml:space="preserve">are derived </w:t>
      </w:r>
      <w:r w:rsidR="00C00A7C" w:rsidRPr="00F32F9F">
        <w:rPr>
          <w:rFonts w:ascii="Arial" w:eastAsia="Times New Roman" w:hAnsi="Arial" w:cs="Arial"/>
          <w:color w:val="C00000"/>
        </w:rPr>
        <w:t>from</w:t>
      </w:r>
      <w:r w:rsidR="001E458C" w:rsidRPr="00F32F9F">
        <w:rPr>
          <w:rFonts w:ascii="Arial" w:eastAsia="Times New Roman" w:hAnsi="Arial" w:cs="Arial"/>
          <w:color w:val="C00000"/>
        </w:rPr>
        <w:t xml:space="preserve"> the fixed-model-random-data philosophy </w:t>
      </w:r>
      <w:r w:rsidR="00882104" w:rsidRPr="00F32F9F">
        <w:rPr>
          <w:rFonts w:ascii="Arial" w:eastAsia="Times New Roman" w:hAnsi="Arial" w:cs="Arial"/>
          <w:color w:val="C00000"/>
        </w:rPr>
        <w:t xml:space="preserve">of frequentist statistics </w:t>
      </w:r>
      <w:r w:rsidR="001E458C" w:rsidRPr="00F32F9F">
        <w:rPr>
          <w:rFonts w:ascii="Arial" w:eastAsia="Times New Roman" w:hAnsi="Arial" w:cs="Arial"/>
          <w:color w:val="C00000"/>
        </w:rPr>
        <w:t xml:space="preserve">by assuming repetitive data generating experiment (random data) under a fixed model. This contradicts with the random-model-fixed-data </w:t>
      </w:r>
      <w:r w:rsidR="00882104" w:rsidRPr="00F32F9F">
        <w:rPr>
          <w:rFonts w:ascii="Arial" w:eastAsia="Times New Roman" w:hAnsi="Arial" w:cs="Arial"/>
          <w:color w:val="C00000"/>
        </w:rPr>
        <w:t>philosophy of the Bayesian statistics</w:t>
      </w:r>
      <w:r w:rsidR="001E458C" w:rsidRPr="00F32F9F">
        <w:rPr>
          <w:rFonts w:ascii="Arial" w:eastAsia="Times New Roman" w:hAnsi="Arial" w:cs="Arial"/>
          <w:color w:val="C00000"/>
        </w:rPr>
        <w:t>. With this</w:t>
      </w:r>
      <w:r w:rsidR="00796246" w:rsidRPr="00F32F9F">
        <w:rPr>
          <w:rFonts w:ascii="Arial" w:eastAsia="Times New Roman" w:hAnsi="Arial" w:cs="Arial"/>
          <w:color w:val="C00000"/>
        </w:rPr>
        <w:t xml:space="preserve">, P-value </w:t>
      </w:r>
      <w:r w:rsidR="001E458C" w:rsidRPr="00F32F9F">
        <w:rPr>
          <w:rFonts w:ascii="Arial" w:eastAsia="Times New Roman" w:hAnsi="Arial" w:cs="Arial"/>
          <w:color w:val="C00000"/>
        </w:rPr>
        <w:t xml:space="preserve">in the Bayes-GLMM method does not mean the same as P-value in the frequentist framework, as the probability of </w:t>
      </w:r>
      <w:r w:rsidR="001F5CE2" w:rsidRPr="00F32F9F">
        <w:rPr>
          <w:rFonts w:ascii="Arial" w:eastAsia="Times New Roman" w:hAnsi="Arial" w:cs="Arial"/>
          <w:color w:val="C00000"/>
        </w:rPr>
        <w:t xml:space="preserve">observing </w:t>
      </w:r>
      <w:r w:rsidR="00882104" w:rsidRPr="00F32F9F">
        <w:rPr>
          <w:rFonts w:ascii="Arial" w:eastAsia="Times New Roman" w:hAnsi="Arial" w:cs="Arial"/>
          <w:color w:val="C00000"/>
        </w:rPr>
        <w:t>more extreme test statistics under the null hypothesis.</w:t>
      </w:r>
    </w:p>
    <w:p w14:paraId="020AD39D" w14:textId="2337A38E" w:rsidR="001F5CE2" w:rsidRPr="00F32F9F" w:rsidRDefault="0023171E"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However</w:t>
      </w:r>
      <w:r w:rsidR="00C00A7C" w:rsidRPr="00F32F9F">
        <w:rPr>
          <w:rFonts w:ascii="Arial" w:eastAsia="Times New Roman" w:hAnsi="Arial" w:cs="Arial"/>
          <w:color w:val="C00000"/>
        </w:rPr>
        <w:t>,</w:t>
      </w:r>
      <w:r w:rsidRPr="00F32F9F">
        <w:rPr>
          <w:rFonts w:ascii="Arial" w:eastAsia="Times New Roman" w:hAnsi="Arial" w:cs="Arial"/>
          <w:color w:val="C00000"/>
        </w:rPr>
        <w:t xml:space="preserve"> we note that</w:t>
      </w:r>
      <w:r w:rsidR="00C00A7C" w:rsidRPr="00F32F9F">
        <w:rPr>
          <w:rFonts w:ascii="Arial" w:eastAsia="Times New Roman" w:hAnsi="Arial" w:cs="Arial"/>
          <w:color w:val="C00000"/>
        </w:rPr>
        <w:t xml:space="preserve"> </w:t>
      </w:r>
      <w:r w:rsidR="001F5CE2" w:rsidRPr="00F32F9F">
        <w:rPr>
          <w:rFonts w:ascii="Arial" w:eastAsia="Times New Roman" w:hAnsi="Arial" w:cs="Arial"/>
          <w:color w:val="C00000"/>
        </w:rPr>
        <w:t xml:space="preserve">P-values are </w:t>
      </w:r>
      <w:r w:rsidR="00C00A7C" w:rsidRPr="00F32F9F">
        <w:rPr>
          <w:rFonts w:ascii="Arial" w:eastAsia="Times New Roman" w:hAnsi="Arial" w:cs="Arial"/>
          <w:color w:val="C00000"/>
        </w:rPr>
        <w:t>useful</w:t>
      </w:r>
      <w:r w:rsidR="001F5CE2" w:rsidRPr="00F32F9F">
        <w:rPr>
          <w:rFonts w:ascii="Arial" w:eastAsia="Times New Roman" w:hAnsi="Arial" w:cs="Arial"/>
          <w:color w:val="C00000"/>
        </w:rPr>
        <w:t xml:space="preserve"> metrics in hypothesis test</w:t>
      </w:r>
      <w:r w:rsidR="00C00A7C" w:rsidRPr="00F32F9F">
        <w:rPr>
          <w:rFonts w:ascii="Arial" w:eastAsia="Times New Roman" w:hAnsi="Arial" w:cs="Arial"/>
          <w:color w:val="C00000"/>
        </w:rPr>
        <w:t>ing</w:t>
      </w:r>
      <w:r w:rsidR="001F5CE2" w:rsidRPr="00F32F9F">
        <w:rPr>
          <w:rFonts w:ascii="Arial" w:eastAsia="Times New Roman" w:hAnsi="Arial" w:cs="Arial"/>
          <w:color w:val="C00000"/>
        </w:rPr>
        <w:t xml:space="preserve"> and significance evaluation</w:t>
      </w:r>
      <w:r w:rsidR="00C00A7C" w:rsidRPr="00F32F9F">
        <w:rPr>
          <w:rFonts w:ascii="Arial" w:eastAsia="Times New Roman" w:hAnsi="Arial" w:cs="Arial"/>
          <w:color w:val="C00000"/>
        </w:rPr>
        <w:t>, which are the core objectives i</w:t>
      </w:r>
      <w:r w:rsidR="001F5CE2" w:rsidRPr="00F32F9F">
        <w:rPr>
          <w:rFonts w:ascii="Arial" w:eastAsia="Times New Roman" w:hAnsi="Arial" w:cs="Arial"/>
          <w:color w:val="C00000"/>
        </w:rPr>
        <w:t>n the genome-wide association s</w:t>
      </w:r>
      <w:r w:rsidR="00C00A7C" w:rsidRPr="00F32F9F">
        <w:rPr>
          <w:rFonts w:ascii="Arial" w:eastAsia="Times New Roman" w:hAnsi="Arial" w:cs="Arial"/>
          <w:color w:val="C00000"/>
        </w:rPr>
        <w:t>tudies that we are approaching.</w:t>
      </w:r>
      <w:r w:rsidR="001F5CE2" w:rsidRPr="00F32F9F">
        <w:rPr>
          <w:rFonts w:ascii="Arial" w:eastAsia="Times New Roman" w:hAnsi="Arial" w:cs="Arial"/>
          <w:color w:val="C00000"/>
        </w:rPr>
        <w:t xml:space="preserve"> </w:t>
      </w:r>
      <w:r w:rsidRPr="00F32F9F">
        <w:rPr>
          <w:rFonts w:ascii="Arial" w:eastAsia="Times New Roman" w:hAnsi="Arial" w:cs="Arial"/>
          <w:color w:val="C00000"/>
        </w:rPr>
        <w:t>Furthermore</w:t>
      </w:r>
      <w:r w:rsidR="001F5CE2" w:rsidRPr="00F32F9F">
        <w:rPr>
          <w:rFonts w:ascii="Arial" w:eastAsia="Times New Roman" w:hAnsi="Arial" w:cs="Arial"/>
          <w:color w:val="C00000"/>
        </w:rPr>
        <w:t xml:space="preserve">, methods for hypothesis tests and significance evaluation in the Bayesian framework </w:t>
      </w:r>
      <w:r w:rsidRPr="00F32F9F">
        <w:rPr>
          <w:rFonts w:ascii="Arial" w:eastAsia="Times New Roman" w:hAnsi="Arial" w:cs="Arial"/>
          <w:color w:val="C00000"/>
        </w:rPr>
        <w:t>are</w:t>
      </w:r>
      <w:r w:rsidR="001F5CE2" w:rsidRPr="00F32F9F">
        <w:rPr>
          <w:rFonts w:ascii="Arial" w:eastAsia="Times New Roman" w:hAnsi="Arial" w:cs="Arial"/>
          <w:color w:val="C00000"/>
        </w:rPr>
        <w:t xml:space="preserve"> not as established as the f</w:t>
      </w:r>
      <w:r w:rsidR="00F018A7" w:rsidRPr="00F32F9F">
        <w:rPr>
          <w:rFonts w:ascii="Arial" w:eastAsia="Times New Roman" w:hAnsi="Arial" w:cs="Arial"/>
          <w:color w:val="C00000"/>
        </w:rPr>
        <w:t>requentist framework. To our knowledge</w:t>
      </w:r>
      <w:r w:rsidR="001F5CE2" w:rsidRPr="00F32F9F">
        <w:rPr>
          <w:rFonts w:ascii="Arial" w:eastAsia="Times New Roman" w:hAnsi="Arial" w:cs="Arial"/>
          <w:color w:val="C00000"/>
        </w:rPr>
        <w:t>,</w:t>
      </w:r>
      <w:r w:rsidR="00F018A7" w:rsidRPr="00F32F9F">
        <w:rPr>
          <w:rFonts w:ascii="Arial" w:eastAsia="Times New Roman" w:hAnsi="Arial" w:cs="Arial"/>
          <w:color w:val="C00000"/>
        </w:rPr>
        <w:t xml:space="preserve"> Bayes factor is the most accepted metrics for </w:t>
      </w:r>
      <w:r w:rsidR="00F36351" w:rsidRPr="00F32F9F">
        <w:rPr>
          <w:rFonts w:ascii="Arial" w:eastAsia="Times New Roman" w:hAnsi="Arial" w:cs="Arial"/>
          <w:color w:val="C00000"/>
        </w:rPr>
        <w:t>hypothesis test</w:t>
      </w:r>
      <w:r w:rsidR="00C00A7C" w:rsidRPr="00F32F9F">
        <w:rPr>
          <w:rFonts w:ascii="Arial" w:eastAsia="Times New Roman" w:hAnsi="Arial" w:cs="Arial"/>
          <w:color w:val="C00000"/>
        </w:rPr>
        <w:t>ing</w:t>
      </w:r>
      <w:r w:rsidR="00F36351" w:rsidRPr="00F32F9F">
        <w:rPr>
          <w:rFonts w:ascii="Arial" w:eastAsia="Times New Roman" w:hAnsi="Arial" w:cs="Arial"/>
          <w:color w:val="C00000"/>
        </w:rPr>
        <w:t xml:space="preserve"> </w:t>
      </w:r>
      <w:r w:rsidR="00C00A7C" w:rsidRPr="00F32F9F">
        <w:rPr>
          <w:rFonts w:ascii="Arial" w:eastAsia="Times New Roman" w:hAnsi="Arial" w:cs="Arial"/>
          <w:color w:val="C00000"/>
        </w:rPr>
        <w:t>under the Bayesian framework</w:t>
      </w:r>
      <w:r w:rsidR="00F36351" w:rsidRPr="00F32F9F">
        <w:rPr>
          <w:rFonts w:ascii="Arial" w:eastAsia="Times New Roman" w:hAnsi="Arial" w:cs="Arial"/>
          <w:color w:val="C00000"/>
        </w:rPr>
        <w:t xml:space="preserve">. </w:t>
      </w:r>
      <w:r w:rsidR="001E02FC" w:rsidRPr="00F32F9F">
        <w:rPr>
          <w:rFonts w:ascii="Arial" w:eastAsia="Times New Roman" w:hAnsi="Arial" w:cs="Arial"/>
          <w:color w:val="C00000"/>
        </w:rPr>
        <w:t xml:space="preserve">But to compute Bayes factor is computationally challenging </w:t>
      </w:r>
      <w:r w:rsidR="00F36351" w:rsidRPr="00F32F9F">
        <w:rPr>
          <w:rFonts w:ascii="Arial" w:eastAsia="Times New Roman" w:hAnsi="Arial" w:cs="Arial"/>
          <w:color w:val="C00000"/>
        </w:rPr>
        <w:t>when the model or parameter under consideration is continuous because it</w:t>
      </w:r>
      <w:r w:rsidR="00124672" w:rsidRPr="00F32F9F">
        <w:rPr>
          <w:rFonts w:ascii="Arial" w:eastAsia="Times New Roman" w:hAnsi="Arial" w:cs="Arial"/>
          <w:color w:val="C00000"/>
        </w:rPr>
        <w:t xml:space="preserve"> usually</w:t>
      </w:r>
      <w:r w:rsidR="00F36351" w:rsidRPr="00F32F9F">
        <w:rPr>
          <w:rFonts w:ascii="Arial" w:eastAsia="Times New Roman" w:hAnsi="Arial" w:cs="Arial"/>
          <w:color w:val="C00000"/>
        </w:rPr>
        <w:t xml:space="preserve"> involves </w:t>
      </w:r>
      <w:r w:rsidR="00124672" w:rsidRPr="00F32F9F">
        <w:rPr>
          <w:rFonts w:ascii="Arial" w:eastAsia="Times New Roman" w:hAnsi="Arial" w:cs="Arial"/>
          <w:color w:val="C00000"/>
        </w:rPr>
        <w:t xml:space="preserve">multiple layers of </w:t>
      </w:r>
      <w:r w:rsidR="00F36351" w:rsidRPr="00F32F9F">
        <w:rPr>
          <w:rFonts w:ascii="Arial" w:eastAsia="Times New Roman" w:hAnsi="Arial" w:cs="Arial"/>
          <w:color w:val="C00000"/>
        </w:rPr>
        <w:t>integral operation</w:t>
      </w:r>
      <w:r w:rsidR="001E02FC" w:rsidRPr="00F32F9F">
        <w:rPr>
          <w:rFonts w:ascii="Arial" w:eastAsia="Times New Roman" w:hAnsi="Arial" w:cs="Arial"/>
          <w:color w:val="C00000"/>
        </w:rPr>
        <w:t>s</w:t>
      </w:r>
      <w:r w:rsidR="00F36351" w:rsidRPr="00F32F9F">
        <w:rPr>
          <w:rFonts w:ascii="Arial" w:eastAsia="Times New Roman" w:hAnsi="Arial" w:cs="Arial"/>
          <w:color w:val="C00000"/>
        </w:rPr>
        <w:t xml:space="preserve">. </w:t>
      </w:r>
      <w:r w:rsidR="00124672" w:rsidRPr="00F32F9F">
        <w:rPr>
          <w:rFonts w:ascii="Arial" w:eastAsia="Times New Roman" w:hAnsi="Arial" w:cs="Arial"/>
          <w:color w:val="C00000"/>
        </w:rPr>
        <w:t>For the generalized linear mixed model that we are building, we could not find a way to efficiently compute B</w:t>
      </w:r>
      <w:r w:rsidRPr="00F32F9F">
        <w:rPr>
          <w:rFonts w:ascii="Arial" w:eastAsia="Times New Roman" w:hAnsi="Arial" w:cs="Arial"/>
          <w:color w:val="C00000"/>
        </w:rPr>
        <w:t xml:space="preserve">ayes factor, either within Stan </w:t>
      </w:r>
      <w:r w:rsidR="00124672" w:rsidRPr="00F32F9F">
        <w:rPr>
          <w:rFonts w:ascii="Arial" w:eastAsia="Times New Roman" w:hAnsi="Arial" w:cs="Arial"/>
          <w:color w:val="C00000"/>
        </w:rPr>
        <w:t xml:space="preserve">or </w:t>
      </w:r>
      <w:r w:rsidRPr="00F32F9F">
        <w:rPr>
          <w:rFonts w:ascii="Arial" w:eastAsia="Times New Roman" w:hAnsi="Arial" w:cs="Arial"/>
          <w:color w:val="C00000"/>
        </w:rPr>
        <w:t>using Stan outputs</w:t>
      </w:r>
      <w:r w:rsidR="00124672" w:rsidRPr="00F32F9F">
        <w:rPr>
          <w:rFonts w:ascii="Arial" w:eastAsia="Times New Roman" w:hAnsi="Arial" w:cs="Arial"/>
          <w:color w:val="C00000"/>
        </w:rPr>
        <w:t>.</w:t>
      </w:r>
    </w:p>
    <w:p w14:paraId="68BFB759" w14:textId="2FF901DC" w:rsidR="00E16179" w:rsidRPr="00F32F9F" w:rsidRDefault="00C8214C"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To address this issue, we borrowed the </w:t>
      </w:r>
      <w:r w:rsidR="00796246" w:rsidRPr="00F32F9F">
        <w:rPr>
          <w:rFonts w:ascii="Arial" w:eastAsia="Times New Roman" w:hAnsi="Arial" w:cs="Arial"/>
          <w:color w:val="C00000"/>
        </w:rPr>
        <w:t>P-value</w:t>
      </w:r>
      <w:r w:rsidRPr="00F32F9F">
        <w:rPr>
          <w:rFonts w:ascii="Arial" w:eastAsia="Times New Roman" w:hAnsi="Arial" w:cs="Arial"/>
          <w:color w:val="C00000"/>
        </w:rPr>
        <w:t xml:space="preserve"> idea from the frequentist </w:t>
      </w:r>
      <w:r w:rsidR="006B1C58" w:rsidRPr="00F32F9F">
        <w:rPr>
          <w:rFonts w:ascii="Arial" w:eastAsia="Times New Roman" w:hAnsi="Arial" w:cs="Arial"/>
          <w:color w:val="C00000"/>
        </w:rPr>
        <w:t>regime</w:t>
      </w:r>
      <w:r w:rsidRPr="00F32F9F">
        <w:rPr>
          <w:rFonts w:ascii="Arial" w:eastAsia="Times New Roman" w:hAnsi="Arial" w:cs="Arial"/>
          <w:color w:val="C00000"/>
        </w:rPr>
        <w:t xml:space="preserve"> </w:t>
      </w:r>
      <w:r w:rsidR="004B4589" w:rsidRPr="00F32F9F">
        <w:rPr>
          <w:rFonts w:ascii="Arial" w:eastAsia="Times New Roman" w:hAnsi="Arial" w:cs="Arial"/>
          <w:color w:val="C00000"/>
        </w:rPr>
        <w:t>to test the</w:t>
      </w:r>
      <w:r w:rsidR="003245A6" w:rsidRPr="00F32F9F">
        <w:rPr>
          <w:rFonts w:ascii="Arial" w:eastAsia="Times New Roman" w:hAnsi="Arial" w:cs="Arial"/>
          <w:color w:val="C00000"/>
        </w:rPr>
        <w:t xml:space="preserve"> significance </w:t>
      </w:r>
      <w:r w:rsidR="004B4589" w:rsidRPr="00F32F9F">
        <w:rPr>
          <w:rFonts w:ascii="Arial" w:eastAsia="Times New Roman" w:hAnsi="Arial" w:cs="Arial"/>
          <w:color w:val="C00000"/>
        </w:rPr>
        <w:t xml:space="preserve">of variant effect </w:t>
      </w:r>
      <w:r w:rsidR="003245A6" w:rsidRPr="00F32F9F">
        <w:rPr>
          <w:rFonts w:ascii="Arial" w:eastAsia="Times New Roman" w:hAnsi="Arial" w:cs="Arial"/>
          <w:color w:val="C00000"/>
        </w:rPr>
        <w:t>by computing tail probability of</w:t>
      </w:r>
      <w:r w:rsidRPr="00F32F9F">
        <w:rPr>
          <w:rFonts w:ascii="Arial" w:eastAsia="Times New Roman" w:hAnsi="Arial" w:cs="Arial"/>
          <w:color w:val="C00000"/>
        </w:rPr>
        <w:t xml:space="preserve"> </w:t>
      </w:r>
      <w:r w:rsidR="004B4589" w:rsidRPr="00F32F9F">
        <w:rPr>
          <w:rFonts w:ascii="Arial" w:eastAsia="Times New Roman" w:hAnsi="Arial" w:cs="Arial"/>
          <w:color w:val="C00000"/>
        </w:rPr>
        <w:t xml:space="preserve">its </w:t>
      </w:r>
      <w:r w:rsidRPr="00F32F9F">
        <w:rPr>
          <w:rFonts w:ascii="Arial" w:eastAsia="Times New Roman" w:hAnsi="Arial" w:cs="Arial"/>
          <w:color w:val="C00000"/>
        </w:rPr>
        <w:t>posterior probability distributions</w:t>
      </w:r>
      <w:r w:rsidR="00E16179" w:rsidRPr="00F32F9F">
        <w:rPr>
          <w:rFonts w:ascii="Arial" w:eastAsia="Times New Roman" w:hAnsi="Arial" w:cs="Arial"/>
          <w:color w:val="C00000"/>
        </w:rPr>
        <w:t xml:space="preserve"> as</w:t>
      </w:r>
      <w:r w:rsidR="00146315" w:rsidRPr="00F32F9F">
        <w:rPr>
          <w:rFonts w:ascii="Arial" w:eastAsia="Times New Roman" w:hAnsi="Arial" w:cs="Arial"/>
          <w:color w:val="C00000"/>
        </w:rPr>
        <w:t>:</w:t>
      </w:r>
      <w:r w:rsidR="00E16179" w:rsidRPr="00F32F9F">
        <w:rPr>
          <w:rFonts w:ascii="Arial" w:eastAsia="Times New Roman" w:hAnsi="Arial" w:cs="Arial"/>
          <w:color w:val="C00000"/>
        </w:rPr>
        <w:t xml:space="preserve"> </w:t>
      </w:r>
    </w:p>
    <w:p w14:paraId="1F8BAF28" w14:textId="166127E5" w:rsidR="00146315" w:rsidRPr="00F32F9F" w:rsidRDefault="007B58E7" w:rsidP="008C774C">
      <w:pPr>
        <w:spacing w:after="120" w:line="264" w:lineRule="auto"/>
        <w:ind w:left="720"/>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F32F9F">
        <w:rPr>
          <w:rFonts w:ascii="Arial" w:eastAsia="Times New Roman" w:hAnsi="Arial" w:cs="Arial"/>
          <w:color w:val="C00000"/>
        </w:rPr>
        <w:t xml:space="preserve">  = </w:t>
      </w:r>
      <w:r w:rsidR="00E77326" w:rsidRPr="00F32F9F">
        <w:rPr>
          <w:rFonts w:ascii="Arial" w:eastAsia="Times New Roman" w:hAnsi="Arial" w:cs="Arial"/>
          <w:color w:val="C00000"/>
        </w:rPr>
        <w:t xml:space="preserve">2 * </w:t>
      </w:r>
      <m:oMath>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P(β|data)</m:t>
            </m:r>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F32F9F">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F32F9F">
        <w:rPr>
          <w:rFonts w:ascii="Arial" w:eastAsia="Times New Roman" w:hAnsi="Arial" w:cs="Arial"/>
          <w:color w:val="C00000"/>
        </w:rPr>
        <w:t>) &gt; 0</w:t>
      </w:r>
    </w:p>
    <w:p w14:paraId="0D05BF35" w14:textId="4216084A" w:rsidR="00E16179" w:rsidRPr="00F32F9F" w:rsidRDefault="007B58E7" w:rsidP="008C774C">
      <w:pPr>
        <w:spacing w:after="120" w:line="264" w:lineRule="auto"/>
        <w:ind w:left="720"/>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F32F9F">
        <w:rPr>
          <w:rFonts w:ascii="Arial" w:eastAsia="Times New Roman" w:hAnsi="Arial" w:cs="Arial"/>
          <w:color w:val="C00000"/>
        </w:rPr>
        <w:t xml:space="preserve">  = 2 * </w:t>
      </w:r>
      <m:oMath>
        <m:r>
          <w:rPr>
            <w:rFonts w:ascii="Cambria Math" w:eastAsia="Times New Roman" w:hAnsi="Cambria Math" w:cs="Arial"/>
            <w:color w:val="C00000"/>
          </w:rPr>
          <m:t xml:space="preserve">(1- </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F32F9F">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F32F9F">
        <w:rPr>
          <w:rFonts w:ascii="Arial" w:eastAsia="Times New Roman" w:hAnsi="Arial" w:cs="Arial"/>
          <w:color w:val="C00000"/>
        </w:rPr>
        <w:t>) &lt; 0</w:t>
      </w:r>
    </w:p>
    <w:p w14:paraId="5E55A802" w14:textId="795D0A07" w:rsidR="001B72C8" w:rsidRPr="00F32F9F" w:rsidRDefault="005610AE"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This </w:t>
      </w:r>
      <w:r w:rsidR="00B236F8" w:rsidRPr="00F32F9F">
        <w:rPr>
          <w:rFonts w:ascii="Arial" w:eastAsia="Times New Roman" w:hAnsi="Arial" w:cs="Arial"/>
          <w:color w:val="C00000"/>
        </w:rPr>
        <w:t xml:space="preserve">quantity </w:t>
      </w:r>
      <w:r w:rsidR="00D70B93" w:rsidRPr="00F32F9F">
        <w:rPr>
          <w:rFonts w:ascii="Arial" w:eastAsia="Times New Roman" w:hAnsi="Arial" w:cs="Arial"/>
          <w:color w:val="C00000"/>
        </w:rPr>
        <w:t>can be interpreted under the frequentist regime as</w:t>
      </w:r>
      <w:r w:rsidR="00BF7BC1" w:rsidRPr="00F32F9F">
        <w:rPr>
          <w:rFonts w:ascii="Arial" w:eastAsia="Times New Roman" w:hAnsi="Arial" w:cs="Arial"/>
          <w:color w:val="C00000"/>
        </w:rPr>
        <w:t xml:space="preserve"> the probability of observing </w:t>
      </w:r>
      <w:r w:rsidR="000E32AC" w:rsidRPr="00F32F9F">
        <w:rPr>
          <w:rFonts w:ascii="Arial" w:eastAsia="Times New Roman" w:hAnsi="Arial" w:cs="Arial"/>
          <w:color w:val="C00000"/>
        </w:rPr>
        <w:t>the estimated mean</w:t>
      </w:r>
      <w:r w:rsidR="00D70B93" w:rsidRPr="00F32F9F">
        <w:rPr>
          <w:rFonts w:ascii="Arial" w:eastAsia="Times New Roman" w:hAnsi="Arial" w:cs="Arial"/>
          <w:color w:val="C00000"/>
        </w:rPr>
        <w:t xml:space="preserve"> </w:t>
      </w:r>
      <w:r w:rsidR="000E32AC" w:rsidRPr="00F32F9F">
        <w:rPr>
          <w:rFonts w:ascii="Arial" w:eastAsia="Times New Roman" w:hAnsi="Arial" w:cs="Arial"/>
          <w:color w:val="C00000"/>
        </w:rPr>
        <w:t xml:space="preserve">effect size </w:t>
      </w:r>
      <w:r w:rsidR="00BF7BC1" w:rsidRPr="00F32F9F">
        <w:rPr>
          <w:rFonts w:ascii="Arial" w:eastAsia="Times New Roman" w:hAnsi="Arial" w:cs="Arial"/>
          <w:color w:val="C00000"/>
        </w:rPr>
        <w:t xml:space="preserve">under the null hypothesis that the effect size is 0. </w:t>
      </w:r>
      <w:r w:rsidR="0023171E" w:rsidRPr="00F32F9F">
        <w:rPr>
          <w:rFonts w:ascii="Arial" w:eastAsia="Times New Roman" w:hAnsi="Arial" w:cs="Arial"/>
          <w:color w:val="C00000"/>
        </w:rPr>
        <w:t>The s</w:t>
      </w:r>
      <w:r w:rsidR="001B72C8" w:rsidRPr="00F32F9F">
        <w:rPr>
          <w:rFonts w:ascii="Arial" w:eastAsia="Times New Roman" w:hAnsi="Arial" w:cs="Arial"/>
          <w:color w:val="C00000"/>
        </w:rPr>
        <w:t>tandard error of the test statist</w:t>
      </w:r>
      <w:r w:rsidR="001E02FC" w:rsidRPr="00F32F9F">
        <w:rPr>
          <w:rFonts w:ascii="Arial" w:eastAsia="Times New Roman" w:hAnsi="Arial" w:cs="Arial"/>
          <w:color w:val="C00000"/>
        </w:rPr>
        <w:t>ics (estimated mean effect size)</w:t>
      </w:r>
      <w:r w:rsidR="001B72C8" w:rsidRPr="00F32F9F">
        <w:rPr>
          <w:rFonts w:ascii="Arial" w:eastAsia="Times New Roman" w:hAnsi="Arial" w:cs="Arial"/>
          <w:color w:val="C00000"/>
        </w:rPr>
        <w:t xml:space="preserve"> is assumed as the standard deviation of the posterior distribution. </w:t>
      </w:r>
    </w:p>
    <w:p w14:paraId="383100CF" w14:textId="4F1EBB42" w:rsidR="009E686F" w:rsidRPr="00F32F9F" w:rsidRDefault="009E686F"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We adopt this P-value because it is a useful in assessing significance of variant effect by summarizing its posterior distribution </w:t>
      </w:r>
      <w:r w:rsidR="001E02FC" w:rsidRPr="00F32F9F">
        <w:rPr>
          <w:rFonts w:ascii="Arial" w:eastAsia="Times New Roman" w:hAnsi="Arial" w:cs="Arial"/>
          <w:color w:val="C00000"/>
        </w:rPr>
        <w:t>while</w:t>
      </w:r>
      <w:r w:rsidRPr="00F32F9F">
        <w:rPr>
          <w:rFonts w:ascii="Arial" w:eastAsia="Times New Roman" w:hAnsi="Arial" w:cs="Arial"/>
          <w:color w:val="C00000"/>
        </w:rPr>
        <w:t xml:space="preserve"> taking account both of its mean and variance</w:t>
      </w:r>
      <w:r w:rsidR="00B76CED" w:rsidRPr="00F32F9F">
        <w:rPr>
          <w:rFonts w:ascii="Arial" w:eastAsia="Times New Roman" w:hAnsi="Arial" w:cs="Arial"/>
          <w:color w:val="C00000"/>
        </w:rPr>
        <w:t xml:space="preserve">. </w:t>
      </w:r>
      <w:r w:rsidR="00EB3101" w:rsidRPr="00F32F9F">
        <w:rPr>
          <w:rFonts w:ascii="Arial" w:eastAsia="Times New Roman" w:hAnsi="Arial" w:cs="Arial"/>
          <w:color w:val="C00000"/>
        </w:rPr>
        <w:t>To minimize confusions of this metrics, we will denote</w:t>
      </w:r>
      <w:r w:rsidR="00F94BAC" w:rsidRPr="00F32F9F">
        <w:rPr>
          <w:rFonts w:ascii="Arial" w:eastAsia="Times New Roman" w:hAnsi="Arial" w:cs="Arial"/>
          <w:color w:val="C00000"/>
        </w:rPr>
        <w:t xml:space="preserve"> P-value as P</w:t>
      </w:r>
      <w:del w:id="0" w:author="Xulong Wang" w:date="2017-12-28T10:27:00Z">
        <w:r w:rsidR="00F94BAC" w:rsidRPr="007B58E7" w:rsidDel="007B58E7">
          <w:rPr>
            <w:rFonts w:ascii="Arial" w:eastAsia="Times New Roman" w:hAnsi="Arial" w:cs="Arial"/>
            <w:color w:val="C00000"/>
            <w:vertAlign w:val="superscript"/>
            <w:rPrChange w:id="1" w:author="Xulong Wang" w:date="2017-12-28T10:28:00Z">
              <w:rPr>
                <w:rFonts w:ascii="Arial" w:eastAsia="Times New Roman" w:hAnsi="Arial" w:cs="Arial"/>
                <w:color w:val="C00000"/>
              </w:rPr>
            </w:rPrChange>
          </w:rPr>
          <w:delText>(tail)</w:delText>
        </w:r>
      </w:del>
      <w:ins w:id="2" w:author="Xulong Wang" w:date="2017-12-28T10:27:00Z">
        <w:r w:rsidR="007B58E7" w:rsidRPr="007B58E7">
          <w:rPr>
            <w:rFonts w:ascii="Arial" w:eastAsia="Times New Roman" w:hAnsi="Arial" w:cs="Arial"/>
            <w:color w:val="C00000"/>
            <w:vertAlign w:val="superscript"/>
            <w:rPrChange w:id="3" w:author="Xulong Wang" w:date="2017-12-28T10:28:00Z">
              <w:rPr>
                <w:rFonts w:ascii="Arial" w:eastAsia="Times New Roman" w:hAnsi="Arial" w:cs="Arial"/>
                <w:color w:val="C00000"/>
              </w:rPr>
            </w:rPrChange>
          </w:rPr>
          <w:t>t</w:t>
        </w:r>
      </w:ins>
      <w:r w:rsidR="00FF7CE2" w:rsidRPr="00F32F9F">
        <w:rPr>
          <w:rFonts w:ascii="Arial" w:eastAsia="Times New Roman" w:hAnsi="Arial" w:cs="Arial"/>
          <w:color w:val="C00000"/>
        </w:rPr>
        <w:t xml:space="preserve"> with clear definition</w:t>
      </w:r>
      <w:r w:rsidR="00F94BAC" w:rsidRPr="00F32F9F">
        <w:rPr>
          <w:rFonts w:ascii="Arial" w:eastAsia="Times New Roman" w:hAnsi="Arial" w:cs="Arial"/>
          <w:color w:val="C00000"/>
        </w:rPr>
        <w:t xml:space="preserve"> in the revised </w:t>
      </w:r>
      <w:r w:rsidR="00473E9B" w:rsidRPr="00F32F9F">
        <w:rPr>
          <w:rFonts w:ascii="Arial" w:eastAsia="Times New Roman" w:hAnsi="Arial" w:cs="Arial"/>
          <w:color w:val="C00000"/>
        </w:rPr>
        <w:t>manuscript</w:t>
      </w:r>
      <w:r w:rsidR="00223AC7" w:rsidRPr="00F32F9F">
        <w:rPr>
          <w:rFonts w:ascii="Arial" w:eastAsia="Times New Roman" w:hAnsi="Arial" w:cs="Arial"/>
          <w:color w:val="C00000"/>
        </w:rPr>
        <w:t xml:space="preserve"> and define these variables as above at Line 213</w:t>
      </w:r>
      <w:r w:rsidR="00473E9B" w:rsidRPr="00F32F9F">
        <w:rPr>
          <w:rFonts w:ascii="Arial" w:eastAsia="Times New Roman" w:hAnsi="Arial" w:cs="Arial"/>
          <w:color w:val="C00000"/>
        </w:rPr>
        <w:t>. We will also provide 95% credible interval of variant effect e</w:t>
      </w:r>
      <w:r w:rsidR="00FF7CE2" w:rsidRPr="00F32F9F">
        <w:rPr>
          <w:rFonts w:ascii="Arial" w:eastAsia="Times New Roman" w:hAnsi="Arial" w:cs="Arial"/>
          <w:color w:val="C00000"/>
        </w:rPr>
        <w:t xml:space="preserve">stimations ahead of the </w:t>
      </w:r>
      <w:ins w:id="4" w:author="Xulong Wang" w:date="2017-12-28T10:28:00Z">
        <w:r w:rsidR="007B58E7" w:rsidRPr="00F32F9F">
          <w:rPr>
            <w:rFonts w:ascii="Arial" w:eastAsia="Times New Roman" w:hAnsi="Arial" w:cs="Arial"/>
            <w:color w:val="C00000"/>
          </w:rPr>
          <w:t>P</w:t>
        </w:r>
        <w:r w:rsidR="007B58E7" w:rsidRPr="00BA5590">
          <w:rPr>
            <w:rFonts w:ascii="Arial" w:eastAsia="Times New Roman" w:hAnsi="Arial" w:cs="Arial"/>
            <w:color w:val="C00000"/>
            <w:vertAlign w:val="superscript"/>
          </w:rPr>
          <w:t>t</w:t>
        </w:r>
        <w:r w:rsidR="007B58E7" w:rsidRPr="00F32F9F">
          <w:rPr>
            <w:rFonts w:ascii="Arial" w:eastAsia="Times New Roman" w:hAnsi="Arial" w:cs="Arial"/>
            <w:color w:val="C00000"/>
          </w:rPr>
          <w:t xml:space="preserve"> </w:t>
        </w:r>
      </w:ins>
      <w:del w:id="5" w:author="Xulong Wang" w:date="2017-12-28T10:28:00Z">
        <w:r w:rsidR="00FF7CE2" w:rsidRPr="00F32F9F" w:rsidDel="007B58E7">
          <w:rPr>
            <w:rFonts w:ascii="Arial" w:eastAsia="Times New Roman" w:hAnsi="Arial" w:cs="Arial"/>
            <w:color w:val="C00000"/>
          </w:rPr>
          <w:delText xml:space="preserve">P(tail) </w:delText>
        </w:r>
      </w:del>
      <w:r w:rsidR="00FF7CE2" w:rsidRPr="00F32F9F">
        <w:rPr>
          <w:rFonts w:ascii="Arial" w:eastAsia="Times New Roman" w:hAnsi="Arial" w:cs="Arial"/>
          <w:color w:val="C00000"/>
        </w:rPr>
        <w:t>result</w:t>
      </w:r>
      <w:r w:rsidR="00AA01F3" w:rsidRPr="00F32F9F">
        <w:rPr>
          <w:rFonts w:ascii="Arial" w:eastAsia="Times New Roman" w:hAnsi="Arial" w:cs="Arial"/>
          <w:color w:val="C00000"/>
        </w:rPr>
        <w:t xml:space="preserve"> for all model estimations in the revised </w:t>
      </w:r>
      <w:r w:rsidR="00AB02F0" w:rsidRPr="00F32F9F">
        <w:rPr>
          <w:rFonts w:ascii="Arial" w:eastAsia="Times New Roman" w:hAnsi="Arial" w:cs="Arial"/>
          <w:color w:val="C00000"/>
        </w:rPr>
        <w:t>manuscript</w:t>
      </w:r>
      <w:r w:rsidR="00FF7CE2" w:rsidRPr="00F32F9F">
        <w:rPr>
          <w:rFonts w:ascii="Arial" w:eastAsia="Times New Roman" w:hAnsi="Arial" w:cs="Arial"/>
          <w:color w:val="C00000"/>
        </w:rPr>
        <w:t>.</w:t>
      </w:r>
      <w:bookmarkStart w:id="6" w:name="_GoBack"/>
      <w:bookmarkEnd w:id="6"/>
    </w:p>
    <w:p w14:paraId="518F34E1" w14:textId="111929D3" w:rsidR="00C54A08" w:rsidRPr="00F32F9F" w:rsidRDefault="003B2E2E" w:rsidP="00F32F9F">
      <w:pPr>
        <w:spacing w:after="120" w:line="264" w:lineRule="auto"/>
        <w:rPr>
          <w:rFonts w:ascii="Arial" w:eastAsia="Times New Roman" w:hAnsi="Arial" w:cs="Arial"/>
          <w:highlight w:val="yellow"/>
        </w:rPr>
      </w:pPr>
      <w:r w:rsidRPr="00F32F9F">
        <w:rPr>
          <w:rFonts w:ascii="Arial" w:eastAsia="Times New Roman" w:hAnsi="Arial" w:cs="Arial"/>
        </w:rPr>
        <w:lastRenderedPageBreak/>
        <w:t xml:space="preserve">Line 220, any reference to this equation? Without term (1− </w:t>
      </w:r>
      <w:proofErr w:type="gramStart"/>
      <w:r w:rsidRPr="00F32F9F">
        <w:rPr>
          <w:rFonts w:ascii="Cambria Math" w:eastAsia="Times New Roman" w:hAnsi="Cambria Math" w:cs="Cambria Math"/>
        </w:rPr>
        <w:t>𝑔𝑚</w:t>
      </w:r>
      <w:r w:rsidRPr="00F32F9F">
        <w:rPr>
          <w:rFonts w:ascii="Arial" w:eastAsia="Times New Roman" w:hAnsi="Arial" w:cs="Arial"/>
        </w:rPr>
        <w:t>,</w:t>
      </w:r>
      <w:r w:rsidRPr="00F32F9F">
        <w:rPr>
          <w:rFonts w:ascii="Cambria Math" w:eastAsia="Times New Roman" w:hAnsi="Cambria Math" w:cs="Cambria Math"/>
        </w:rPr>
        <w:t>𝑖</w:t>
      </w:r>
      <w:proofErr w:type="gramEnd"/>
      <w:r w:rsidRPr="00F32F9F">
        <w:rPr>
          <w:rFonts w:ascii="Arial" w:eastAsia="Times New Roman" w:hAnsi="Arial" w:cs="Arial"/>
        </w:rPr>
        <w:t>)</w:t>
      </w:r>
      <w:r w:rsidRPr="00F32F9F">
        <w:rPr>
          <w:rFonts w:ascii="Cambria Math" w:eastAsia="Times New Roman" w:hAnsi="Cambria Math" w:cs="Cambria Math"/>
        </w:rPr>
        <w:t>∗</w:t>
      </w:r>
      <w:r w:rsidRPr="00F32F9F">
        <w:rPr>
          <w:rFonts w:ascii="Arial" w:eastAsia="Times New Roman" w:hAnsi="Arial" w:cs="Arial"/>
        </w:rPr>
        <w:t xml:space="preserve">(1− </w:t>
      </w:r>
      <w:r w:rsidRPr="00F32F9F">
        <w:rPr>
          <w:rFonts w:ascii="Cambria Math" w:eastAsia="Times New Roman" w:hAnsi="Cambria Math" w:cs="Cambria Math"/>
        </w:rPr>
        <w:t>𝑔𝑚</w:t>
      </w:r>
      <w:r w:rsidRPr="00F32F9F">
        <w:rPr>
          <w:rFonts w:ascii="Arial" w:eastAsia="Times New Roman" w:hAnsi="Arial" w:cs="Arial"/>
        </w:rPr>
        <w:t>,</w:t>
      </w:r>
      <w:r w:rsidRPr="00F32F9F">
        <w:rPr>
          <w:rFonts w:ascii="Cambria Math" w:eastAsia="Times New Roman" w:hAnsi="Cambria Math" w:cs="Cambria Math"/>
        </w:rPr>
        <w:t>𝑗</w:t>
      </w:r>
      <w:r w:rsidRPr="00F32F9F">
        <w:rPr>
          <w:rFonts w:ascii="Arial" w:eastAsia="Times New Roman" w:hAnsi="Arial" w:cs="Arial"/>
        </w:rPr>
        <w:t xml:space="preserve">), it is the </w:t>
      </w:r>
      <w:proofErr w:type="spellStart"/>
      <w:r w:rsidRPr="00F32F9F">
        <w:rPr>
          <w:rFonts w:ascii="Arial" w:eastAsia="Times New Roman" w:hAnsi="Arial" w:cs="Arial"/>
        </w:rPr>
        <w:t>VanRaden</w:t>
      </w:r>
      <w:proofErr w:type="spellEnd"/>
      <w:r w:rsidRPr="00F32F9F">
        <w:rPr>
          <w:rFonts w:ascii="Arial" w:eastAsia="Times New Roman" w:hAnsi="Arial" w:cs="Arial"/>
        </w:rPr>
        <w:t xml:space="preserve"> et al. (2008)'s G matrix if g is </w:t>
      </w:r>
      <w:proofErr w:type="spellStart"/>
      <w:r w:rsidRPr="00F32F9F">
        <w:rPr>
          <w:rFonts w:ascii="Arial" w:eastAsia="Times New Roman" w:hAnsi="Arial" w:cs="Arial"/>
        </w:rPr>
        <w:t>centred</w:t>
      </w:r>
      <w:proofErr w:type="spellEnd"/>
      <w:r w:rsidRPr="00F32F9F">
        <w:rPr>
          <w:rFonts w:ascii="Arial" w:eastAsia="Times New Roman" w:hAnsi="Arial" w:cs="Arial"/>
        </w:rPr>
        <w:t xml:space="preserve">. </w:t>
      </w:r>
    </w:p>
    <w:p w14:paraId="75A3E967" w14:textId="7E4943CA" w:rsidR="00F54716" w:rsidRPr="00F32F9F" w:rsidRDefault="00223AC7"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The formula in Li</w:t>
      </w:r>
      <w:r w:rsidR="005E2C52" w:rsidRPr="00F32F9F">
        <w:rPr>
          <w:rFonts w:ascii="Arial" w:eastAsia="Times New Roman" w:hAnsi="Arial" w:cs="Arial"/>
          <w:color w:val="C00000"/>
        </w:rPr>
        <w:t xml:space="preserve">ne 200 reflects an earlier implementation. </w:t>
      </w:r>
      <w:r w:rsidR="003925A8" w:rsidRPr="00F32F9F">
        <w:rPr>
          <w:rFonts w:ascii="Arial" w:eastAsia="Times New Roman" w:hAnsi="Arial" w:cs="Arial"/>
          <w:color w:val="C00000"/>
        </w:rPr>
        <w:t xml:space="preserve">We eventually settled to PLINK in computing the kinship matrix. </w:t>
      </w:r>
      <w:r w:rsidR="006C0FF3" w:rsidRPr="00F32F9F">
        <w:rPr>
          <w:rFonts w:ascii="Arial" w:eastAsia="Times New Roman" w:hAnsi="Arial" w:cs="Arial"/>
          <w:color w:val="C00000"/>
        </w:rPr>
        <w:t xml:space="preserve">We have </w:t>
      </w:r>
      <w:r w:rsidR="00A271CF" w:rsidRPr="00F32F9F">
        <w:rPr>
          <w:rFonts w:ascii="Arial" w:eastAsia="Times New Roman" w:hAnsi="Arial" w:cs="Arial"/>
          <w:color w:val="C00000"/>
        </w:rPr>
        <w:t>removed this</w:t>
      </w:r>
      <w:r w:rsidR="006C0FF3" w:rsidRPr="00F32F9F">
        <w:rPr>
          <w:rFonts w:ascii="Arial" w:eastAsia="Times New Roman" w:hAnsi="Arial" w:cs="Arial"/>
          <w:color w:val="C00000"/>
        </w:rPr>
        <w:t xml:space="preserve"> formula in the revised manuscript.</w:t>
      </w:r>
    </w:p>
    <w:p w14:paraId="198BD1D8" w14:textId="16C5C1C8" w:rsidR="00103AF4"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t xml:space="preserve">Line 312. The statement about negative selection is not convincing. It is not clear whether the larger effect sizes of rare variants are simply due to sampling, since larger sampling variance for rare variants is expected in GWAS. The authors could overlay a power curve as in Figure 1 of </w:t>
      </w:r>
      <w:proofErr w:type="spellStart"/>
      <w:r w:rsidRPr="00F32F9F">
        <w:rPr>
          <w:rFonts w:ascii="Arial" w:eastAsia="Times New Roman" w:hAnsi="Arial" w:cs="Arial"/>
        </w:rPr>
        <w:t>Marouli</w:t>
      </w:r>
      <w:proofErr w:type="spellEnd"/>
      <w:r w:rsidRPr="00F32F9F">
        <w:rPr>
          <w:rFonts w:ascii="Arial" w:eastAsia="Times New Roman" w:hAnsi="Arial" w:cs="Arial"/>
        </w:rPr>
        <w:t xml:space="preserve"> et al. (2017) to show the excess of the effects of rare variants in contrast to sampling. In addition, if there is negative selection, the alleles that are deleterious and therefore kept at low frequency must be risk-increasing alleles. The authors should plot the effects of the minor alleles against their frequencies, and examine if most (or the mean effect) of the minor alleles with low frequencies have positive effects on the AD risk (see Figure 4 in Yang et al. 2015 for an example). </w:t>
      </w:r>
    </w:p>
    <w:p w14:paraId="3DA8012A" w14:textId="58AAF9C8" w:rsidR="00637650" w:rsidRPr="00F32F9F" w:rsidRDefault="00637650"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We have included a power curve similar to </w:t>
      </w:r>
      <w:proofErr w:type="spellStart"/>
      <w:r w:rsidRPr="00F32F9F">
        <w:rPr>
          <w:rFonts w:ascii="Arial" w:eastAsia="Times New Roman" w:hAnsi="Arial" w:cs="Arial"/>
          <w:color w:val="C00000"/>
        </w:rPr>
        <w:t>Marouli</w:t>
      </w:r>
      <w:proofErr w:type="spellEnd"/>
      <w:r w:rsidRPr="00F32F9F">
        <w:rPr>
          <w:rFonts w:ascii="Arial" w:eastAsia="Times New Roman" w:hAnsi="Arial" w:cs="Arial"/>
          <w:color w:val="C00000"/>
        </w:rPr>
        <w:t>, et al. Figure 1 as Figure 5A in our paper. We plotted the absolute effect size and denoted risk increase vs. decrease by red vs. blue colors, and it is clear in our figure that the overwhelming majority of variants in this study are risk-increasing</w:t>
      </w:r>
      <w:r w:rsidR="00BF3F94" w:rsidRPr="00F32F9F">
        <w:rPr>
          <w:rFonts w:ascii="Arial" w:eastAsia="Times New Roman" w:hAnsi="Arial" w:cs="Arial"/>
          <w:color w:val="C00000"/>
        </w:rPr>
        <w:t xml:space="preserve"> and that the variants of strongest risk increase are the rarest</w:t>
      </w:r>
      <w:r w:rsidRPr="00F32F9F">
        <w:rPr>
          <w:rFonts w:ascii="Arial" w:eastAsia="Times New Roman" w:hAnsi="Arial" w:cs="Arial"/>
          <w:color w:val="C00000"/>
        </w:rPr>
        <w:t>.</w:t>
      </w:r>
      <w:r w:rsidR="00BF3F94" w:rsidRPr="00F32F9F">
        <w:rPr>
          <w:rFonts w:ascii="Arial" w:eastAsia="Times New Roman" w:hAnsi="Arial" w:cs="Arial"/>
          <w:color w:val="C00000"/>
        </w:rPr>
        <w:t xml:space="preserve"> The power curve looks similar to </w:t>
      </w:r>
      <w:proofErr w:type="spellStart"/>
      <w:r w:rsidR="00BF3F94" w:rsidRPr="00F32F9F">
        <w:rPr>
          <w:rFonts w:ascii="Arial" w:eastAsia="Times New Roman" w:hAnsi="Arial" w:cs="Arial"/>
          <w:color w:val="C00000"/>
        </w:rPr>
        <w:t>Marouli</w:t>
      </w:r>
      <w:proofErr w:type="spellEnd"/>
      <w:r w:rsidR="00BF3F94" w:rsidRPr="00F32F9F">
        <w:rPr>
          <w:rFonts w:ascii="Arial" w:eastAsia="Times New Roman" w:hAnsi="Arial" w:cs="Arial"/>
          <w:color w:val="C00000"/>
        </w:rPr>
        <w:t>, et al., and most other studies, with low-frequency variants having stronger effects.</w:t>
      </w:r>
    </w:p>
    <w:p w14:paraId="04EC29F7" w14:textId="3977A2A9" w:rsidR="00637650"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br/>
      </w:r>
      <w:proofErr w:type="gramStart"/>
      <w:r w:rsidRPr="00F32F9F">
        <w:rPr>
          <w:rFonts w:ascii="Arial" w:eastAsia="Times New Roman" w:hAnsi="Arial" w:cs="Arial"/>
        </w:rPr>
        <w:t>Are the identified genes overlap</w:t>
      </w:r>
      <w:proofErr w:type="gramEnd"/>
      <w:r w:rsidRPr="00F32F9F">
        <w:rPr>
          <w:rFonts w:ascii="Arial" w:eastAsia="Times New Roman" w:hAnsi="Arial" w:cs="Arial"/>
        </w:rPr>
        <w:t xml:space="preserve"> with any approved drug targets (e.g. those in </w:t>
      </w:r>
      <w:proofErr w:type="spellStart"/>
      <w:r w:rsidRPr="00F32F9F">
        <w:rPr>
          <w:rFonts w:ascii="Arial" w:eastAsia="Times New Roman" w:hAnsi="Arial" w:cs="Arial"/>
        </w:rPr>
        <w:t>Drugbank</w:t>
      </w:r>
      <w:proofErr w:type="spellEnd"/>
      <w:r w:rsidRPr="00F32F9F">
        <w:rPr>
          <w:rFonts w:ascii="Arial" w:eastAsia="Times New Roman" w:hAnsi="Arial" w:cs="Arial"/>
        </w:rPr>
        <w:t xml:space="preserve"> and Therapeutic Targets Database)? This might be useful for drug repositioning. </w:t>
      </w:r>
    </w:p>
    <w:p w14:paraId="07707E5C" w14:textId="4ED8DCA9" w:rsidR="008C774C" w:rsidRDefault="00637650" w:rsidP="008C774C">
      <w:pPr>
        <w:spacing w:after="120" w:line="264" w:lineRule="auto"/>
        <w:ind w:left="720"/>
        <w:rPr>
          <w:rFonts w:ascii="Arial" w:eastAsia="Times New Roman" w:hAnsi="Arial" w:cs="Arial"/>
        </w:rPr>
      </w:pPr>
      <w:r w:rsidRPr="00F32F9F">
        <w:rPr>
          <w:rFonts w:ascii="Arial" w:eastAsia="Times New Roman" w:hAnsi="Arial" w:cs="Arial"/>
          <w:color w:val="C00000"/>
        </w:rPr>
        <w:t xml:space="preserve">The candidate gene PDGFA is potentially inhibited by a number of approved and/or investigational drugs, including </w:t>
      </w:r>
      <w:proofErr w:type="spellStart"/>
      <w:r w:rsidRPr="00F32F9F">
        <w:rPr>
          <w:rFonts w:ascii="Arial" w:eastAsia="Times New Roman" w:hAnsi="Arial" w:cs="Arial"/>
          <w:color w:val="C00000"/>
        </w:rPr>
        <w:t>Sunitinib</w:t>
      </w:r>
      <w:proofErr w:type="spellEnd"/>
      <w:r w:rsidRPr="00F32F9F">
        <w:rPr>
          <w:rFonts w:ascii="Arial" w:eastAsia="Times New Roman" w:hAnsi="Arial" w:cs="Arial"/>
          <w:color w:val="C00000"/>
        </w:rPr>
        <w:t xml:space="preserve">. We have refrained from including this discussion in the manuscript given that we are uncertain of the potential modes of action of our variants, and therefore feel it is probably premature to consider them as therapeutic targets. Validation in animal models would suggest a clear preclinical test of targeted therapeutics. </w:t>
      </w:r>
    </w:p>
    <w:p w14:paraId="7DEC6C48" w14:textId="01AC3AF6" w:rsidR="00C54A08" w:rsidRPr="00F32F9F" w:rsidRDefault="003B2E2E" w:rsidP="008C774C">
      <w:pPr>
        <w:spacing w:after="120" w:line="264" w:lineRule="auto"/>
        <w:rPr>
          <w:rFonts w:ascii="Arial" w:eastAsia="Times New Roman" w:hAnsi="Arial" w:cs="Arial"/>
        </w:rPr>
      </w:pPr>
      <w:r w:rsidRPr="00F32F9F">
        <w:rPr>
          <w:rFonts w:ascii="Arial" w:eastAsia="Times New Roman" w:hAnsi="Arial" w:cs="Arial"/>
        </w:rPr>
        <w:t>Line 356, "In GWAS, prior information of a variant can be implemented with multiple strategies, each allowing posterior estimations to carry different weights of the priors." What are</w:t>
      </w:r>
      <w:r w:rsidR="00A271CF" w:rsidRPr="00F32F9F">
        <w:rPr>
          <w:rFonts w:ascii="Arial" w:eastAsia="Times New Roman" w:hAnsi="Arial" w:cs="Arial"/>
        </w:rPr>
        <w:t xml:space="preserve"> the strategies? Any reference?</w:t>
      </w:r>
    </w:p>
    <w:p w14:paraId="3779F5F9" w14:textId="2DD3774C" w:rsidR="00591AC4" w:rsidRPr="00F32F9F" w:rsidRDefault="00A359A1"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Prior information in </w:t>
      </w:r>
      <w:r w:rsidR="00DE784C" w:rsidRPr="00F32F9F">
        <w:rPr>
          <w:rFonts w:ascii="Arial" w:eastAsia="Times New Roman" w:hAnsi="Arial" w:cs="Arial"/>
          <w:color w:val="C00000"/>
        </w:rPr>
        <w:t>the GWAS setup usually refers</w:t>
      </w:r>
      <w:r w:rsidR="00EC5418" w:rsidRPr="00F32F9F">
        <w:rPr>
          <w:rFonts w:ascii="Arial" w:eastAsia="Times New Roman" w:hAnsi="Arial" w:cs="Arial"/>
          <w:color w:val="C00000"/>
        </w:rPr>
        <w:t xml:space="preserve"> to</w:t>
      </w:r>
      <w:r w:rsidR="00A271CF" w:rsidRPr="00F32F9F">
        <w:rPr>
          <w:rFonts w:ascii="Arial" w:eastAsia="Times New Roman" w:hAnsi="Arial" w:cs="Arial"/>
          <w:color w:val="C00000"/>
        </w:rPr>
        <w:t xml:space="preserve"> existing</w:t>
      </w:r>
      <w:r w:rsidR="00EC5418" w:rsidRPr="00F32F9F">
        <w:rPr>
          <w:rFonts w:ascii="Arial" w:eastAsia="Times New Roman" w:hAnsi="Arial" w:cs="Arial"/>
          <w:color w:val="C00000"/>
        </w:rPr>
        <w:t xml:space="preserve"> studies of large sample size</w:t>
      </w:r>
      <w:r w:rsidR="00DE784C" w:rsidRPr="00F32F9F">
        <w:rPr>
          <w:rFonts w:ascii="Arial" w:eastAsia="Times New Roman" w:hAnsi="Arial" w:cs="Arial"/>
          <w:color w:val="C00000"/>
        </w:rPr>
        <w:t xml:space="preserve">. As an example, </w:t>
      </w:r>
      <w:r w:rsidR="00396114" w:rsidRPr="00F32F9F">
        <w:rPr>
          <w:rFonts w:ascii="Arial" w:eastAsia="Times New Roman" w:hAnsi="Arial" w:cs="Arial"/>
          <w:color w:val="C00000"/>
        </w:rPr>
        <w:t xml:space="preserve">74,046 people </w:t>
      </w:r>
      <w:r w:rsidR="00CC7FC3" w:rsidRPr="00F32F9F">
        <w:rPr>
          <w:rFonts w:ascii="Arial" w:eastAsia="Times New Roman" w:hAnsi="Arial" w:cs="Arial"/>
          <w:color w:val="C00000"/>
        </w:rPr>
        <w:t xml:space="preserve">was included in </w:t>
      </w:r>
      <w:r w:rsidR="00DE784C" w:rsidRPr="00F32F9F">
        <w:rPr>
          <w:rFonts w:ascii="Arial" w:eastAsia="Times New Roman" w:hAnsi="Arial" w:cs="Arial"/>
          <w:color w:val="C00000"/>
        </w:rPr>
        <w:t>the widely</w:t>
      </w:r>
      <w:r w:rsidR="00657FB8" w:rsidRPr="00F32F9F">
        <w:rPr>
          <w:rFonts w:ascii="Arial" w:eastAsia="Times New Roman" w:hAnsi="Arial" w:cs="Arial"/>
          <w:color w:val="C00000"/>
        </w:rPr>
        <w:t xml:space="preserve"> recognized GWAS study of Alzheimer’s disease by the </w:t>
      </w:r>
      <w:r w:rsidR="00590F5F" w:rsidRPr="00F32F9F">
        <w:rPr>
          <w:rFonts w:ascii="Arial" w:eastAsia="Times New Roman" w:hAnsi="Arial" w:cs="Arial"/>
          <w:color w:val="C00000"/>
        </w:rPr>
        <w:t>IGAP</w:t>
      </w:r>
      <w:r w:rsidR="00657FB8" w:rsidRPr="00F32F9F">
        <w:rPr>
          <w:rFonts w:ascii="Arial" w:eastAsia="Times New Roman" w:hAnsi="Arial" w:cs="Arial"/>
          <w:color w:val="C00000"/>
        </w:rPr>
        <w:t xml:space="preserve"> consortium (</w:t>
      </w:r>
      <w:r w:rsidR="00590F5F" w:rsidRPr="00F32F9F">
        <w:rPr>
          <w:rFonts w:ascii="Arial" w:eastAsia="Times New Roman" w:hAnsi="Arial" w:cs="Arial"/>
          <w:color w:val="C00000"/>
        </w:rPr>
        <w:t xml:space="preserve">International Genomics of Alzheimer’s Project, </w:t>
      </w:r>
      <w:r w:rsidR="00657FB8" w:rsidRPr="00F32F9F">
        <w:rPr>
          <w:rFonts w:ascii="Arial" w:eastAsia="Times New Roman" w:hAnsi="Arial" w:cs="Arial"/>
          <w:color w:val="C00000"/>
        </w:rPr>
        <w:t>Lambert et al., 2013)</w:t>
      </w:r>
      <w:r w:rsidR="00CC7FC3" w:rsidRPr="00F32F9F">
        <w:rPr>
          <w:rFonts w:ascii="Arial" w:eastAsia="Times New Roman" w:hAnsi="Arial" w:cs="Arial"/>
          <w:color w:val="C00000"/>
        </w:rPr>
        <w:t>.</w:t>
      </w:r>
      <w:r w:rsidR="00055C53" w:rsidRPr="00F32F9F">
        <w:rPr>
          <w:rFonts w:ascii="Arial" w:eastAsia="Times New Roman" w:hAnsi="Arial" w:cs="Arial"/>
          <w:color w:val="C00000"/>
        </w:rPr>
        <w:t xml:space="preserve"> </w:t>
      </w:r>
      <w:r w:rsidR="00A271CF" w:rsidRPr="00F32F9F">
        <w:rPr>
          <w:rFonts w:ascii="Arial" w:eastAsia="Times New Roman" w:hAnsi="Arial" w:cs="Arial"/>
          <w:color w:val="C00000"/>
        </w:rPr>
        <w:t>With such large sample size</w:t>
      </w:r>
      <w:r w:rsidR="00055C53" w:rsidRPr="00F32F9F">
        <w:rPr>
          <w:rFonts w:ascii="Arial" w:eastAsia="Times New Roman" w:hAnsi="Arial" w:cs="Arial"/>
          <w:color w:val="C00000"/>
        </w:rPr>
        <w:t xml:space="preserve">, it is </w:t>
      </w:r>
      <w:r w:rsidR="00114A10" w:rsidRPr="00F32F9F">
        <w:rPr>
          <w:rFonts w:ascii="Arial" w:eastAsia="Times New Roman" w:hAnsi="Arial" w:cs="Arial"/>
          <w:color w:val="C00000"/>
        </w:rPr>
        <w:t xml:space="preserve">important </w:t>
      </w:r>
      <w:r w:rsidR="00124071" w:rsidRPr="00F32F9F">
        <w:rPr>
          <w:rFonts w:ascii="Arial" w:eastAsia="Times New Roman" w:hAnsi="Arial" w:cs="Arial"/>
          <w:color w:val="C00000"/>
        </w:rPr>
        <w:t>to</w:t>
      </w:r>
      <w:r w:rsidR="00114A10" w:rsidRPr="00F32F9F">
        <w:rPr>
          <w:rFonts w:ascii="Arial" w:eastAsia="Times New Roman" w:hAnsi="Arial" w:cs="Arial"/>
          <w:color w:val="C00000"/>
        </w:rPr>
        <w:t xml:space="preserve"> </w:t>
      </w:r>
      <w:r w:rsidR="00F77389" w:rsidRPr="00F32F9F">
        <w:rPr>
          <w:rFonts w:ascii="Arial" w:eastAsia="Times New Roman" w:hAnsi="Arial" w:cs="Arial"/>
          <w:color w:val="C00000"/>
        </w:rPr>
        <w:t xml:space="preserve">avoid prior information </w:t>
      </w:r>
      <w:r w:rsidR="00FE166B" w:rsidRPr="00F32F9F">
        <w:rPr>
          <w:rFonts w:ascii="Arial" w:eastAsia="Times New Roman" w:hAnsi="Arial" w:cs="Arial"/>
          <w:color w:val="C00000"/>
        </w:rPr>
        <w:t xml:space="preserve">from dominating </w:t>
      </w:r>
      <w:r w:rsidR="001A552A" w:rsidRPr="00F32F9F">
        <w:rPr>
          <w:rFonts w:ascii="Arial" w:eastAsia="Times New Roman" w:hAnsi="Arial" w:cs="Arial"/>
          <w:color w:val="C00000"/>
        </w:rPr>
        <w:t>the</w:t>
      </w:r>
      <w:r w:rsidR="00F77389" w:rsidRPr="00F32F9F">
        <w:rPr>
          <w:rFonts w:ascii="Arial" w:eastAsia="Times New Roman" w:hAnsi="Arial" w:cs="Arial"/>
          <w:color w:val="C00000"/>
        </w:rPr>
        <w:t xml:space="preserve"> new information from the current study.</w:t>
      </w:r>
      <w:r w:rsidR="00F67C89" w:rsidRPr="00F32F9F">
        <w:rPr>
          <w:rFonts w:ascii="Arial" w:eastAsia="Times New Roman" w:hAnsi="Arial" w:cs="Arial"/>
          <w:color w:val="C00000"/>
        </w:rPr>
        <w:t xml:space="preserve"> </w:t>
      </w:r>
      <w:r w:rsidR="00934081" w:rsidRPr="00F32F9F">
        <w:rPr>
          <w:rFonts w:ascii="Arial" w:eastAsia="Times New Roman" w:hAnsi="Arial" w:cs="Arial"/>
          <w:color w:val="C00000"/>
        </w:rPr>
        <w:t>In seeking for a reasonable method to specify prior</w:t>
      </w:r>
      <w:r w:rsidR="00197098" w:rsidRPr="00F32F9F">
        <w:rPr>
          <w:rFonts w:ascii="Arial" w:eastAsia="Times New Roman" w:hAnsi="Arial" w:cs="Arial"/>
          <w:color w:val="C00000"/>
        </w:rPr>
        <w:t xml:space="preserve">s </w:t>
      </w:r>
      <w:r w:rsidR="00EF2ADE" w:rsidRPr="00F32F9F">
        <w:rPr>
          <w:rFonts w:ascii="Arial" w:eastAsia="Times New Roman" w:hAnsi="Arial" w:cs="Arial"/>
          <w:color w:val="C00000"/>
        </w:rPr>
        <w:t>of variant effect (</w:t>
      </w:r>
      <m:oMath>
        <m:r>
          <w:rPr>
            <w:rFonts w:ascii="Cambria Math" w:eastAsia="Times New Roman" w:hAnsi="Cambria Math" w:cs="Arial"/>
            <w:color w:val="C00000"/>
          </w:rPr>
          <m:t>β</m:t>
        </m:r>
      </m:oMath>
      <w:r w:rsidR="00EF2ADE" w:rsidRPr="00F32F9F">
        <w:rPr>
          <w:rFonts w:ascii="Arial" w:eastAsia="Times New Roman" w:hAnsi="Arial" w:cs="Arial"/>
          <w:color w:val="C00000"/>
        </w:rPr>
        <w:t>)</w:t>
      </w:r>
      <w:r w:rsidR="00551A2E" w:rsidRPr="00F32F9F">
        <w:rPr>
          <w:rFonts w:ascii="Arial" w:eastAsia="Times New Roman" w:hAnsi="Arial" w:cs="Arial"/>
          <w:color w:val="C00000"/>
        </w:rPr>
        <w:t xml:space="preserve"> in GWAS problems</w:t>
      </w:r>
      <w:r w:rsidR="00934081" w:rsidRPr="00F32F9F">
        <w:rPr>
          <w:rFonts w:ascii="Arial" w:eastAsia="Times New Roman" w:hAnsi="Arial" w:cs="Arial"/>
          <w:color w:val="C00000"/>
        </w:rPr>
        <w:t>, w</w:t>
      </w:r>
      <w:r w:rsidR="005E51B8" w:rsidRPr="00F32F9F">
        <w:rPr>
          <w:rFonts w:ascii="Arial" w:eastAsia="Times New Roman" w:hAnsi="Arial" w:cs="Arial"/>
          <w:color w:val="C00000"/>
        </w:rPr>
        <w:t xml:space="preserve">e tested </w:t>
      </w:r>
      <w:r w:rsidR="00A803AD" w:rsidRPr="00F32F9F">
        <w:rPr>
          <w:rFonts w:ascii="Arial" w:eastAsia="Times New Roman" w:hAnsi="Arial" w:cs="Arial"/>
          <w:color w:val="C00000"/>
        </w:rPr>
        <w:t>multiple strategies</w:t>
      </w:r>
      <w:r w:rsidR="002B6A92" w:rsidRPr="00F32F9F">
        <w:rPr>
          <w:rFonts w:ascii="Arial" w:eastAsia="Times New Roman" w:hAnsi="Arial" w:cs="Arial"/>
          <w:color w:val="C00000"/>
        </w:rPr>
        <w:t xml:space="preserve"> as listed in </w:t>
      </w:r>
      <w:r w:rsidR="00223AC7" w:rsidRPr="00F32F9F">
        <w:rPr>
          <w:rFonts w:ascii="Arial" w:eastAsia="Times New Roman" w:hAnsi="Arial" w:cs="Arial"/>
          <w:color w:val="C00000"/>
        </w:rPr>
        <w:t>T</w:t>
      </w:r>
      <w:r w:rsidR="00EF2ADE" w:rsidRPr="00F32F9F">
        <w:rPr>
          <w:rFonts w:ascii="Arial" w:eastAsia="Times New Roman" w:hAnsi="Arial" w:cs="Arial"/>
          <w:color w:val="C00000"/>
        </w:rPr>
        <w:t>able 1 (below)</w:t>
      </w:r>
      <w:r w:rsidR="00591AC4" w:rsidRPr="00F32F9F">
        <w:rPr>
          <w:rFonts w:ascii="Arial" w:eastAsia="Times New Roman" w:hAnsi="Arial" w:cs="Arial"/>
          <w:color w:val="C00000"/>
        </w:rPr>
        <w:t>.</w:t>
      </w:r>
      <w:r w:rsidR="00EF2ADE" w:rsidRPr="00F32F9F">
        <w:rPr>
          <w:rFonts w:ascii="Arial" w:eastAsia="Times New Roman" w:hAnsi="Arial" w:cs="Arial"/>
          <w:color w:val="C00000"/>
        </w:rPr>
        <w:t xml:space="preserve"> </w:t>
      </w:r>
    </w:p>
    <w:tbl>
      <w:tblPr>
        <w:tblStyle w:val="TableGrid"/>
        <w:tblW w:w="9085" w:type="dxa"/>
        <w:tblInd w:w="720" w:type="dxa"/>
        <w:tblLook w:val="04A0" w:firstRow="1" w:lastRow="0" w:firstColumn="1" w:lastColumn="0" w:noHBand="0" w:noVBand="1"/>
      </w:tblPr>
      <w:tblGrid>
        <w:gridCol w:w="1075"/>
        <w:gridCol w:w="2430"/>
        <w:gridCol w:w="5580"/>
      </w:tblGrid>
      <w:tr w:rsidR="00A271CF" w:rsidRPr="00F32F9F" w14:paraId="70523950" w14:textId="77777777" w:rsidTr="008C774C">
        <w:tc>
          <w:tcPr>
            <w:tcW w:w="1075" w:type="dxa"/>
            <w:vAlign w:val="center"/>
          </w:tcPr>
          <w:p w14:paraId="2DB09711" w14:textId="3094AD8F" w:rsidR="00EB1D8C" w:rsidRPr="00F32F9F" w:rsidRDefault="00EB1D8C" w:rsidP="00F32F9F">
            <w:pPr>
              <w:spacing w:after="120" w:line="264" w:lineRule="auto"/>
              <w:jc w:val="center"/>
              <w:rPr>
                <w:rFonts w:ascii="Arial" w:eastAsia="Times New Roman" w:hAnsi="Arial" w:cs="Arial"/>
                <w:color w:val="C00000"/>
              </w:rPr>
            </w:pPr>
            <w:r w:rsidRPr="00F32F9F">
              <w:rPr>
                <w:rFonts w:ascii="Arial" w:eastAsia="Times New Roman" w:hAnsi="Arial" w:cs="Arial"/>
                <w:color w:val="C00000"/>
              </w:rPr>
              <w:t>Method</w:t>
            </w:r>
          </w:p>
        </w:tc>
        <w:tc>
          <w:tcPr>
            <w:tcW w:w="2430" w:type="dxa"/>
            <w:vAlign w:val="center"/>
          </w:tcPr>
          <w:p w14:paraId="6AA02823" w14:textId="26D6CF99" w:rsidR="00EB1D8C" w:rsidRPr="00F32F9F" w:rsidRDefault="00EB1D8C" w:rsidP="00F32F9F">
            <w:pPr>
              <w:spacing w:after="120" w:line="264" w:lineRule="auto"/>
              <w:jc w:val="center"/>
              <w:rPr>
                <w:rFonts w:ascii="Arial" w:eastAsia="Times New Roman" w:hAnsi="Arial" w:cs="Arial"/>
                <w:color w:val="C00000"/>
              </w:rPr>
            </w:pPr>
            <w:r w:rsidRPr="00F32F9F">
              <w:rPr>
                <w:rFonts w:ascii="Arial" w:eastAsia="Times New Roman" w:hAnsi="Arial" w:cs="Arial"/>
                <w:color w:val="C00000"/>
              </w:rPr>
              <w:t>Formula</w:t>
            </w:r>
          </w:p>
        </w:tc>
        <w:tc>
          <w:tcPr>
            <w:tcW w:w="5580" w:type="dxa"/>
            <w:vAlign w:val="center"/>
          </w:tcPr>
          <w:p w14:paraId="74828101" w14:textId="3E0067A3" w:rsidR="00EB1D8C" w:rsidRPr="00F32F9F" w:rsidRDefault="00EB1D8C" w:rsidP="00F32F9F">
            <w:pPr>
              <w:spacing w:after="120" w:line="264" w:lineRule="auto"/>
              <w:jc w:val="center"/>
              <w:rPr>
                <w:rFonts w:ascii="Arial" w:eastAsia="Times New Roman" w:hAnsi="Arial" w:cs="Arial"/>
                <w:color w:val="C00000"/>
              </w:rPr>
            </w:pPr>
            <w:r w:rsidRPr="00F32F9F">
              <w:rPr>
                <w:rFonts w:ascii="Arial" w:eastAsia="Times New Roman" w:hAnsi="Arial" w:cs="Arial"/>
                <w:color w:val="C00000"/>
              </w:rPr>
              <w:t>Description</w:t>
            </w:r>
          </w:p>
        </w:tc>
      </w:tr>
      <w:tr w:rsidR="00A271CF" w:rsidRPr="00F32F9F" w14:paraId="22776E5C" w14:textId="77777777" w:rsidTr="008C774C">
        <w:tc>
          <w:tcPr>
            <w:tcW w:w="1075" w:type="dxa"/>
            <w:vAlign w:val="center"/>
          </w:tcPr>
          <w:p w14:paraId="1D6D9D5D" w14:textId="52D31C84" w:rsidR="00EB1D8C" w:rsidRPr="00F32F9F" w:rsidRDefault="00EB1D8C" w:rsidP="00F32F9F">
            <w:pPr>
              <w:spacing w:after="120" w:line="264" w:lineRule="auto"/>
              <w:jc w:val="center"/>
              <w:rPr>
                <w:rFonts w:ascii="Arial" w:eastAsia="Times New Roman" w:hAnsi="Arial" w:cs="Arial"/>
                <w:color w:val="C00000"/>
              </w:rPr>
            </w:pPr>
            <w:r w:rsidRPr="00F32F9F">
              <w:rPr>
                <w:rFonts w:ascii="Arial" w:eastAsia="Times New Roman" w:hAnsi="Arial" w:cs="Arial"/>
                <w:color w:val="C00000"/>
              </w:rPr>
              <w:t>1</w:t>
            </w:r>
          </w:p>
        </w:tc>
        <w:tc>
          <w:tcPr>
            <w:tcW w:w="2430" w:type="dxa"/>
            <w:vAlign w:val="center"/>
          </w:tcPr>
          <w:p w14:paraId="5D1E2086" w14:textId="77777777" w:rsidR="00EB1D8C" w:rsidRPr="00F32F9F" w:rsidRDefault="00EB1D8C"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β ~ N(μ, σ)</m:t>
                </m:r>
              </m:oMath>
            </m:oMathPara>
          </w:p>
          <w:p w14:paraId="20EF3B41" w14:textId="77777777" w:rsidR="00EB1D8C" w:rsidRPr="00F32F9F" w:rsidRDefault="00EB1D8C"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w:lastRenderedPageBreak/>
                  <m:t>μ=prior</m:t>
                </m:r>
              </m:oMath>
            </m:oMathPara>
          </w:p>
          <w:p w14:paraId="113AB076" w14:textId="772996CA" w:rsidR="00EB1D8C" w:rsidRPr="00F32F9F" w:rsidRDefault="00EB1D8C"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σ=prior</m:t>
                </m:r>
              </m:oMath>
            </m:oMathPara>
          </w:p>
        </w:tc>
        <w:tc>
          <w:tcPr>
            <w:tcW w:w="5580" w:type="dxa"/>
            <w:vAlign w:val="center"/>
          </w:tcPr>
          <w:p w14:paraId="70FA74C5" w14:textId="356A69A5" w:rsidR="00EB1D8C" w:rsidRPr="00F32F9F" w:rsidRDefault="00EB1D8C" w:rsidP="00F32F9F">
            <w:pPr>
              <w:pStyle w:val="ListParagraph"/>
              <w:numPr>
                <w:ilvl w:val="0"/>
                <w:numId w:val="1"/>
              </w:numPr>
              <w:spacing w:after="120" w:line="264" w:lineRule="auto"/>
              <w:rPr>
                <w:rFonts w:ascii="Arial" w:eastAsia="Times New Roman" w:hAnsi="Arial" w:cs="Arial"/>
                <w:color w:val="C00000"/>
              </w:rPr>
            </w:pPr>
            <w:r w:rsidRPr="00F32F9F">
              <w:rPr>
                <w:rFonts w:ascii="Arial" w:eastAsia="Times New Roman" w:hAnsi="Arial" w:cs="Arial"/>
                <w:color w:val="C00000"/>
              </w:rPr>
              <w:lastRenderedPageBreak/>
              <w:t>Plug in published values of expected mean (</w:t>
            </w:r>
            <m:oMath>
              <m:r>
                <w:rPr>
                  <w:rFonts w:ascii="Cambria Math" w:eastAsia="Times New Roman" w:hAnsi="Cambria Math" w:cs="Arial"/>
                  <w:color w:val="C00000"/>
                </w:rPr>
                <m:t>μ</m:t>
              </m:r>
            </m:oMath>
            <w:r w:rsidRPr="00F32F9F">
              <w:rPr>
                <w:rFonts w:ascii="Arial" w:eastAsia="Times New Roman" w:hAnsi="Arial" w:cs="Arial"/>
                <w:color w:val="C00000"/>
              </w:rPr>
              <w:t>) and its standard error (</w:t>
            </w:r>
            <m:oMath>
              <m:r>
                <w:rPr>
                  <w:rFonts w:ascii="Cambria Math" w:eastAsia="Times New Roman" w:hAnsi="Cambria Math" w:cs="Arial"/>
                  <w:color w:val="C00000"/>
                </w:rPr>
                <m:t>σ</m:t>
              </m:r>
            </m:oMath>
            <w:r w:rsidRPr="00F32F9F">
              <w:rPr>
                <w:rFonts w:ascii="Arial" w:eastAsia="Times New Roman" w:hAnsi="Arial" w:cs="Arial"/>
                <w:color w:val="C00000"/>
              </w:rPr>
              <w:t>)</w:t>
            </w:r>
          </w:p>
        </w:tc>
      </w:tr>
      <w:tr w:rsidR="00A271CF" w:rsidRPr="00F32F9F" w14:paraId="55DD5370" w14:textId="77777777" w:rsidTr="008C774C">
        <w:tc>
          <w:tcPr>
            <w:tcW w:w="1075" w:type="dxa"/>
            <w:vAlign w:val="center"/>
          </w:tcPr>
          <w:p w14:paraId="5AD17C43" w14:textId="07F9DE6E" w:rsidR="00EB1D8C" w:rsidRPr="00F32F9F" w:rsidRDefault="00EB1D8C" w:rsidP="00F32F9F">
            <w:pPr>
              <w:spacing w:after="120" w:line="264" w:lineRule="auto"/>
              <w:jc w:val="center"/>
              <w:rPr>
                <w:rFonts w:ascii="Arial" w:eastAsia="Times New Roman" w:hAnsi="Arial" w:cs="Arial"/>
                <w:color w:val="C00000"/>
              </w:rPr>
            </w:pPr>
            <w:r w:rsidRPr="00F32F9F">
              <w:rPr>
                <w:rFonts w:ascii="Arial" w:eastAsia="Times New Roman" w:hAnsi="Arial" w:cs="Arial"/>
                <w:color w:val="C00000"/>
              </w:rPr>
              <w:lastRenderedPageBreak/>
              <w:t>2</w:t>
            </w:r>
          </w:p>
        </w:tc>
        <w:tc>
          <w:tcPr>
            <w:tcW w:w="2430" w:type="dxa"/>
            <w:vAlign w:val="center"/>
          </w:tcPr>
          <w:p w14:paraId="44B170F7" w14:textId="77777777" w:rsidR="00EB1D8C" w:rsidRPr="00F32F9F" w:rsidRDefault="00EB1D8C"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β ~ N(μ, σ)</m:t>
                </m:r>
              </m:oMath>
            </m:oMathPara>
          </w:p>
          <w:p w14:paraId="6647857A" w14:textId="0EAF6523" w:rsidR="00EB1D8C" w:rsidRPr="00F32F9F" w:rsidRDefault="00EB1D8C"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μ ~ N(prior, 1)</m:t>
                </m:r>
              </m:oMath>
            </m:oMathPara>
          </w:p>
          <w:p w14:paraId="31990310" w14:textId="1D99C77A" w:rsidR="00EB1D8C" w:rsidRPr="00F32F9F" w:rsidRDefault="00EB1D8C"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 xml:space="preserve">σ ~ </m:t>
                </m:r>
                <m:sSub>
                  <m:sSubPr>
                    <m:ctrlPr>
                      <w:rPr>
                        <w:rFonts w:ascii="Cambria Math" w:eastAsia="Times New Roman" w:hAnsi="Cambria Math" w:cs="Arial"/>
                        <w:i/>
                        <w:color w:val="C00000"/>
                      </w:rPr>
                    </m:ctrlPr>
                  </m:sSubPr>
                  <m:e>
                    <m:r>
                      <w:rPr>
                        <w:rFonts w:ascii="Cambria Math" w:eastAsia="Times New Roman" w:hAnsi="Cambria Math" w:cs="Arial"/>
                        <w:color w:val="C00000"/>
                      </w:rPr>
                      <m:t>inv</m:t>
                    </m:r>
                  </m:e>
                  <m:sub>
                    <m:r>
                      <w:rPr>
                        <w:rFonts w:ascii="Cambria Math" w:eastAsia="Times New Roman" w:hAnsi="Cambria Math" w:cs="Arial"/>
                        <w:color w:val="C00000"/>
                      </w:rPr>
                      <m:t>gamma</m:t>
                    </m:r>
                  </m:sub>
                </m:sSub>
                <m:r>
                  <w:rPr>
                    <w:rFonts w:ascii="Cambria Math" w:eastAsia="Times New Roman" w:hAnsi="Cambria Math" w:cs="Arial"/>
                    <w:color w:val="C00000"/>
                  </w:rPr>
                  <m:t>(prior, 1)</m:t>
                </m:r>
              </m:oMath>
            </m:oMathPara>
          </w:p>
        </w:tc>
        <w:tc>
          <w:tcPr>
            <w:tcW w:w="5580" w:type="dxa"/>
            <w:vAlign w:val="center"/>
          </w:tcPr>
          <w:p w14:paraId="6A80E32B" w14:textId="6ABB75B5" w:rsidR="00EB1D8C" w:rsidRPr="00F32F9F" w:rsidRDefault="00EB1D8C" w:rsidP="00F32F9F">
            <w:pPr>
              <w:pStyle w:val="ListParagraph"/>
              <w:numPr>
                <w:ilvl w:val="0"/>
                <w:numId w:val="1"/>
              </w:numPr>
              <w:spacing w:after="120" w:line="264" w:lineRule="auto"/>
              <w:rPr>
                <w:rFonts w:ascii="Arial" w:eastAsia="Times New Roman" w:hAnsi="Arial" w:cs="Arial"/>
                <w:color w:val="C00000"/>
              </w:rPr>
            </w:pPr>
            <w:r w:rsidRPr="00F32F9F">
              <w:rPr>
                <w:rFonts w:ascii="Arial" w:eastAsia="Times New Roman" w:hAnsi="Arial" w:cs="Arial"/>
                <w:color w:val="C00000"/>
              </w:rPr>
              <w:t xml:space="preserve">Model </w:t>
            </w:r>
            <m:oMath>
              <m:r>
                <w:rPr>
                  <w:rFonts w:ascii="Cambria Math" w:eastAsia="Times New Roman" w:hAnsi="Cambria Math" w:cs="Arial"/>
                  <w:color w:val="C00000"/>
                </w:rPr>
                <m:t>μ</m:t>
              </m:r>
            </m:oMath>
            <w:r w:rsidR="00AF1FAC" w:rsidRPr="00F32F9F">
              <w:rPr>
                <w:rFonts w:ascii="Arial" w:eastAsia="Times New Roman" w:hAnsi="Arial" w:cs="Arial"/>
                <w:color w:val="C00000"/>
              </w:rPr>
              <w:t xml:space="preserve"> by a Gaussian </w:t>
            </w:r>
            <w:r w:rsidR="00B66D14" w:rsidRPr="00F32F9F">
              <w:rPr>
                <w:rFonts w:ascii="Arial" w:eastAsia="Times New Roman" w:hAnsi="Arial" w:cs="Arial"/>
                <w:color w:val="C00000"/>
              </w:rPr>
              <w:t>distribution</w:t>
            </w:r>
            <w:r w:rsidR="00AF1FAC" w:rsidRPr="00F32F9F">
              <w:rPr>
                <w:rFonts w:ascii="Arial" w:eastAsia="Times New Roman" w:hAnsi="Arial" w:cs="Arial"/>
                <w:color w:val="C00000"/>
              </w:rPr>
              <w:t xml:space="preserve"> with expected mean the published value</w:t>
            </w:r>
          </w:p>
          <w:p w14:paraId="6D7F0C1B" w14:textId="69980189" w:rsidR="00AF1FAC" w:rsidRPr="00F32F9F" w:rsidRDefault="00AF1FAC" w:rsidP="00F32F9F">
            <w:pPr>
              <w:pStyle w:val="ListParagraph"/>
              <w:numPr>
                <w:ilvl w:val="0"/>
                <w:numId w:val="1"/>
              </w:numPr>
              <w:spacing w:after="120" w:line="264" w:lineRule="auto"/>
              <w:rPr>
                <w:rFonts w:ascii="Arial" w:eastAsia="Times New Roman" w:hAnsi="Arial" w:cs="Arial"/>
                <w:color w:val="C00000"/>
              </w:rPr>
            </w:pPr>
            <w:r w:rsidRPr="00F32F9F">
              <w:rPr>
                <w:rFonts w:ascii="Arial" w:eastAsia="Times New Roman" w:hAnsi="Arial" w:cs="Arial"/>
                <w:color w:val="C00000"/>
              </w:rPr>
              <w:t xml:space="preserve">Model </w:t>
            </w:r>
            <m:oMath>
              <m:r>
                <w:rPr>
                  <w:rFonts w:ascii="Cambria Math" w:eastAsia="Times New Roman" w:hAnsi="Cambria Math" w:cs="Arial"/>
                  <w:color w:val="C00000"/>
                </w:rPr>
                <m:t>σ</m:t>
              </m:r>
            </m:oMath>
            <w:r w:rsidRPr="00F32F9F">
              <w:rPr>
                <w:rFonts w:ascii="Arial" w:eastAsia="Times New Roman" w:hAnsi="Arial" w:cs="Arial"/>
                <w:color w:val="C00000"/>
              </w:rPr>
              <w:t xml:space="preserve"> by a</w:t>
            </w:r>
            <w:r w:rsidR="000D4F00" w:rsidRPr="00F32F9F">
              <w:rPr>
                <w:rFonts w:ascii="Arial" w:eastAsia="Times New Roman" w:hAnsi="Arial" w:cs="Arial"/>
                <w:color w:val="C00000"/>
              </w:rPr>
              <w:t>n</w:t>
            </w:r>
            <w:r w:rsidRPr="00F32F9F">
              <w:rPr>
                <w:rFonts w:ascii="Arial" w:eastAsia="Times New Roman" w:hAnsi="Arial" w:cs="Arial"/>
                <w:color w:val="C00000"/>
              </w:rPr>
              <w:t xml:space="preserve"> </w:t>
            </w:r>
            <w:r w:rsidR="000D4F00" w:rsidRPr="00F32F9F">
              <w:rPr>
                <w:rFonts w:ascii="Arial" w:eastAsia="Times New Roman" w:hAnsi="Arial" w:cs="Arial"/>
                <w:color w:val="C00000"/>
              </w:rPr>
              <w:t>I</w:t>
            </w:r>
            <w:r w:rsidR="004F3D6D" w:rsidRPr="00F32F9F">
              <w:rPr>
                <w:rFonts w:ascii="Arial" w:eastAsia="Times New Roman" w:hAnsi="Arial" w:cs="Arial"/>
                <w:color w:val="C00000"/>
              </w:rPr>
              <w:t>nverse-Gamma</w:t>
            </w:r>
            <w:r w:rsidRPr="00F32F9F">
              <w:rPr>
                <w:rFonts w:ascii="Arial" w:eastAsia="Times New Roman" w:hAnsi="Arial" w:cs="Arial"/>
                <w:color w:val="C00000"/>
              </w:rPr>
              <w:t xml:space="preserve"> </w:t>
            </w:r>
            <w:r w:rsidR="00B66D14" w:rsidRPr="00F32F9F">
              <w:rPr>
                <w:rFonts w:ascii="Arial" w:eastAsia="Times New Roman" w:hAnsi="Arial" w:cs="Arial"/>
                <w:color w:val="C00000"/>
              </w:rPr>
              <w:t>distribution</w:t>
            </w:r>
            <w:r w:rsidR="000D4F00" w:rsidRPr="00F32F9F">
              <w:rPr>
                <w:rFonts w:ascii="Arial" w:eastAsia="Times New Roman" w:hAnsi="Arial" w:cs="Arial"/>
                <w:color w:val="C00000"/>
              </w:rPr>
              <w:t xml:space="preserve"> with expected mode</w:t>
            </w:r>
            <w:r w:rsidRPr="00F32F9F">
              <w:rPr>
                <w:rFonts w:ascii="Arial" w:eastAsia="Times New Roman" w:hAnsi="Arial" w:cs="Arial"/>
                <w:color w:val="C00000"/>
              </w:rPr>
              <w:t xml:space="preserve"> the published</w:t>
            </w:r>
            <w:r w:rsidR="008C6AA3" w:rsidRPr="00F32F9F">
              <w:rPr>
                <w:rFonts w:ascii="Arial" w:eastAsia="Times New Roman" w:hAnsi="Arial" w:cs="Arial"/>
                <w:color w:val="C00000"/>
              </w:rPr>
              <w:t xml:space="preserve"> standard error (</w:t>
            </w:r>
            <m:oMath>
              <m:r>
                <w:rPr>
                  <w:rFonts w:ascii="Cambria Math" w:eastAsia="Times New Roman" w:hAnsi="Cambria Math" w:cs="Arial"/>
                  <w:color w:val="C00000"/>
                </w:rPr>
                <m:t>σ</m:t>
              </m:r>
            </m:oMath>
            <w:r w:rsidR="008C6AA3" w:rsidRPr="00F32F9F">
              <w:rPr>
                <w:rFonts w:ascii="Arial" w:eastAsia="Times New Roman" w:hAnsi="Arial" w:cs="Arial"/>
                <w:color w:val="C00000"/>
              </w:rPr>
              <w:t>)</w:t>
            </w:r>
            <w:r w:rsidRPr="00F32F9F">
              <w:rPr>
                <w:rFonts w:ascii="Arial" w:eastAsia="Times New Roman" w:hAnsi="Arial" w:cs="Arial"/>
                <w:color w:val="C00000"/>
              </w:rPr>
              <w:t xml:space="preserve"> </w:t>
            </w:r>
          </w:p>
        </w:tc>
      </w:tr>
      <w:tr w:rsidR="00A271CF" w:rsidRPr="00F32F9F" w14:paraId="2A5685DB" w14:textId="77777777" w:rsidTr="008C774C">
        <w:tc>
          <w:tcPr>
            <w:tcW w:w="1075" w:type="dxa"/>
            <w:vAlign w:val="center"/>
          </w:tcPr>
          <w:p w14:paraId="5723439D" w14:textId="4F9A6270" w:rsidR="00667EA8" w:rsidRPr="00F32F9F" w:rsidRDefault="004D6067" w:rsidP="00F32F9F">
            <w:pPr>
              <w:spacing w:after="120" w:line="264" w:lineRule="auto"/>
              <w:jc w:val="center"/>
              <w:rPr>
                <w:rFonts w:ascii="Arial" w:eastAsia="Times New Roman" w:hAnsi="Arial" w:cs="Arial"/>
                <w:color w:val="C00000"/>
              </w:rPr>
            </w:pPr>
            <w:r w:rsidRPr="00F32F9F">
              <w:rPr>
                <w:rFonts w:ascii="Arial" w:eastAsia="Times New Roman" w:hAnsi="Arial" w:cs="Arial"/>
                <w:color w:val="C00000"/>
              </w:rPr>
              <w:t>3</w:t>
            </w:r>
          </w:p>
        </w:tc>
        <w:tc>
          <w:tcPr>
            <w:tcW w:w="2430" w:type="dxa"/>
            <w:vAlign w:val="center"/>
          </w:tcPr>
          <w:p w14:paraId="5BD8E583" w14:textId="09BEBFF6" w:rsidR="004D6067" w:rsidRPr="00F32F9F" w:rsidRDefault="004D6067"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β ~ N(t*σ, σ)</m:t>
                </m:r>
              </m:oMath>
            </m:oMathPara>
          </w:p>
          <w:p w14:paraId="3675A2FA" w14:textId="77777777" w:rsidR="00667EA8" w:rsidRPr="00F32F9F" w:rsidRDefault="00120130"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t=prior</m:t>
                </m:r>
              </m:oMath>
            </m:oMathPara>
          </w:p>
          <w:p w14:paraId="7EE5CF19" w14:textId="59FA19A6" w:rsidR="00394527" w:rsidRPr="00F32F9F" w:rsidRDefault="00394527"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 xml:space="preserve">σ ~ </m:t>
                </m:r>
                <m:sSub>
                  <m:sSubPr>
                    <m:ctrlPr>
                      <w:rPr>
                        <w:rFonts w:ascii="Cambria Math" w:eastAsia="Times New Roman" w:hAnsi="Cambria Math" w:cs="Arial"/>
                        <w:i/>
                        <w:color w:val="C00000"/>
                      </w:rPr>
                    </m:ctrlPr>
                  </m:sSubPr>
                  <m:e>
                    <m:r>
                      <w:rPr>
                        <w:rFonts w:ascii="Cambria Math" w:eastAsia="Times New Roman" w:hAnsi="Cambria Math" w:cs="Arial"/>
                        <w:color w:val="C00000"/>
                      </w:rPr>
                      <m:t>inv</m:t>
                    </m:r>
                  </m:e>
                  <m:sub>
                    <m:r>
                      <w:rPr>
                        <w:rFonts w:ascii="Cambria Math" w:eastAsia="Times New Roman" w:hAnsi="Cambria Math" w:cs="Arial"/>
                        <w:color w:val="C00000"/>
                      </w:rPr>
                      <m:t>gamma</m:t>
                    </m:r>
                  </m:sub>
                </m:sSub>
                <m:r>
                  <w:rPr>
                    <w:rFonts w:ascii="Cambria Math" w:eastAsia="Times New Roman" w:hAnsi="Cambria Math" w:cs="Arial"/>
                    <w:color w:val="C00000"/>
                  </w:rPr>
                  <m:t>(2, 1)</m:t>
                </m:r>
              </m:oMath>
            </m:oMathPara>
          </w:p>
        </w:tc>
        <w:tc>
          <w:tcPr>
            <w:tcW w:w="5580" w:type="dxa"/>
            <w:vAlign w:val="center"/>
          </w:tcPr>
          <w:p w14:paraId="49BF6C9A" w14:textId="77777777" w:rsidR="00667EA8" w:rsidRPr="00F32F9F" w:rsidRDefault="00120130" w:rsidP="00F32F9F">
            <w:pPr>
              <w:pStyle w:val="ListParagraph"/>
              <w:numPr>
                <w:ilvl w:val="0"/>
                <w:numId w:val="1"/>
              </w:numPr>
              <w:spacing w:after="120" w:line="264" w:lineRule="auto"/>
              <w:rPr>
                <w:rFonts w:ascii="Arial" w:eastAsia="Times New Roman" w:hAnsi="Arial" w:cs="Arial"/>
                <w:color w:val="C00000"/>
              </w:rPr>
            </w:pPr>
            <w:r w:rsidRPr="00F32F9F">
              <w:rPr>
                <w:rFonts w:ascii="Arial" w:eastAsia="Times New Roman" w:hAnsi="Arial" w:cs="Arial"/>
                <w:color w:val="C00000"/>
              </w:rPr>
              <w:t>Plug in published values of standardized expected mean (</w:t>
            </w:r>
            <w:r w:rsidRPr="00F32F9F">
              <w:rPr>
                <w:rFonts w:ascii="Arial" w:eastAsia="Times New Roman" w:hAnsi="Arial" w:cs="Arial"/>
                <w:i/>
                <w:color w:val="C00000"/>
              </w:rPr>
              <w:t>t</w:t>
            </w:r>
            <w:r w:rsidRPr="00F32F9F">
              <w:rPr>
                <w:rFonts w:ascii="Arial" w:eastAsia="Times New Roman" w:hAnsi="Arial" w:cs="Arial"/>
                <w:color w:val="C00000"/>
              </w:rPr>
              <w:t>)</w:t>
            </w:r>
          </w:p>
          <w:p w14:paraId="5146F5F5" w14:textId="40384E44" w:rsidR="00504538" w:rsidRPr="00F32F9F" w:rsidRDefault="00504538" w:rsidP="00F32F9F">
            <w:pPr>
              <w:pStyle w:val="ListParagraph"/>
              <w:numPr>
                <w:ilvl w:val="0"/>
                <w:numId w:val="1"/>
              </w:numPr>
              <w:spacing w:after="120" w:line="264" w:lineRule="auto"/>
              <w:rPr>
                <w:rFonts w:ascii="Arial" w:eastAsia="Times New Roman" w:hAnsi="Arial" w:cs="Arial"/>
                <w:color w:val="C00000"/>
              </w:rPr>
            </w:pPr>
            <w:r w:rsidRPr="00F32F9F">
              <w:rPr>
                <w:rFonts w:ascii="Arial" w:eastAsia="Times New Roman" w:hAnsi="Arial" w:cs="Arial"/>
                <w:color w:val="C00000"/>
              </w:rPr>
              <w:t xml:space="preserve">Model </w:t>
            </w:r>
            <m:oMath>
              <m:r>
                <w:rPr>
                  <w:rFonts w:ascii="Cambria Math" w:eastAsia="Times New Roman" w:hAnsi="Cambria Math" w:cs="Arial"/>
                  <w:color w:val="C00000"/>
                </w:rPr>
                <m:t>σ</m:t>
              </m:r>
            </m:oMath>
            <w:r w:rsidRPr="00F32F9F">
              <w:rPr>
                <w:rFonts w:ascii="Arial" w:eastAsia="Times New Roman" w:hAnsi="Arial" w:cs="Arial"/>
                <w:color w:val="C00000"/>
              </w:rPr>
              <w:t xml:space="preserve"> by a</w:t>
            </w:r>
            <w:r w:rsidR="006A150D" w:rsidRPr="00F32F9F">
              <w:rPr>
                <w:rFonts w:ascii="Arial" w:eastAsia="Times New Roman" w:hAnsi="Arial" w:cs="Arial"/>
                <w:color w:val="C00000"/>
              </w:rPr>
              <w:t>n</w:t>
            </w:r>
            <w:r w:rsidRPr="00F32F9F">
              <w:rPr>
                <w:rFonts w:ascii="Arial" w:eastAsia="Times New Roman" w:hAnsi="Arial" w:cs="Arial"/>
                <w:color w:val="C00000"/>
              </w:rPr>
              <w:t xml:space="preserve"> Inverse-Gamma distribution</w:t>
            </w:r>
          </w:p>
        </w:tc>
      </w:tr>
      <w:tr w:rsidR="00A271CF" w:rsidRPr="00F32F9F" w14:paraId="243FB86E" w14:textId="77777777" w:rsidTr="008C774C">
        <w:tc>
          <w:tcPr>
            <w:tcW w:w="1075" w:type="dxa"/>
            <w:vAlign w:val="center"/>
          </w:tcPr>
          <w:p w14:paraId="4828AD01" w14:textId="70BF303C" w:rsidR="00667EA8" w:rsidRPr="00F32F9F" w:rsidRDefault="004D6067" w:rsidP="00F32F9F">
            <w:pPr>
              <w:spacing w:after="120" w:line="264" w:lineRule="auto"/>
              <w:jc w:val="center"/>
              <w:rPr>
                <w:rFonts w:ascii="Arial" w:eastAsia="Times New Roman" w:hAnsi="Arial" w:cs="Arial"/>
                <w:color w:val="C00000"/>
              </w:rPr>
            </w:pPr>
            <w:r w:rsidRPr="00F32F9F">
              <w:rPr>
                <w:rFonts w:ascii="Arial" w:eastAsia="Times New Roman" w:hAnsi="Arial" w:cs="Arial"/>
                <w:color w:val="C00000"/>
              </w:rPr>
              <w:t>4</w:t>
            </w:r>
          </w:p>
        </w:tc>
        <w:tc>
          <w:tcPr>
            <w:tcW w:w="2430" w:type="dxa"/>
            <w:vAlign w:val="center"/>
          </w:tcPr>
          <w:p w14:paraId="62DEE5B5" w14:textId="4BB9C6EA" w:rsidR="004D6067" w:rsidRPr="00F32F9F" w:rsidRDefault="004D6067"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β ~ N(t*σ, σ)</m:t>
                </m:r>
              </m:oMath>
            </m:oMathPara>
          </w:p>
          <w:p w14:paraId="1C1F2A72" w14:textId="40938D35" w:rsidR="004D6067" w:rsidRPr="00F32F9F" w:rsidRDefault="00AD14D1"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t ~ N(prior, 1)</m:t>
                </m:r>
              </m:oMath>
            </m:oMathPara>
          </w:p>
          <w:p w14:paraId="5B81C8F1" w14:textId="7307EDBA" w:rsidR="00667EA8" w:rsidRPr="00F32F9F" w:rsidRDefault="00614B49" w:rsidP="00F32F9F">
            <w:pPr>
              <w:spacing w:after="120" w:line="264" w:lineRule="auto"/>
              <w:jc w:val="center"/>
              <w:rPr>
                <w:rFonts w:ascii="Arial" w:eastAsia="Times New Roman" w:hAnsi="Arial" w:cs="Arial"/>
                <w:color w:val="C00000"/>
              </w:rPr>
            </w:pPr>
            <m:oMathPara>
              <m:oMath>
                <m:r>
                  <w:rPr>
                    <w:rFonts w:ascii="Cambria Math" w:eastAsia="Times New Roman" w:hAnsi="Cambria Math" w:cs="Arial"/>
                    <w:color w:val="C00000"/>
                  </w:rPr>
                  <m:t xml:space="preserve">σ ~ </m:t>
                </m:r>
                <m:sSub>
                  <m:sSubPr>
                    <m:ctrlPr>
                      <w:rPr>
                        <w:rFonts w:ascii="Cambria Math" w:eastAsia="Times New Roman" w:hAnsi="Cambria Math" w:cs="Arial"/>
                        <w:i/>
                        <w:color w:val="C00000"/>
                      </w:rPr>
                    </m:ctrlPr>
                  </m:sSubPr>
                  <m:e>
                    <m:r>
                      <w:rPr>
                        <w:rFonts w:ascii="Cambria Math" w:eastAsia="Times New Roman" w:hAnsi="Cambria Math" w:cs="Arial"/>
                        <w:color w:val="C00000"/>
                      </w:rPr>
                      <m:t>inv</m:t>
                    </m:r>
                  </m:e>
                  <m:sub>
                    <m:r>
                      <w:rPr>
                        <w:rFonts w:ascii="Cambria Math" w:eastAsia="Times New Roman" w:hAnsi="Cambria Math" w:cs="Arial"/>
                        <w:color w:val="C00000"/>
                      </w:rPr>
                      <m:t>gamma</m:t>
                    </m:r>
                  </m:sub>
                </m:sSub>
                <m:r>
                  <w:rPr>
                    <w:rFonts w:ascii="Cambria Math" w:eastAsia="Times New Roman" w:hAnsi="Cambria Math" w:cs="Arial"/>
                    <w:color w:val="C00000"/>
                  </w:rPr>
                  <m:t>(2, 1)</m:t>
                </m:r>
              </m:oMath>
            </m:oMathPara>
          </w:p>
        </w:tc>
        <w:tc>
          <w:tcPr>
            <w:tcW w:w="5580" w:type="dxa"/>
            <w:vAlign w:val="center"/>
          </w:tcPr>
          <w:p w14:paraId="41D3EC8C" w14:textId="53902469" w:rsidR="00CF735B" w:rsidRPr="00F32F9F" w:rsidRDefault="00CF735B" w:rsidP="00F32F9F">
            <w:pPr>
              <w:pStyle w:val="ListParagraph"/>
              <w:numPr>
                <w:ilvl w:val="0"/>
                <w:numId w:val="1"/>
              </w:numPr>
              <w:spacing w:after="120" w:line="264" w:lineRule="auto"/>
              <w:rPr>
                <w:rFonts w:ascii="Arial" w:eastAsia="Times New Roman" w:hAnsi="Arial" w:cs="Arial"/>
                <w:color w:val="C00000"/>
              </w:rPr>
            </w:pPr>
            <w:r w:rsidRPr="00F32F9F">
              <w:rPr>
                <w:rFonts w:ascii="Arial" w:eastAsia="Times New Roman" w:hAnsi="Arial" w:cs="Arial"/>
                <w:color w:val="C00000"/>
              </w:rPr>
              <w:t>Model</w:t>
            </w:r>
            <w:r w:rsidR="00A81BFA" w:rsidRPr="00F32F9F">
              <w:rPr>
                <w:rFonts w:ascii="Arial" w:eastAsia="Times New Roman" w:hAnsi="Arial" w:cs="Arial"/>
                <w:color w:val="C00000"/>
              </w:rPr>
              <w:t xml:space="preserve"> standardized expected mean</w:t>
            </w:r>
            <w:r w:rsidRPr="00F32F9F">
              <w:rPr>
                <w:rFonts w:ascii="Arial" w:eastAsia="Times New Roman" w:hAnsi="Arial" w:cs="Arial"/>
                <w:color w:val="C00000"/>
              </w:rPr>
              <w:t xml:space="preserve"> </w:t>
            </w:r>
            <w:r w:rsidR="00A81BFA" w:rsidRPr="00F32F9F">
              <w:rPr>
                <w:rFonts w:ascii="Arial" w:eastAsia="Times New Roman" w:hAnsi="Arial" w:cs="Arial"/>
                <w:color w:val="C00000"/>
              </w:rPr>
              <w:t>(</w:t>
            </w:r>
            <m:oMath>
              <m:r>
                <w:rPr>
                  <w:rFonts w:ascii="Cambria Math" w:eastAsia="Times New Roman" w:hAnsi="Cambria Math" w:cs="Arial"/>
                  <w:color w:val="C00000"/>
                </w:rPr>
                <m:t>t</m:t>
              </m:r>
            </m:oMath>
            <w:r w:rsidR="00A81BFA" w:rsidRPr="00F32F9F">
              <w:rPr>
                <w:rFonts w:ascii="Arial" w:eastAsia="Times New Roman" w:hAnsi="Arial" w:cs="Arial"/>
                <w:color w:val="C00000"/>
              </w:rPr>
              <w:t>)</w:t>
            </w:r>
            <w:r w:rsidRPr="00F32F9F">
              <w:rPr>
                <w:rFonts w:ascii="Arial" w:eastAsia="Times New Roman" w:hAnsi="Arial" w:cs="Arial"/>
                <w:color w:val="C00000"/>
              </w:rPr>
              <w:t xml:space="preserve"> by a Gaussian distribution with expected mean the published value</w:t>
            </w:r>
          </w:p>
          <w:p w14:paraId="1D06ADA1" w14:textId="2E1182B5" w:rsidR="00667EA8" w:rsidRPr="00F32F9F" w:rsidRDefault="00CF735B" w:rsidP="00F32F9F">
            <w:pPr>
              <w:pStyle w:val="ListParagraph"/>
              <w:numPr>
                <w:ilvl w:val="0"/>
                <w:numId w:val="1"/>
              </w:numPr>
              <w:spacing w:after="120" w:line="264" w:lineRule="auto"/>
              <w:rPr>
                <w:rFonts w:ascii="Arial" w:eastAsia="Times New Roman" w:hAnsi="Arial" w:cs="Arial"/>
                <w:color w:val="C00000"/>
              </w:rPr>
            </w:pPr>
            <w:r w:rsidRPr="00F32F9F">
              <w:rPr>
                <w:rFonts w:ascii="Arial" w:eastAsia="Times New Roman" w:hAnsi="Arial" w:cs="Arial"/>
                <w:color w:val="C00000"/>
              </w:rPr>
              <w:t xml:space="preserve">Model </w:t>
            </w:r>
            <m:oMath>
              <m:r>
                <w:rPr>
                  <w:rFonts w:ascii="Cambria Math" w:eastAsia="Times New Roman" w:hAnsi="Cambria Math" w:cs="Arial"/>
                  <w:color w:val="C00000"/>
                </w:rPr>
                <m:t>σ</m:t>
              </m:r>
            </m:oMath>
            <w:r w:rsidRPr="00F32F9F">
              <w:rPr>
                <w:rFonts w:ascii="Arial" w:eastAsia="Times New Roman" w:hAnsi="Arial" w:cs="Arial"/>
                <w:color w:val="C00000"/>
              </w:rPr>
              <w:t xml:space="preserve"> by an Inverse-Gamma distribution</w:t>
            </w:r>
          </w:p>
        </w:tc>
      </w:tr>
    </w:tbl>
    <w:p w14:paraId="125D583F" w14:textId="6D97C60E" w:rsidR="005E51B8" w:rsidRPr="00F32F9F" w:rsidRDefault="00591AC4"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 </w:t>
      </w:r>
      <w:r w:rsidR="005E51B8" w:rsidRPr="00F32F9F">
        <w:rPr>
          <w:rFonts w:ascii="Arial" w:eastAsia="Times New Roman" w:hAnsi="Arial" w:cs="Arial"/>
          <w:color w:val="C00000"/>
        </w:rPr>
        <w:t xml:space="preserve">  </w:t>
      </w:r>
    </w:p>
    <w:p w14:paraId="2C00C9A2" w14:textId="20FB016E" w:rsidR="00F56B6B" w:rsidRPr="00F32F9F" w:rsidRDefault="00F53E74" w:rsidP="008C774C">
      <w:pPr>
        <w:spacing w:after="120" w:line="264" w:lineRule="auto"/>
        <w:ind w:left="720"/>
        <w:rPr>
          <w:rFonts w:ascii="Arial" w:eastAsia="Times New Roman" w:hAnsi="Arial" w:cs="Arial"/>
        </w:rPr>
      </w:pPr>
      <w:r w:rsidRPr="00F32F9F">
        <w:rPr>
          <w:rFonts w:ascii="Arial" w:eastAsia="Times New Roman" w:hAnsi="Arial" w:cs="Arial"/>
          <w:color w:val="C00000"/>
        </w:rPr>
        <w:t>W</w:t>
      </w:r>
      <w:r w:rsidR="00F56B6B" w:rsidRPr="00F32F9F">
        <w:rPr>
          <w:rFonts w:ascii="Arial" w:eastAsia="Times New Roman" w:hAnsi="Arial" w:cs="Arial"/>
          <w:color w:val="C00000"/>
        </w:rPr>
        <w:t xml:space="preserve">e took the top 1000 variants as reported by </w:t>
      </w:r>
      <w:r w:rsidR="005B4BFA" w:rsidRPr="00F32F9F">
        <w:rPr>
          <w:rFonts w:ascii="Arial" w:eastAsia="Times New Roman" w:hAnsi="Arial" w:cs="Arial"/>
          <w:color w:val="C00000"/>
        </w:rPr>
        <w:t>IGAP (</w:t>
      </w:r>
      <w:r w:rsidR="00F56B6B" w:rsidRPr="00F32F9F">
        <w:rPr>
          <w:rFonts w:ascii="Arial" w:eastAsia="Times New Roman" w:hAnsi="Arial" w:cs="Arial"/>
          <w:color w:val="C00000"/>
        </w:rPr>
        <w:t>Lambert et al.</w:t>
      </w:r>
      <w:r w:rsidR="005B4BFA" w:rsidRPr="00F32F9F">
        <w:rPr>
          <w:rFonts w:ascii="Arial" w:eastAsia="Times New Roman" w:hAnsi="Arial" w:cs="Arial"/>
          <w:color w:val="C00000"/>
        </w:rPr>
        <w:t>, 2013)</w:t>
      </w:r>
      <w:r w:rsidRPr="00F32F9F">
        <w:rPr>
          <w:rFonts w:ascii="Arial" w:eastAsia="Times New Roman" w:hAnsi="Arial" w:cs="Arial"/>
          <w:color w:val="C00000"/>
        </w:rPr>
        <w:t xml:space="preserve"> as priors and i</w:t>
      </w:r>
      <w:r w:rsidR="00223AC7" w:rsidRPr="00F32F9F">
        <w:rPr>
          <w:rFonts w:ascii="Arial" w:eastAsia="Times New Roman" w:hAnsi="Arial" w:cs="Arial"/>
          <w:color w:val="C00000"/>
        </w:rPr>
        <w:t>nvestigated how each strategy (T</w:t>
      </w:r>
      <w:r w:rsidRPr="00F32F9F">
        <w:rPr>
          <w:rFonts w:ascii="Arial" w:eastAsia="Times New Roman" w:hAnsi="Arial" w:cs="Arial"/>
          <w:color w:val="C00000"/>
        </w:rPr>
        <w:t>able 1) affect</w:t>
      </w:r>
      <w:r w:rsidR="005648E2" w:rsidRPr="00F32F9F">
        <w:rPr>
          <w:rFonts w:ascii="Arial" w:eastAsia="Times New Roman" w:hAnsi="Arial" w:cs="Arial"/>
          <w:color w:val="C00000"/>
        </w:rPr>
        <w:t>s posterior inferences of</w:t>
      </w:r>
      <w:r w:rsidRPr="00F32F9F">
        <w:rPr>
          <w:rFonts w:ascii="Arial" w:eastAsia="Times New Roman" w:hAnsi="Arial" w:cs="Arial"/>
          <w:color w:val="C00000"/>
        </w:rPr>
        <w:t xml:space="preserve"> the ADSP dataset</w:t>
      </w:r>
      <w:r w:rsidR="00F56B6B" w:rsidRPr="00F32F9F">
        <w:rPr>
          <w:rFonts w:ascii="Arial" w:eastAsia="Times New Roman" w:hAnsi="Arial" w:cs="Arial"/>
          <w:color w:val="C00000"/>
        </w:rPr>
        <w:t>.</w:t>
      </w:r>
      <w:r w:rsidR="00DF48AD" w:rsidRPr="00F32F9F">
        <w:rPr>
          <w:rFonts w:ascii="Arial" w:eastAsia="Times New Roman" w:hAnsi="Arial" w:cs="Arial"/>
          <w:color w:val="C00000"/>
        </w:rPr>
        <w:t xml:space="preserve"> </w:t>
      </w:r>
      <w:r w:rsidR="006E3AD1" w:rsidRPr="00F32F9F">
        <w:rPr>
          <w:rFonts w:ascii="Arial" w:eastAsia="Times New Roman" w:hAnsi="Arial" w:cs="Arial"/>
          <w:color w:val="C00000"/>
        </w:rPr>
        <w:t>None of</w:t>
      </w:r>
      <w:r w:rsidR="005B4BFA" w:rsidRPr="00F32F9F">
        <w:rPr>
          <w:rFonts w:ascii="Arial" w:eastAsia="Times New Roman" w:hAnsi="Arial" w:cs="Arial"/>
          <w:color w:val="C00000"/>
        </w:rPr>
        <w:t xml:space="preserve"> the top 1000 IGAP variants </w:t>
      </w:r>
      <w:r w:rsidR="006E3AD1" w:rsidRPr="00F32F9F">
        <w:rPr>
          <w:rFonts w:ascii="Arial" w:eastAsia="Times New Roman" w:hAnsi="Arial" w:cs="Arial"/>
          <w:color w:val="C00000"/>
        </w:rPr>
        <w:t>were genome-wide significant in the ADSP dataset, while many showed suggestive significance</w:t>
      </w:r>
      <w:r w:rsidR="00130454" w:rsidRPr="00F32F9F">
        <w:rPr>
          <w:rFonts w:ascii="Arial" w:eastAsia="Times New Roman" w:hAnsi="Arial" w:cs="Arial"/>
          <w:color w:val="C00000"/>
        </w:rPr>
        <w:t xml:space="preserve"> and consistent effect</w:t>
      </w:r>
      <w:r w:rsidR="00BD319F" w:rsidRPr="00F32F9F">
        <w:rPr>
          <w:rFonts w:ascii="Arial" w:eastAsia="Times New Roman" w:hAnsi="Arial" w:cs="Arial"/>
          <w:color w:val="C00000"/>
        </w:rPr>
        <w:t xml:space="preserve"> directionality</w:t>
      </w:r>
      <w:r w:rsidR="00355B3C" w:rsidRPr="00F32F9F">
        <w:rPr>
          <w:rFonts w:ascii="Arial" w:eastAsia="Times New Roman" w:hAnsi="Arial" w:cs="Arial"/>
          <w:color w:val="C00000"/>
        </w:rPr>
        <w:t xml:space="preserve"> (</w:t>
      </w:r>
      <w:r w:rsidR="00F32F9F">
        <w:rPr>
          <w:rFonts w:ascii="Arial" w:eastAsia="Times New Roman" w:hAnsi="Arial" w:cs="Arial"/>
          <w:color w:val="C00000"/>
        </w:rPr>
        <w:t>Response Figure</w:t>
      </w:r>
      <w:r w:rsidR="00355B3C" w:rsidRPr="00F32F9F">
        <w:rPr>
          <w:rFonts w:ascii="Arial" w:eastAsia="Times New Roman" w:hAnsi="Arial" w:cs="Arial"/>
          <w:color w:val="C00000"/>
        </w:rPr>
        <w:t xml:space="preserve"> 3)</w:t>
      </w:r>
      <w:r w:rsidR="006E3AD1" w:rsidRPr="00F32F9F">
        <w:rPr>
          <w:rFonts w:ascii="Arial" w:eastAsia="Times New Roman" w:hAnsi="Arial" w:cs="Arial"/>
          <w:color w:val="C00000"/>
        </w:rPr>
        <w:t xml:space="preserve">. This reflects </w:t>
      </w:r>
      <w:r w:rsidR="0062378A" w:rsidRPr="00F32F9F">
        <w:rPr>
          <w:rFonts w:ascii="Arial" w:eastAsia="Times New Roman" w:hAnsi="Arial" w:cs="Arial"/>
          <w:color w:val="C00000"/>
        </w:rPr>
        <w:t>the small</w:t>
      </w:r>
      <w:r w:rsidR="00F24E65" w:rsidRPr="00F32F9F">
        <w:rPr>
          <w:rFonts w:ascii="Arial" w:eastAsia="Times New Roman" w:hAnsi="Arial" w:cs="Arial"/>
          <w:color w:val="C00000"/>
        </w:rPr>
        <w:t xml:space="preserve"> sample size of</w:t>
      </w:r>
      <w:r w:rsidR="00017A1A" w:rsidRPr="00F32F9F">
        <w:rPr>
          <w:rFonts w:ascii="Arial" w:eastAsia="Times New Roman" w:hAnsi="Arial" w:cs="Arial"/>
          <w:color w:val="C00000"/>
        </w:rPr>
        <w:t xml:space="preserve"> ADSP</w:t>
      </w:r>
      <w:r w:rsidR="00A82B6D" w:rsidRPr="00F32F9F">
        <w:rPr>
          <w:rFonts w:ascii="Arial" w:eastAsia="Times New Roman" w:hAnsi="Arial" w:cs="Arial"/>
          <w:color w:val="C00000"/>
        </w:rPr>
        <w:t xml:space="preserve"> as opposed to the IGAP (570 versus 74,046)</w:t>
      </w:r>
      <w:r w:rsidR="00A271CF" w:rsidRPr="00F32F9F">
        <w:rPr>
          <w:rFonts w:ascii="Arial" w:eastAsia="Times New Roman" w:hAnsi="Arial" w:cs="Arial"/>
          <w:color w:val="C00000"/>
        </w:rPr>
        <w:t>, and possibly the different populations from which the samples were drawn.</w:t>
      </w:r>
    </w:p>
    <w:p w14:paraId="327FCBFA" w14:textId="77777777" w:rsidR="009521D2" w:rsidRPr="00F32F9F" w:rsidRDefault="009521D2" w:rsidP="008C774C">
      <w:pPr>
        <w:spacing w:after="120" w:line="264" w:lineRule="auto"/>
        <w:ind w:left="720"/>
        <w:rPr>
          <w:rFonts w:ascii="Arial" w:eastAsia="Times New Roman" w:hAnsi="Arial" w:cs="Arial"/>
        </w:rPr>
      </w:pPr>
      <w:r w:rsidRPr="00F32F9F">
        <w:rPr>
          <w:rFonts w:ascii="Arial" w:eastAsia="Times New Roman" w:hAnsi="Arial" w:cs="Arial"/>
          <w:noProof/>
        </w:rPr>
        <w:drawing>
          <wp:inline distT="0" distB="0" distL="0" distR="0" wp14:anchorId="67B5185E" wp14:editId="4D18A76A">
            <wp:extent cx="6263782" cy="216154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71528" cy="2164213"/>
                    </a:xfrm>
                    <a:prstGeom prst="rect">
                      <a:avLst/>
                    </a:prstGeom>
                  </pic:spPr>
                </pic:pic>
              </a:graphicData>
            </a:graphic>
          </wp:inline>
        </w:drawing>
      </w:r>
    </w:p>
    <w:p w14:paraId="45048814" w14:textId="42481F65" w:rsidR="00B42F60" w:rsidRPr="00F32F9F" w:rsidRDefault="00F32F9F" w:rsidP="008C774C">
      <w:pPr>
        <w:spacing w:after="120" w:line="264" w:lineRule="auto"/>
        <w:ind w:left="720"/>
        <w:rPr>
          <w:rFonts w:ascii="Arial" w:eastAsia="Times New Roman" w:hAnsi="Arial" w:cs="Arial"/>
          <w:color w:val="C00000"/>
        </w:rPr>
      </w:pPr>
      <w:r>
        <w:rPr>
          <w:rFonts w:ascii="Arial" w:eastAsia="Times New Roman" w:hAnsi="Arial" w:cs="Arial"/>
          <w:color w:val="C00000"/>
        </w:rPr>
        <w:t>Response Figure</w:t>
      </w:r>
      <w:r w:rsidR="009521D2" w:rsidRPr="00F32F9F">
        <w:rPr>
          <w:rFonts w:ascii="Arial" w:eastAsia="Times New Roman" w:hAnsi="Arial" w:cs="Arial"/>
          <w:color w:val="C00000"/>
        </w:rPr>
        <w:t xml:space="preserve"> 3. Effect of the top 1000 IGAP variants </w:t>
      </w:r>
      <w:r w:rsidR="00C00BF0" w:rsidRPr="00F32F9F">
        <w:rPr>
          <w:rFonts w:ascii="Arial" w:eastAsia="Times New Roman" w:hAnsi="Arial" w:cs="Arial"/>
          <w:color w:val="C00000"/>
        </w:rPr>
        <w:t xml:space="preserve">in ADSP. </w:t>
      </w:r>
      <w:r w:rsidR="00F05092" w:rsidRPr="00F32F9F">
        <w:rPr>
          <w:rFonts w:ascii="Arial" w:eastAsia="Times New Roman" w:hAnsi="Arial" w:cs="Arial"/>
          <w:color w:val="C00000"/>
        </w:rPr>
        <w:t xml:space="preserve">IGAP stage 1 results were plotted </w:t>
      </w:r>
      <w:r w:rsidR="00CD3377" w:rsidRPr="00F32F9F">
        <w:rPr>
          <w:rFonts w:ascii="Arial" w:eastAsia="Times New Roman" w:hAnsi="Arial" w:cs="Arial"/>
          <w:color w:val="C00000"/>
        </w:rPr>
        <w:t>in the x-axis</w:t>
      </w:r>
      <w:r w:rsidR="00F05092" w:rsidRPr="00F32F9F">
        <w:rPr>
          <w:rFonts w:ascii="Arial" w:eastAsia="Times New Roman" w:hAnsi="Arial" w:cs="Arial"/>
          <w:color w:val="C00000"/>
        </w:rPr>
        <w:t xml:space="preserve">. </w:t>
      </w:r>
      <w:r w:rsidR="004A09CE" w:rsidRPr="00F32F9F">
        <w:rPr>
          <w:rFonts w:ascii="Arial" w:eastAsia="Times New Roman" w:hAnsi="Arial" w:cs="Arial"/>
          <w:color w:val="C00000"/>
        </w:rPr>
        <w:t>ADSP results, as estimated by Bayes-GLMM without</w:t>
      </w:r>
      <w:r w:rsidR="00183C91" w:rsidRPr="00F32F9F">
        <w:rPr>
          <w:rFonts w:ascii="Arial" w:eastAsia="Times New Roman" w:hAnsi="Arial" w:cs="Arial"/>
          <w:color w:val="C00000"/>
        </w:rPr>
        <w:t xml:space="preserve"> integrating prior information </w:t>
      </w:r>
      <w:r w:rsidR="004A09CE" w:rsidRPr="00F32F9F">
        <w:rPr>
          <w:rFonts w:ascii="Arial" w:eastAsia="Times New Roman" w:hAnsi="Arial" w:cs="Arial"/>
          <w:color w:val="C00000"/>
        </w:rPr>
        <w:t>were plotted in the y-axis.</w:t>
      </w:r>
    </w:p>
    <w:p w14:paraId="35F92D15" w14:textId="21F2AE52" w:rsidR="00463CE1" w:rsidRPr="00F32F9F" w:rsidRDefault="005757C1"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We </w:t>
      </w:r>
      <w:r w:rsidR="00183C91" w:rsidRPr="00F32F9F">
        <w:rPr>
          <w:rFonts w:ascii="Arial" w:eastAsia="Times New Roman" w:hAnsi="Arial" w:cs="Arial"/>
          <w:color w:val="C00000"/>
        </w:rPr>
        <w:t>examined</w:t>
      </w:r>
      <w:r w:rsidR="00A06878" w:rsidRPr="00F32F9F">
        <w:rPr>
          <w:rFonts w:ascii="Arial" w:eastAsia="Times New Roman" w:hAnsi="Arial" w:cs="Arial"/>
          <w:color w:val="C00000"/>
        </w:rPr>
        <w:t xml:space="preserve"> </w:t>
      </w:r>
      <w:r w:rsidR="000D780D" w:rsidRPr="00F32F9F">
        <w:rPr>
          <w:rFonts w:ascii="Arial" w:eastAsia="Times New Roman" w:hAnsi="Arial" w:cs="Arial"/>
          <w:color w:val="C00000"/>
        </w:rPr>
        <w:t xml:space="preserve">how </w:t>
      </w:r>
      <w:r w:rsidR="00E078C7" w:rsidRPr="00F32F9F">
        <w:rPr>
          <w:rFonts w:ascii="Arial" w:eastAsia="Times New Roman" w:hAnsi="Arial" w:cs="Arial"/>
          <w:color w:val="C00000"/>
        </w:rPr>
        <w:t xml:space="preserve">each of </w:t>
      </w:r>
      <w:r w:rsidR="00A06878" w:rsidRPr="00F32F9F">
        <w:rPr>
          <w:rFonts w:ascii="Arial" w:eastAsia="Times New Roman" w:hAnsi="Arial" w:cs="Arial"/>
          <w:color w:val="C00000"/>
        </w:rPr>
        <w:t xml:space="preserve">the </w:t>
      </w:r>
      <w:r w:rsidR="00B42F60" w:rsidRPr="00F32F9F">
        <w:rPr>
          <w:rFonts w:ascii="Arial" w:eastAsia="Times New Roman" w:hAnsi="Arial" w:cs="Arial"/>
          <w:color w:val="C00000"/>
        </w:rPr>
        <w:t xml:space="preserve">prior specification </w:t>
      </w:r>
      <w:r w:rsidR="00A06878" w:rsidRPr="00F32F9F">
        <w:rPr>
          <w:rFonts w:ascii="Arial" w:eastAsia="Times New Roman" w:hAnsi="Arial" w:cs="Arial"/>
          <w:color w:val="C00000"/>
        </w:rPr>
        <w:t>strate</w:t>
      </w:r>
      <w:r w:rsidR="00194801" w:rsidRPr="00F32F9F">
        <w:rPr>
          <w:rFonts w:ascii="Arial" w:eastAsia="Times New Roman" w:hAnsi="Arial" w:cs="Arial"/>
          <w:color w:val="C00000"/>
        </w:rPr>
        <w:t>gy</w:t>
      </w:r>
      <w:r w:rsidR="00C53506" w:rsidRPr="00F32F9F">
        <w:rPr>
          <w:rFonts w:ascii="Arial" w:eastAsia="Times New Roman" w:hAnsi="Arial" w:cs="Arial"/>
          <w:color w:val="C00000"/>
        </w:rPr>
        <w:t xml:space="preserve"> in </w:t>
      </w:r>
      <w:r w:rsidR="00A271CF" w:rsidRPr="00F32F9F">
        <w:rPr>
          <w:rFonts w:ascii="Arial" w:eastAsia="Times New Roman" w:hAnsi="Arial" w:cs="Arial"/>
          <w:color w:val="C00000"/>
        </w:rPr>
        <w:t>T</w:t>
      </w:r>
      <w:r w:rsidR="00C53506" w:rsidRPr="00F32F9F">
        <w:rPr>
          <w:rFonts w:ascii="Arial" w:eastAsia="Times New Roman" w:hAnsi="Arial" w:cs="Arial"/>
          <w:color w:val="C00000"/>
        </w:rPr>
        <w:t>able 1</w:t>
      </w:r>
      <w:r w:rsidR="000D780D" w:rsidRPr="00F32F9F">
        <w:rPr>
          <w:rFonts w:ascii="Arial" w:eastAsia="Times New Roman" w:hAnsi="Arial" w:cs="Arial"/>
          <w:color w:val="C00000"/>
        </w:rPr>
        <w:t xml:space="preserve"> affect posterior inferences</w:t>
      </w:r>
      <w:r w:rsidR="0069123A" w:rsidRPr="00F32F9F">
        <w:rPr>
          <w:rFonts w:ascii="Arial" w:eastAsia="Times New Roman" w:hAnsi="Arial" w:cs="Arial"/>
          <w:color w:val="C00000"/>
        </w:rPr>
        <w:t xml:space="preserve"> (</w:t>
      </w:r>
      <w:r w:rsidR="00F32F9F">
        <w:rPr>
          <w:rFonts w:ascii="Arial" w:eastAsia="Times New Roman" w:hAnsi="Arial" w:cs="Arial"/>
          <w:color w:val="C00000"/>
        </w:rPr>
        <w:t>Response Figure</w:t>
      </w:r>
      <w:r w:rsidR="0069123A" w:rsidRPr="00F32F9F">
        <w:rPr>
          <w:rFonts w:ascii="Arial" w:eastAsia="Times New Roman" w:hAnsi="Arial" w:cs="Arial"/>
          <w:color w:val="C00000"/>
        </w:rPr>
        <w:t xml:space="preserve"> </w:t>
      </w:r>
      <w:r w:rsidR="00A271CF" w:rsidRPr="00F32F9F">
        <w:rPr>
          <w:rFonts w:ascii="Arial" w:eastAsia="Times New Roman" w:hAnsi="Arial" w:cs="Arial"/>
          <w:color w:val="C00000"/>
        </w:rPr>
        <w:t>4</w:t>
      </w:r>
      <w:r w:rsidR="0069123A" w:rsidRPr="00F32F9F">
        <w:rPr>
          <w:rFonts w:ascii="Arial" w:eastAsia="Times New Roman" w:hAnsi="Arial" w:cs="Arial"/>
          <w:color w:val="C00000"/>
        </w:rPr>
        <w:t>)</w:t>
      </w:r>
      <w:r w:rsidR="00C53506" w:rsidRPr="00F32F9F">
        <w:rPr>
          <w:rFonts w:ascii="Arial" w:eastAsia="Times New Roman" w:hAnsi="Arial" w:cs="Arial"/>
          <w:color w:val="C00000"/>
        </w:rPr>
        <w:t>.</w:t>
      </w:r>
      <w:r w:rsidR="00A271CF" w:rsidRPr="00F32F9F">
        <w:rPr>
          <w:rFonts w:ascii="Arial" w:eastAsia="Times New Roman" w:hAnsi="Arial" w:cs="Arial"/>
          <w:color w:val="C00000"/>
        </w:rPr>
        <w:t xml:space="preserve"> In </w:t>
      </w:r>
      <w:r w:rsidR="00F32F9F">
        <w:rPr>
          <w:rFonts w:ascii="Arial" w:eastAsia="Times New Roman" w:hAnsi="Arial" w:cs="Arial"/>
          <w:color w:val="C00000"/>
        </w:rPr>
        <w:t>Response Figure</w:t>
      </w:r>
      <w:r w:rsidR="00A271CF" w:rsidRPr="00F32F9F">
        <w:rPr>
          <w:rFonts w:ascii="Arial" w:eastAsia="Times New Roman" w:hAnsi="Arial" w:cs="Arial"/>
          <w:color w:val="C00000"/>
        </w:rPr>
        <w:t xml:space="preserve"> 4</w:t>
      </w:r>
      <w:r w:rsidR="00194801" w:rsidRPr="00F32F9F">
        <w:rPr>
          <w:rFonts w:ascii="Arial" w:eastAsia="Times New Roman" w:hAnsi="Arial" w:cs="Arial"/>
          <w:color w:val="C00000"/>
        </w:rPr>
        <w:t xml:space="preserve">, posterior P-values (tail probability in –log10 scale) by each of the prior specification strategy were plotted </w:t>
      </w:r>
      <w:r w:rsidR="00194801" w:rsidRPr="00F32F9F">
        <w:rPr>
          <w:rFonts w:ascii="Arial" w:eastAsia="Times New Roman" w:hAnsi="Arial" w:cs="Arial"/>
          <w:color w:val="C00000"/>
        </w:rPr>
        <w:lastRenderedPageBreak/>
        <w:t>against either the IGAP results (left) or the posterior P-values with no prior information.</w:t>
      </w:r>
      <w:r w:rsidR="00AE4439" w:rsidRPr="00F32F9F">
        <w:rPr>
          <w:rFonts w:ascii="Arial" w:eastAsia="Times New Roman" w:hAnsi="Arial" w:cs="Arial"/>
          <w:color w:val="C00000"/>
        </w:rPr>
        <w:t xml:space="preserve"> </w:t>
      </w:r>
      <w:r w:rsidR="00595E70" w:rsidRPr="00F32F9F">
        <w:rPr>
          <w:rFonts w:ascii="Arial" w:eastAsia="Times New Roman" w:hAnsi="Arial" w:cs="Arial"/>
          <w:color w:val="C00000"/>
        </w:rPr>
        <w:t>Results showed</w:t>
      </w:r>
      <w:r w:rsidR="002E0E4F" w:rsidRPr="00F32F9F">
        <w:rPr>
          <w:rFonts w:ascii="Arial" w:eastAsia="Times New Roman" w:hAnsi="Arial" w:cs="Arial"/>
          <w:color w:val="C00000"/>
        </w:rPr>
        <w:t xml:space="preserve"> the posterior </w:t>
      </w:r>
      <w:r w:rsidR="00595E70" w:rsidRPr="00F32F9F">
        <w:rPr>
          <w:rFonts w:ascii="Arial" w:eastAsia="Times New Roman" w:hAnsi="Arial" w:cs="Arial"/>
          <w:color w:val="C00000"/>
        </w:rPr>
        <w:t>inferences</w:t>
      </w:r>
      <w:r w:rsidR="002E0E4F" w:rsidRPr="00F32F9F">
        <w:rPr>
          <w:rFonts w:ascii="Arial" w:eastAsia="Times New Roman" w:hAnsi="Arial" w:cs="Arial"/>
          <w:color w:val="C00000"/>
        </w:rPr>
        <w:t xml:space="preserve"> were dominated by the priors (IGAP</w:t>
      </w:r>
      <w:r w:rsidR="00EE2659" w:rsidRPr="00F32F9F">
        <w:rPr>
          <w:rFonts w:ascii="Arial" w:eastAsia="Times New Roman" w:hAnsi="Arial" w:cs="Arial"/>
          <w:color w:val="C00000"/>
        </w:rPr>
        <w:t>)</w:t>
      </w:r>
      <w:r w:rsidR="000255CE" w:rsidRPr="00F32F9F">
        <w:rPr>
          <w:rFonts w:ascii="Arial" w:eastAsia="Times New Roman" w:hAnsi="Arial" w:cs="Arial"/>
          <w:color w:val="C00000"/>
        </w:rPr>
        <w:t xml:space="preserve"> and did not reflect </w:t>
      </w:r>
      <w:r w:rsidR="00595E70" w:rsidRPr="00F32F9F">
        <w:rPr>
          <w:rFonts w:ascii="Arial" w:eastAsia="Times New Roman" w:hAnsi="Arial" w:cs="Arial"/>
          <w:color w:val="C00000"/>
        </w:rPr>
        <w:t>the ADSP data by using</w:t>
      </w:r>
      <w:r w:rsidR="00A271CF" w:rsidRPr="00F32F9F">
        <w:rPr>
          <w:rFonts w:ascii="Arial" w:eastAsia="Times New Roman" w:hAnsi="Arial" w:cs="Arial"/>
          <w:color w:val="C00000"/>
        </w:rPr>
        <w:t xml:space="preserve"> Method 1 (</w:t>
      </w:r>
      <w:r w:rsidR="00F32F9F">
        <w:rPr>
          <w:rFonts w:ascii="Arial" w:eastAsia="Times New Roman" w:hAnsi="Arial" w:cs="Arial"/>
          <w:color w:val="C00000"/>
        </w:rPr>
        <w:t>Response Figure</w:t>
      </w:r>
      <w:r w:rsidR="00A271CF" w:rsidRPr="00F32F9F">
        <w:rPr>
          <w:rFonts w:ascii="Arial" w:eastAsia="Times New Roman" w:hAnsi="Arial" w:cs="Arial"/>
          <w:color w:val="C00000"/>
        </w:rPr>
        <w:t xml:space="preserve"> 4</w:t>
      </w:r>
      <w:r w:rsidR="00EE2659" w:rsidRPr="00F32F9F">
        <w:rPr>
          <w:rFonts w:ascii="Arial" w:eastAsia="Times New Roman" w:hAnsi="Arial" w:cs="Arial"/>
          <w:color w:val="C00000"/>
        </w:rPr>
        <w:t xml:space="preserve">A). As a contrast, </w:t>
      </w:r>
      <w:r w:rsidR="002249BE" w:rsidRPr="00F32F9F">
        <w:rPr>
          <w:rFonts w:ascii="Arial" w:eastAsia="Times New Roman" w:hAnsi="Arial" w:cs="Arial"/>
          <w:color w:val="C00000"/>
        </w:rPr>
        <w:t xml:space="preserve">posterior </w:t>
      </w:r>
      <w:r w:rsidR="00595E70" w:rsidRPr="00F32F9F">
        <w:rPr>
          <w:rFonts w:ascii="Arial" w:eastAsia="Times New Roman" w:hAnsi="Arial" w:cs="Arial"/>
          <w:color w:val="C00000"/>
        </w:rPr>
        <w:t>inferences</w:t>
      </w:r>
      <w:r w:rsidR="002249BE" w:rsidRPr="00F32F9F">
        <w:rPr>
          <w:rFonts w:ascii="Arial" w:eastAsia="Times New Roman" w:hAnsi="Arial" w:cs="Arial"/>
          <w:color w:val="C00000"/>
        </w:rPr>
        <w:t xml:space="preserve"> were dominated by the ADSP data and did not reflect the </w:t>
      </w:r>
      <w:r w:rsidR="00595E70" w:rsidRPr="00F32F9F">
        <w:rPr>
          <w:rFonts w:ascii="Arial" w:eastAsia="Times New Roman" w:hAnsi="Arial" w:cs="Arial"/>
          <w:color w:val="C00000"/>
        </w:rPr>
        <w:t xml:space="preserve">IGAP information as </w:t>
      </w:r>
      <w:r w:rsidR="002249BE" w:rsidRPr="00F32F9F">
        <w:rPr>
          <w:rFonts w:ascii="Arial" w:eastAsia="Times New Roman" w:hAnsi="Arial" w:cs="Arial"/>
          <w:color w:val="C00000"/>
        </w:rPr>
        <w:t xml:space="preserve">prior </w:t>
      </w:r>
      <w:r w:rsidR="00595E70" w:rsidRPr="00F32F9F">
        <w:rPr>
          <w:rFonts w:ascii="Arial" w:eastAsia="Times New Roman" w:hAnsi="Arial" w:cs="Arial"/>
          <w:color w:val="C00000"/>
        </w:rPr>
        <w:t>by using</w:t>
      </w:r>
      <w:r w:rsidR="00A271CF" w:rsidRPr="00F32F9F">
        <w:rPr>
          <w:rFonts w:ascii="Arial" w:eastAsia="Times New Roman" w:hAnsi="Arial" w:cs="Arial"/>
          <w:color w:val="C00000"/>
        </w:rPr>
        <w:t xml:space="preserve"> Method 2 (</w:t>
      </w:r>
      <w:r w:rsidR="00F32F9F">
        <w:rPr>
          <w:rFonts w:ascii="Arial" w:eastAsia="Times New Roman" w:hAnsi="Arial" w:cs="Arial"/>
          <w:color w:val="C00000"/>
        </w:rPr>
        <w:t>Response Figure</w:t>
      </w:r>
      <w:r w:rsidR="00A271CF" w:rsidRPr="00F32F9F">
        <w:rPr>
          <w:rFonts w:ascii="Arial" w:eastAsia="Times New Roman" w:hAnsi="Arial" w:cs="Arial"/>
          <w:color w:val="C00000"/>
        </w:rPr>
        <w:t xml:space="preserve"> 4</w:t>
      </w:r>
      <w:r w:rsidR="002249BE" w:rsidRPr="00F32F9F">
        <w:rPr>
          <w:rFonts w:ascii="Arial" w:eastAsia="Times New Roman" w:hAnsi="Arial" w:cs="Arial"/>
          <w:color w:val="C00000"/>
        </w:rPr>
        <w:t xml:space="preserve">B). </w:t>
      </w:r>
      <w:r w:rsidR="00E74569" w:rsidRPr="00F32F9F">
        <w:rPr>
          <w:rFonts w:ascii="Arial" w:eastAsia="Times New Roman" w:hAnsi="Arial" w:cs="Arial"/>
          <w:color w:val="C00000"/>
        </w:rPr>
        <w:t xml:space="preserve">Lastly, </w:t>
      </w:r>
      <w:r w:rsidR="00B54A2B" w:rsidRPr="00F32F9F">
        <w:rPr>
          <w:rFonts w:ascii="Arial" w:eastAsia="Times New Roman" w:hAnsi="Arial" w:cs="Arial"/>
          <w:color w:val="C00000"/>
        </w:rPr>
        <w:t xml:space="preserve">prior information of IGAP </w:t>
      </w:r>
      <w:r w:rsidR="00595E70" w:rsidRPr="00F32F9F">
        <w:rPr>
          <w:rFonts w:ascii="Arial" w:eastAsia="Times New Roman" w:hAnsi="Arial" w:cs="Arial"/>
          <w:color w:val="C00000"/>
        </w:rPr>
        <w:t xml:space="preserve">effectively modulates </w:t>
      </w:r>
      <w:r w:rsidR="00B54A2B" w:rsidRPr="00F32F9F">
        <w:rPr>
          <w:rFonts w:ascii="Arial" w:eastAsia="Times New Roman" w:hAnsi="Arial" w:cs="Arial"/>
          <w:color w:val="C00000"/>
        </w:rPr>
        <w:t xml:space="preserve">the </w:t>
      </w:r>
      <w:r w:rsidR="00595E70" w:rsidRPr="00F32F9F">
        <w:rPr>
          <w:rFonts w:ascii="Arial" w:eastAsia="Times New Roman" w:hAnsi="Arial" w:cs="Arial"/>
          <w:color w:val="C00000"/>
        </w:rPr>
        <w:t xml:space="preserve">ADSP </w:t>
      </w:r>
      <w:r w:rsidR="00B54A2B" w:rsidRPr="00F32F9F">
        <w:rPr>
          <w:rFonts w:ascii="Arial" w:eastAsia="Times New Roman" w:hAnsi="Arial" w:cs="Arial"/>
          <w:color w:val="C00000"/>
        </w:rPr>
        <w:t xml:space="preserve">information </w:t>
      </w:r>
      <w:r w:rsidR="00595E70" w:rsidRPr="00F32F9F">
        <w:rPr>
          <w:rFonts w:ascii="Arial" w:eastAsia="Times New Roman" w:hAnsi="Arial" w:cs="Arial"/>
          <w:color w:val="C00000"/>
        </w:rPr>
        <w:t>by using</w:t>
      </w:r>
      <w:r w:rsidR="00B54A2B" w:rsidRPr="00F32F9F">
        <w:rPr>
          <w:rFonts w:ascii="Arial" w:eastAsia="Times New Roman" w:hAnsi="Arial" w:cs="Arial"/>
          <w:color w:val="C00000"/>
        </w:rPr>
        <w:t xml:space="preserve"> both </w:t>
      </w:r>
      <w:r w:rsidR="00A271CF" w:rsidRPr="00F32F9F">
        <w:rPr>
          <w:rFonts w:ascii="Arial" w:eastAsia="Times New Roman" w:hAnsi="Arial" w:cs="Arial"/>
          <w:color w:val="C00000"/>
        </w:rPr>
        <w:t>M</w:t>
      </w:r>
      <w:r w:rsidR="00B54A2B" w:rsidRPr="00F32F9F">
        <w:rPr>
          <w:rFonts w:ascii="Arial" w:eastAsia="Times New Roman" w:hAnsi="Arial" w:cs="Arial"/>
          <w:color w:val="C00000"/>
        </w:rPr>
        <w:t>ethod</w:t>
      </w:r>
      <w:r w:rsidR="00A271CF" w:rsidRPr="00F32F9F">
        <w:rPr>
          <w:rFonts w:ascii="Arial" w:eastAsia="Times New Roman" w:hAnsi="Arial" w:cs="Arial"/>
          <w:color w:val="C00000"/>
        </w:rPr>
        <w:t>s</w:t>
      </w:r>
      <w:r w:rsidR="00B54A2B" w:rsidRPr="00F32F9F">
        <w:rPr>
          <w:rFonts w:ascii="Arial" w:eastAsia="Times New Roman" w:hAnsi="Arial" w:cs="Arial"/>
          <w:color w:val="C00000"/>
        </w:rPr>
        <w:t xml:space="preserve"> 3 and 4</w:t>
      </w:r>
      <w:r w:rsidR="00A271CF" w:rsidRPr="00F32F9F">
        <w:rPr>
          <w:rFonts w:ascii="Arial" w:eastAsia="Times New Roman" w:hAnsi="Arial" w:cs="Arial"/>
          <w:color w:val="C00000"/>
        </w:rPr>
        <w:t xml:space="preserve"> (</w:t>
      </w:r>
      <w:r w:rsidR="00F32F9F">
        <w:rPr>
          <w:rFonts w:ascii="Arial" w:eastAsia="Times New Roman" w:hAnsi="Arial" w:cs="Arial"/>
          <w:color w:val="C00000"/>
        </w:rPr>
        <w:t>Response Figure</w:t>
      </w:r>
      <w:r w:rsidR="00A271CF" w:rsidRPr="00F32F9F">
        <w:rPr>
          <w:rFonts w:ascii="Arial" w:eastAsia="Times New Roman" w:hAnsi="Arial" w:cs="Arial"/>
          <w:color w:val="C00000"/>
        </w:rPr>
        <w:t xml:space="preserve"> 4</w:t>
      </w:r>
      <w:r w:rsidR="00C42C4E" w:rsidRPr="00F32F9F">
        <w:rPr>
          <w:rFonts w:ascii="Arial" w:eastAsia="Times New Roman" w:hAnsi="Arial" w:cs="Arial"/>
          <w:color w:val="C00000"/>
        </w:rPr>
        <w:t>C and D)</w:t>
      </w:r>
      <w:r w:rsidR="00595E70" w:rsidRPr="00F32F9F">
        <w:rPr>
          <w:rFonts w:ascii="Arial" w:eastAsia="Times New Roman" w:hAnsi="Arial" w:cs="Arial"/>
          <w:color w:val="C00000"/>
        </w:rPr>
        <w:t>, which is appealing to us</w:t>
      </w:r>
      <w:r w:rsidR="00B54A2B" w:rsidRPr="00F32F9F">
        <w:rPr>
          <w:rFonts w:ascii="Arial" w:eastAsia="Times New Roman" w:hAnsi="Arial" w:cs="Arial"/>
          <w:color w:val="C00000"/>
        </w:rPr>
        <w:t xml:space="preserve">. We chose </w:t>
      </w:r>
      <w:r w:rsidR="0077260E" w:rsidRPr="00F32F9F">
        <w:rPr>
          <w:rFonts w:ascii="Arial" w:eastAsia="Times New Roman" w:hAnsi="Arial" w:cs="Arial"/>
          <w:color w:val="C00000"/>
        </w:rPr>
        <w:t xml:space="preserve">method 4 over method 3 because </w:t>
      </w:r>
      <w:r w:rsidR="00997E05" w:rsidRPr="00F32F9F">
        <w:rPr>
          <w:rFonts w:ascii="Arial" w:eastAsia="Times New Roman" w:hAnsi="Arial" w:cs="Arial"/>
          <w:color w:val="C00000"/>
        </w:rPr>
        <w:t xml:space="preserve">by modeling the standardized effect size (t) as an independent variable in </w:t>
      </w:r>
      <w:r w:rsidR="00A271CF" w:rsidRPr="00F32F9F">
        <w:rPr>
          <w:rFonts w:ascii="Arial" w:eastAsia="Times New Roman" w:hAnsi="Arial" w:cs="Arial"/>
          <w:color w:val="C00000"/>
        </w:rPr>
        <w:t>M</w:t>
      </w:r>
      <w:r w:rsidR="009F7CE5" w:rsidRPr="00F32F9F">
        <w:rPr>
          <w:rFonts w:ascii="Arial" w:eastAsia="Times New Roman" w:hAnsi="Arial" w:cs="Arial"/>
          <w:color w:val="C00000"/>
        </w:rPr>
        <w:t>ethod 4</w:t>
      </w:r>
      <w:r w:rsidR="00997E05" w:rsidRPr="00F32F9F">
        <w:rPr>
          <w:rFonts w:ascii="Arial" w:eastAsia="Times New Roman" w:hAnsi="Arial" w:cs="Arial"/>
          <w:color w:val="C00000"/>
        </w:rPr>
        <w:t>, it</w:t>
      </w:r>
      <w:r w:rsidR="009F7CE5" w:rsidRPr="00F32F9F">
        <w:rPr>
          <w:rFonts w:ascii="Arial" w:eastAsia="Times New Roman" w:hAnsi="Arial" w:cs="Arial"/>
          <w:color w:val="C00000"/>
        </w:rPr>
        <w:t xml:space="preserve"> avoids the influence of variance</w:t>
      </w:r>
      <w:r w:rsidR="00FB2891" w:rsidRPr="00F32F9F">
        <w:rPr>
          <w:rFonts w:ascii="Arial" w:eastAsia="Times New Roman" w:hAnsi="Arial" w:cs="Arial"/>
          <w:color w:val="C00000"/>
        </w:rPr>
        <w:t xml:space="preserve"> estimation (sigma)</w:t>
      </w:r>
      <w:r w:rsidR="009F7CE5" w:rsidRPr="00F32F9F">
        <w:rPr>
          <w:rFonts w:ascii="Arial" w:eastAsia="Times New Roman" w:hAnsi="Arial" w:cs="Arial"/>
          <w:color w:val="C00000"/>
        </w:rPr>
        <w:t xml:space="preserve"> on effect size </w:t>
      </w:r>
      <w:r w:rsidR="00FB2891" w:rsidRPr="00F32F9F">
        <w:rPr>
          <w:rFonts w:ascii="Arial" w:eastAsia="Times New Roman" w:hAnsi="Arial" w:cs="Arial"/>
          <w:color w:val="C00000"/>
        </w:rPr>
        <w:t>estimation (t * sigma).</w:t>
      </w:r>
    </w:p>
    <w:p w14:paraId="370243A8" w14:textId="77777777" w:rsidR="00463CE1" w:rsidRPr="00F32F9F" w:rsidRDefault="00463CE1" w:rsidP="008C774C">
      <w:pPr>
        <w:spacing w:after="120" w:line="264" w:lineRule="auto"/>
        <w:ind w:left="720"/>
        <w:rPr>
          <w:rFonts w:ascii="Arial" w:eastAsia="Times New Roman" w:hAnsi="Arial" w:cs="Arial"/>
        </w:rPr>
      </w:pPr>
    </w:p>
    <w:p w14:paraId="6CEA66C9" w14:textId="10BCF39C" w:rsidR="00463CE1" w:rsidRPr="00F32F9F" w:rsidRDefault="00AE4439" w:rsidP="008C774C">
      <w:pPr>
        <w:spacing w:after="120" w:line="264" w:lineRule="auto"/>
        <w:ind w:left="720"/>
        <w:jc w:val="center"/>
        <w:rPr>
          <w:rFonts w:ascii="Arial" w:eastAsia="Times New Roman" w:hAnsi="Arial" w:cs="Arial"/>
        </w:rPr>
      </w:pPr>
      <w:r w:rsidRPr="00F32F9F">
        <w:rPr>
          <w:rFonts w:ascii="Arial" w:eastAsia="Times New Roman" w:hAnsi="Arial" w:cs="Arial"/>
          <w:noProof/>
        </w:rPr>
        <w:lastRenderedPageBreak/>
        <w:drawing>
          <wp:inline distT="0" distB="0" distL="0" distR="0" wp14:anchorId="3BDA4F29" wp14:editId="273028AC">
            <wp:extent cx="4423757" cy="6746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517" t="14861" r="22783" b="18325"/>
                    <a:stretch/>
                  </pic:blipFill>
                  <pic:spPr bwMode="auto">
                    <a:xfrm>
                      <a:off x="0" y="0"/>
                      <a:ext cx="4428856" cy="6754017"/>
                    </a:xfrm>
                    <a:prstGeom prst="rect">
                      <a:avLst/>
                    </a:prstGeom>
                    <a:ln>
                      <a:noFill/>
                    </a:ln>
                    <a:extLst>
                      <a:ext uri="{53640926-AAD7-44D8-BBD7-CCE9431645EC}">
                        <a14:shadowObscured xmlns:a14="http://schemas.microsoft.com/office/drawing/2010/main"/>
                      </a:ext>
                    </a:extLst>
                  </pic:spPr>
                </pic:pic>
              </a:graphicData>
            </a:graphic>
          </wp:inline>
        </w:drawing>
      </w:r>
    </w:p>
    <w:p w14:paraId="3D557D93" w14:textId="4F0F6E79" w:rsidR="00F662A2" w:rsidRPr="00F32F9F" w:rsidRDefault="00F32F9F" w:rsidP="008C774C">
      <w:pPr>
        <w:spacing w:after="120" w:line="264" w:lineRule="auto"/>
        <w:ind w:left="720"/>
        <w:rPr>
          <w:rFonts w:ascii="Arial" w:eastAsia="Times New Roman" w:hAnsi="Arial" w:cs="Arial"/>
          <w:color w:val="C00000"/>
        </w:rPr>
      </w:pPr>
      <w:r>
        <w:rPr>
          <w:rFonts w:ascii="Arial" w:eastAsia="Times New Roman" w:hAnsi="Arial" w:cs="Arial"/>
          <w:color w:val="C00000"/>
        </w:rPr>
        <w:t>Response Figure</w:t>
      </w:r>
      <w:r w:rsidR="00F662A2" w:rsidRPr="00F32F9F">
        <w:rPr>
          <w:rFonts w:ascii="Arial" w:eastAsia="Times New Roman" w:hAnsi="Arial" w:cs="Arial"/>
          <w:color w:val="C00000"/>
        </w:rPr>
        <w:t xml:space="preserve"> 4. </w:t>
      </w:r>
      <w:r w:rsidR="0054743D" w:rsidRPr="00F32F9F">
        <w:rPr>
          <w:rFonts w:ascii="Arial" w:eastAsia="Times New Roman" w:hAnsi="Arial" w:cs="Arial"/>
          <w:color w:val="C00000"/>
        </w:rPr>
        <w:t>Posterior P-values (tail probability in –log10 scale) versus prior P-values in IGAP (left) and posterior P-values with no priors.</w:t>
      </w:r>
      <w:r w:rsidR="00C42C4E" w:rsidRPr="00F32F9F">
        <w:rPr>
          <w:rFonts w:ascii="Arial" w:eastAsia="Times New Roman" w:hAnsi="Arial" w:cs="Arial"/>
          <w:color w:val="C00000"/>
        </w:rPr>
        <w:t xml:space="preserve"> The 4 methods as listed in table 1 were used in specifying the priors.</w:t>
      </w:r>
    </w:p>
    <w:p w14:paraId="66199B90" w14:textId="77777777" w:rsidR="008C774C" w:rsidRDefault="002E0E4F" w:rsidP="00F32F9F">
      <w:pPr>
        <w:spacing w:after="120" w:line="264" w:lineRule="auto"/>
        <w:rPr>
          <w:rFonts w:ascii="Arial" w:eastAsia="Times New Roman" w:hAnsi="Arial" w:cs="Arial"/>
        </w:rPr>
      </w:pPr>
      <w:r w:rsidRPr="00F32F9F">
        <w:rPr>
          <w:rFonts w:ascii="Arial" w:eastAsia="Times New Roman" w:hAnsi="Arial" w:cs="Arial"/>
        </w:rPr>
        <w:t xml:space="preserve"> </w:t>
      </w:r>
      <w:r w:rsidR="00194801" w:rsidRPr="00F32F9F">
        <w:rPr>
          <w:rFonts w:ascii="Arial" w:eastAsia="Times New Roman" w:hAnsi="Arial" w:cs="Arial"/>
        </w:rPr>
        <w:t xml:space="preserve">  </w:t>
      </w:r>
      <w:r w:rsidR="0069123A" w:rsidRPr="00F32F9F">
        <w:rPr>
          <w:rFonts w:ascii="Arial" w:eastAsia="Times New Roman" w:hAnsi="Arial" w:cs="Arial"/>
        </w:rPr>
        <w:t xml:space="preserve">   </w:t>
      </w:r>
      <w:r w:rsidR="00C53506" w:rsidRPr="00F32F9F">
        <w:rPr>
          <w:rFonts w:ascii="Arial" w:eastAsia="Times New Roman" w:hAnsi="Arial" w:cs="Arial"/>
        </w:rPr>
        <w:t xml:space="preserve"> </w:t>
      </w:r>
      <w:r w:rsidR="003B2E2E" w:rsidRPr="00F32F9F">
        <w:rPr>
          <w:rFonts w:ascii="Arial" w:eastAsia="Times New Roman" w:hAnsi="Arial" w:cs="Arial"/>
        </w:rPr>
        <w:br/>
        <w:t xml:space="preserve">It is not clear what data is used as prior information in the study. To demonstrate any advantage, it would be good to show the GWAS results with and without incorporating the prior information. </w:t>
      </w:r>
    </w:p>
    <w:p w14:paraId="5C7F82CA" w14:textId="31EC8076" w:rsidR="007D71A0" w:rsidRPr="00F32F9F" w:rsidRDefault="007D71A0" w:rsidP="008C774C">
      <w:pPr>
        <w:spacing w:after="120" w:line="264" w:lineRule="auto"/>
        <w:ind w:left="720"/>
        <w:rPr>
          <w:rFonts w:ascii="Arial" w:eastAsia="Times New Roman" w:hAnsi="Arial" w:cs="Arial"/>
          <w:i/>
          <w:color w:val="C00000"/>
        </w:rPr>
      </w:pPr>
      <w:r w:rsidRPr="00F32F9F">
        <w:rPr>
          <w:rFonts w:ascii="Arial" w:eastAsia="Times New Roman" w:hAnsi="Arial" w:cs="Arial"/>
          <w:color w:val="C00000"/>
        </w:rPr>
        <w:lastRenderedPageBreak/>
        <w:t>Please refer to our reply to the last comment for details.</w:t>
      </w:r>
    </w:p>
    <w:p w14:paraId="7A9BD7C8" w14:textId="6B4E77E7" w:rsidR="009C1FD5"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t xml:space="preserve">For a rigorous analysis, more details about the MCMC implementation should be shown, including the length of chain, burn-in, and assessment of convergence. </w:t>
      </w:r>
    </w:p>
    <w:p w14:paraId="7E64F616" w14:textId="3A5BEB5D" w:rsidR="00D518DD" w:rsidRPr="00F32F9F" w:rsidRDefault="008C1695"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We have </w:t>
      </w:r>
      <w:r w:rsidR="0065660F" w:rsidRPr="00F32F9F">
        <w:rPr>
          <w:rFonts w:ascii="Arial" w:eastAsia="Times New Roman" w:hAnsi="Arial" w:cs="Arial"/>
          <w:color w:val="C00000"/>
        </w:rPr>
        <w:t xml:space="preserve">added </w:t>
      </w:r>
      <w:r w:rsidR="00D47FCF" w:rsidRPr="00F32F9F">
        <w:rPr>
          <w:rFonts w:ascii="Arial" w:eastAsia="Times New Roman" w:hAnsi="Arial" w:cs="Arial"/>
          <w:color w:val="C00000"/>
        </w:rPr>
        <w:t xml:space="preserve">more details of our </w:t>
      </w:r>
      <w:r w:rsidR="0065660F" w:rsidRPr="00F32F9F">
        <w:rPr>
          <w:rFonts w:ascii="Arial" w:eastAsia="Times New Roman" w:hAnsi="Arial" w:cs="Arial"/>
          <w:color w:val="C00000"/>
        </w:rPr>
        <w:t>MCMC implementation in the method section</w:t>
      </w:r>
      <w:r w:rsidR="0000463F" w:rsidRPr="00F32F9F">
        <w:rPr>
          <w:rFonts w:ascii="Arial" w:eastAsia="Times New Roman" w:hAnsi="Arial" w:cs="Arial"/>
          <w:color w:val="C00000"/>
        </w:rPr>
        <w:t xml:space="preserve"> of the revised manuscript</w:t>
      </w:r>
      <w:r w:rsidR="00223AC7" w:rsidRPr="00F32F9F">
        <w:rPr>
          <w:rFonts w:ascii="Arial" w:eastAsia="Times New Roman" w:hAnsi="Arial" w:cs="Arial"/>
          <w:color w:val="C00000"/>
        </w:rPr>
        <w:t xml:space="preserve"> at Line 211</w:t>
      </w:r>
      <w:r w:rsidR="0065660F" w:rsidRPr="00F32F9F">
        <w:rPr>
          <w:rFonts w:ascii="Arial" w:eastAsia="Times New Roman" w:hAnsi="Arial" w:cs="Arial"/>
          <w:color w:val="C00000"/>
        </w:rPr>
        <w:t>, as follow:</w:t>
      </w:r>
      <w:r w:rsidR="009C1FD5" w:rsidRPr="00F32F9F">
        <w:rPr>
          <w:rFonts w:ascii="Arial" w:eastAsia="Times New Roman" w:hAnsi="Arial" w:cs="Arial"/>
          <w:color w:val="C00000"/>
        </w:rPr>
        <w:t xml:space="preserve"> </w:t>
      </w:r>
    </w:p>
    <w:p w14:paraId="1D9370A6" w14:textId="58344D51" w:rsidR="007B3D88" w:rsidRPr="00F32F9F" w:rsidRDefault="00D518DD" w:rsidP="008C774C">
      <w:pPr>
        <w:spacing w:after="120" w:line="264" w:lineRule="auto"/>
        <w:ind w:left="720"/>
        <w:rPr>
          <w:rFonts w:ascii="Arial" w:eastAsia="Times New Roman" w:hAnsi="Arial" w:cs="Arial"/>
          <w:i/>
          <w:color w:val="C00000"/>
        </w:rPr>
      </w:pPr>
      <w:r w:rsidRPr="00F32F9F">
        <w:rPr>
          <w:rFonts w:ascii="Arial" w:eastAsia="Times New Roman" w:hAnsi="Arial" w:cs="Arial"/>
          <w:i/>
          <w:color w:val="C00000"/>
        </w:rPr>
        <w:t xml:space="preserve">In MCMC sampling, we </w:t>
      </w:r>
      <w:r w:rsidR="00187BD1" w:rsidRPr="00F32F9F">
        <w:rPr>
          <w:rFonts w:ascii="Arial" w:eastAsia="Times New Roman" w:hAnsi="Arial" w:cs="Arial"/>
          <w:i/>
          <w:color w:val="C00000"/>
        </w:rPr>
        <w:t>drew 400</w:t>
      </w:r>
      <w:r w:rsidR="00857AAE" w:rsidRPr="00F32F9F">
        <w:rPr>
          <w:rFonts w:ascii="Arial" w:eastAsia="Times New Roman" w:hAnsi="Arial" w:cs="Arial"/>
          <w:i/>
          <w:color w:val="C00000"/>
        </w:rPr>
        <w:t xml:space="preserve"> samples</w:t>
      </w:r>
      <w:r w:rsidR="00427CFF" w:rsidRPr="00F32F9F">
        <w:rPr>
          <w:rFonts w:ascii="Arial" w:eastAsia="Times New Roman" w:hAnsi="Arial" w:cs="Arial"/>
          <w:i/>
          <w:color w:val="C00000"/>
        </w:rPr>
        <w:t xml:space="preserve"> (200 as burn-in, 200 as effective)</w:t>
      </w:r>
      <w:r w:rsidR="00187BD1" w:rsidRPr="00F32F9F">
        <w:rPr>
          <w:rFonts w:ascii="Arial" w:eastAsia="Times New Roman" w:hAnsi="Arial" w:cs="Arial"/>
          <w:i/>
          <w:color w:val="C00000"/>
        </w:rPr>
        <w:t xml:space="preserve"> for each of 3 </w:t>
      </w:r>
      <w:r w:rsidR="001E6625" w:rsidRPr="00F32F9F">
        <w:rPr>
          <w:rFonts w:ascii="Arial" w:eastAsia="Times New Roman" w:hAnsi="Arial" w:cs="Arial"/>
          <w:i/>
          <w:color w:val="C00000"/>
        </w:rPr>
        <w:t>randomly initiated</w:t>
      </w:r>
      <w:r w:rsidR="00187BD1" w:rsidRPr="00F32F9F">
        <w:rPr>
          <w:rFonts w:ascii="Arial" w:eastAsia="Times New Roman" w:hAnsi="Arial" w:cs="Arial"/>
          <w:i/>
          <w:color w:val="C00000"/>
        </w:rPr>
        <w:t xml:space="preserve"> </w:t>
      </w:r>
      <w:r w:rsidR="001E6625" w:rsidRPr="00F32F9F">
        <w:rPr>
          <w:rFonts w:ascii="Arial" w:eastAsia="Times New Roman" w:hAnsi="Arial" w:cs="Arial"/>
          <w:i/>
          <w:color w:val="C00000"/>
        </w:rPr>
        <w:t xml:space="preserve">Markov </w:t>
      </w:r>
      <w:r w:rsidR="00187BD1" w:rsidRPr="00F32F9F">
        <w:rPr>
          <w:rFonts w:ascii="Arial" w:eastAsia="Times New Roman" w:hAnsi="Arial" w:cs="Arial"/>
          <w:i/>
          <w:color w:val="C00000"/>
        </w:rPr>
        <w:t>chains</w:t>
      </w:r>
      <w:r w:rsidR="00427CFF" w:rsidRPr="00F32F9F">
        <w:rPr>
          <w:rFonts w:ascii="Arial" w:eastAsia="Times New Roman" w:hAnsi="Arial" w:cs="Arial"/>
          <w:i/>
          <w:color w:val="C00000"/>
        </w:rPr>
        <w:t>, which results in 600 effective samples in total</w:t>
      </w:r>
      <w:r w:rsidR="00187BD1" w:rsidRPr="00F32F9F">
        <w:rPr>
          <w:rFonts w:ascii="Arial" w:eastAsia="Times New Roman" w:hAnsi="Arial" w:cs="Arial"/>
          <w:i/>
          <w:color w:val="C00000"/>
        </w:rPr>
        <w:t>.</w:t>
      </w:r>
      <w:r w:rsidR="00DF0C54" w:rsidRPr="00F32F9F">
        <w:rPr>
          <w:rFonts w:ascii="Arial" w:eastAsia="Times New Roman" w:hAnsi="Arial" w:cs="Arial"/>
          <w:i/>
          <w:color w:val="C00000"/>
        </w:rPr>
        <w:t xml:space="preserve"> We used </w:t>
      </w:r>
      <w:proofErr w:type="spellStart"/>
      <w:r w:rsidR="00DF0C54" w:rsidRPr="00F32F9F">
        <w:rPr>
          <w:rFonts w:ascii="Arial" w:eastAsia="Times New Roman" w:hAnsi="Arial" w:cs="Arial"/>
          <w:i/>
          <w:color w:val="C00000"/>
        </w:rPr>
        <w:t>Gelman</w:t>
      </w:r>
      <w:proofErr w:type="spellEnd"/>
      <w:r w:rsidR="00DF0C54" w:rsidRPr="00F32F9F">
        <w:rPr>
          <w:rFonts w:ascii="Arial" w:eastAsia="Times New Roman" w:hAnsi="Arial" w:cs="Arial"/>
          <w:i/>
          <w:color w:val="C00000"/>
        </w:rPr>
        <w:t>-R</w:t>
      </w:r>
      <w:r w:rsidR="00223AC7" w:rsidRPr="00F32F9F">
        <w:rPr>
          <w:rFonts w:ascii="Arial" w:eastAsia="Times New Roman" w:hAnsi="Arial" w:cs="Arial"/>
          <w:i/>
          <w:color w:val="C00000"/>
        </w:rPr>
        <w:t>u</w:t>
      </w:r>
      <w:r w:rsidR="00DF0C54" w:rsidRPr="00F32F9F">
        <w:rPr>
          <w:rFonts w:ascii="Arial" w:eastAsia="Times New Roman" w:hAnsi="Arial" w:cs="Arial"/>
          <w:i/>
          <w:color w:val="C00000"/>
        </w:rPr>
        <w:t>bin criteria</w:t>
      </w:r>
      <w:r w:rsidR="007B3D88" w:rsidRPr="00F32F9F">
        <w:rPr>
          <w:rFonts w:ascii="Arial" w:eastAsia="Times New Roman" w:hAnsi="Arial" w:cs="Arial"/>
          <w:i/>
          <w:color w:val="C00000"/>
        </w:rPr>
        <w:t xml:space="preserve"> (</w:t>
      </w:r>
      <m:oMath>
        <m:acc>
          <m:accPr>
            <m:ctrlPr>
              <w:rPr>
                <w:rFonts w:ascii="Cambria Math" w:eastAsia="Times New Roman" w:hAnsi="Cambria Math" w:cs="Arial"/>
                <w:i/>
                <w:color w:val="C00000"/>
              </w:rPr>
            </m:ctrlPr>
          </m:accPr>
          <m:e>
            <m:r>
              <w:rPr>
                <w:rFonts w:ascii="Cambria Math" w:eastAsia="Times New Roman" w:hAnsi="Cambria Math" w:cs="Arial"/>
                <w:color w:val="C00000"/>
              </w:rPr>
              <m:t>R</m:t>
            </m:r>
          </m:e>
        </m:acc>
      </m:oMath>
      <w:r w:rsidR="007B3D88" w:rsidRPr="00F32F9F">
        <w:rPr>
          <w:rFonts w:ascii="Arial" w:eastAsia="Times New Roman" w:hAnsi="Arial" w:cs="Arial"/>
          <w:i/>
          <w:color w:val="C00000"/>
        </w:rPr>
        <w:t xml:space="preserve"> in Stan) </w:t>
      </w:r>
      <w:r w:rsidR="00DF0C54" w:rsidRPr="00F32F9F">
        <w:rPr>
          <w:rFonts w:ascii="Arial" w:eastAsia="Times New Roman" w:hAnsi="Arial" w:cs="Arial"/>
          <w:i/>
          <w:color w:val="C00000"/>
        </w:rPr>
        <w:t>to assess convergence o</w:t>
      </w:r>
      <w:r w:rsidR="00223AC7" w:rsidRPr="00F32F9F">
        <w:rPr>
          <w:rFonts w:ascii="Arial" w:eastAsia="Times New Roman" w:hAnsi="Arial" w:cs="Arial"/>
          <w:i/>
          <w:color w:val="C00000"/>
        </w:rPr>
        <w:t>f multiple chains (</w:t>
      </w:r>
      <w:proofErr w:type="spellStart"/>
      <w:r w:rsidR="00223AC7" w:rsidRPr="00F32F9F">
        <w:rPr>
          <w:rFonts w:ascii="Arial" w:eastAsia="Times New Roman" w:hAnsi="Arial" w:cs="Arial"/>
          <w:i/>
          <w:color w:val="C00000"/>
        </w:rPr>
        <w:t>Gelman</w:t>
      </w:r>
      <w:proofErr w:type="spellEnd"/>
      <w:r w:rsidR="00223AC7" w:rsidRPr="00F32F9F">
        <w:rPr>
          <w:rFonts w:ascii="Arial" w:eastAsia="Times New Roman" w:hAnsi="Arial" w:cs="Arial"/>
          <w:i/>
          <w:color w:val="C00000"/>
        </w:rPr>
        <w:t xml:space="preserve"> and Ru</w:t>
      </w:r>
      <w:r w:rsidR="00DF0C54" w:rsidRPr="00F32F9F">
        <w:rPr>
          <w:rFonts w:ascii="Arial" w:eastAsia="Times New Roman" w:hAnsi="Arial" w:cs="Arial"/>
          <w:i/>
          <w:color w:val="C00000"/>
        </w:rPr>
        <w:t xml:space="preserve">bin, 1992). </w:t>
      </w:r>
    </w:p>
    <w:p w14:paraId="00FC6ACC" w14:textId="326EB9FD" w:rsidR="003A7D3C" w:rsidRPr="00F32F9F" w:rsidRDefault="003A7D3C"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The </w:t>
      </w:r>
      <m:oMath>
        <m:acc>
          <m:accPr>
            <m:ctrlPr>
              <w:rPr>
                <w:rFonts w:ascii="Cambria Math" w:eastAsia="Times New Roman" w:hAnsi="Cambria Math" w:cs="Arial"/>
                <w:i/>
                <w:color w:val="C00000"/>
              </w:rPr>
            </m:ctrlPr>
          </m:accPr>
          <m:e>
            <m:r>
              <w:rPr>
                <w:rFonts w:ascii="Cambria Math" w:eastAsia="Times New Roman" w:hAnsi="Cambria Math" w:cs="Arial"/>
                <w:color w:val="C00000"/>
              </w:rPr>
              <m:t>R</m:t>
            </m:r>
          </m:e>
        </m:acc>
      </m:oMath>
      <w:r w:rsidRPr="00F32F9F">
        <w:rPr>
          <w:rFonts w:ascii="Arial" w:eastAsia="Times New Roman" w:hAnsi="Arial" w:cs="Arial"/>
          <w:color w:val="C00000"/>
        </w:rPr>
        <w:t xml:space="preserve"> statistics, which quantifies ratio of variability between samples across the chains and samples within a chain, was added in Figure 2 legend.</w:t>
      </w:r>
    </w:p>
    <w:p w14:paraId="28A29A0B" w14:textId="7F350676" w:rsidR="003A7D3C" w:rsidRPr="00F32F9F" w:rsidRDefault="007B3D88" w:rsidP="008C774C">
      <w:pPr>
        <w:spacing w:after="120" w:line="264" w:lineRule="auto"/>
        <w:ind w:left="720"/>
        <w:rPr>
          <w:rFonts w:ascii="Arial" w:hAnsi="Arial" w:cs="Arial"/>
          <w:i/>
          <w:color w:val="C00000"/>
        </w:rPr>
      </w:pPr>
      <w:proofErr w:type="spellStart"/>
      <w:r w:rsidRPr="00F32F9F">
        <w:rPr>
          <w:rFonts w:ascii="Arial" w:hAnsi="Arial" w:cs="Arial"/>
          <w:i/>
          <w:color w:val="C00000"/>
        </w:rPr>
        <w:t>Gelman</w:t>
      </w:r>
      <w:proofErr w:type="spellEnd"/>
      <w:r w:rsidRPr="00F32F9F">
        <w:rPr>
          <w:rFonts w:ascii="Arial" w:hAnsi="Arial" w:cs="Arial"/>
          <w:i/>
          <w:color w:val="C00000"/>
        </w:rPr>
        <w:t>, A. and Rubin, D. B. (1992). Inference from iter</w:t>
      </w:r>
      <w:r w:rsidR="00CF2593" w:rsidRPr="00F32F9F">
        <w:rPr>
          <w:rFonts w:ascii="Arial" w:hAnsi="Arial" w:cs="Arial"/>
          <w:i/>
          <w:color w:val="C00000"/>
        </w:rPr>
        <w:t xml:space="preserve">ative simulation using multiple </w:t>
      </w:r>
      <w:r w:rsidRPr="00F32F9F">
        <w:rPr>
          <w:rFonts w:ascii="Arial" w:hAnsi="Arial" w:cs="Arial"/>
          <w:i/>
          <w:color w:val="C00000"/>
        </w:rPr>
        <w:t xml:space="preserve">sequences. </w:t>
      </w:r>
      <w:r w:rsidRPr="00F32F9F">
        <w:rPr>
          <w:rFonts w:ascii="Arial" w:hAnsi="Arial" w:cs="Arial"/>
          <w:i/>
          <w:iCs/>
          <w:color w:val="C00000"/>
        </w:rPr>
        <w:t>Statistical Science</w:t>
      </w:r>
      <w:r w:rsidRPr="00F32F9F">
        <w:rPr>
          <w:rFonts w:ascii="Arial" w:hAnsi="Arial" w:cs="Arial"/>
          <w:i/>
          <w:color w:val="C00000"/>
        </w:rPr>
        <w:t xml:space="preserve">, 7(4):457–472. 26, 355 </w:t>
      </w:r>
    </w:p>
    <w:p w14:paraId="5170691A" w14:textId="77777777" w:rsidR="008C774C" w:rsidRDefault="003B2E2E" w:rsidP="00F32F9F">
      <w:pPr>
        <w:spacing w:after="120" w:line="264" w:lineRule="auto"/>
        <w:rPr>
          <w:rFonts w:ascii="Arial" w:eastAsia="Times New Roman" w:hAnsi="Arial" w:cs="Arial"/>
        </w:rPr>
      </w:pPr>
      <w:r w:rsidRPr="00F32F9F">
        <w:rPr>
          <w:rFonts w:ascii="Arial" w:eastAsia="Times New Roman" w:hAnsi="Arial" w:cs="Arial"/>
        </w:rPr>
        <w:t xml:space="preserve">Line 437, the second "possible" should be "probably". </w:t>
      </w:r>
    </w:p>
    <w:p w14:paraId="30C4C7E9" w14:textId="1FB0CBBF" w:rsidR="008C774C" w:rsidRDefault="00A271CF" w:rsidP="008C774C">
      <w:pPr>
        <w:spacing w:after="120" w:line="264" w:lineRule="auto"/>
        <w:ind w:left="720"/>
        <w:rPr>
          <w:rFonts w:ascii="Arial" w:eastAsia="Times New Roman" w:hAnsi="Arial" w:cs="Arial"/>
        </w:rPr>
      </w:pPr>
      <w:r w:rsidRPr="00F32F9F">
        <w:rPr>
          <w:rFonts w:ascii="Arial" w:eastAsia="Times New Roman" w:hAnsi="Arial" w:cs="Arial"/>
          <w:color w:val="C00000"/>
        </w:rPr>
        <w:t>We have made this correction.</w:t>
      </w:r>
    </w:p>
    <w:p w14:paraId="47B20E2A" w14:textId="607CDA04" w:rsidR="003B2E2E"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t xml:space="preserve">The authors mention GMMAT is much faster than their methods but can only fit binary data. I wonder how different the results would be between their binary-GLMM and GMMAT. </w:t>
      </w:r>
    </w:p>
    <w:p w14:paraId="489D1999" w14:textId="1BBC45D9" w:rsidR="00D31737" w:rsidRPr="00F32F9F" w:rsidRDefault="00D31737"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To test how binary-GLMM and GMMAT perform differently, we </w:t>
      </w:r>
      <w:r w:rsidR="00A271CF" w:rsidRPr="00F32F9F">
        <w:rPr>
          <w:rFonts w:ascii="Arial" w:eastAsia="Times New Roman" w:hAnsi="Arial" w:cs="Arial"/>
          <w:color w:val="C00000"/>
        </w:rPr>
        <w:t>ran</w:t>
      </w:r>
      <w:r w:rsidRPr="00F32F9F">
        <w:rPr>
          <w:rFonts w:ascii="Arial" w:eastAsia="Times New Roman" w:hAnsi="Arial" w:cs="Arial"/>
          <w:color w:val="C00000"/>
        </w:rPr>
        <w:t xml:space="preserve"> both programs on the top 100 variants in the ADSP dataset</w:t>
      </w:r>
      <w:r w:rsidR="00DE7BED" w:rsidRPr="00F32F9F">
        <w:rPr>
          <w:rFonts w:ascii="Arial" w:eastAsia="Times New Roman" w:hAnsi="Arial" w:cs="Arial"/>
          <w:color w:val="C00000"/>
        </w:rPr>
        <w:t xml:space="preserve"> after collapsing the ordered categorical AD status into binary</w:t>
      </w:r>
      <w:r w:rsidRPr="00F32F9F">
        <w:rPr>
          <w:rFonts w:ascii="Arial" w:eastAsia="Times New Roman" w:hAnsi="Arial" w:cs="Arial"/>
          <w:color w:val="C00000"/>
        </w:rPr>
        <w:t>.</w:t>
      </w:r>
      <w:r w:rsidR="00DE7BED" w:rsidRPr="00F32F9F">
        <w:rPr>
          <w:rFonts w:ascii="Arial" w:eastAsia="Times New Roman" w:hAnsi="Arial" w:cs="Arial"/>
          <w:color w:val="C00000"/>
        </w:rPr>
        <w:t xml:space="preserve"> “No” and “Possible” categories were coded as 0; “Probable” and “Definite” categories were coded as 1. We found the two programs returned consistent results (</w:t>
      </w:r>
      <w:r w:rsidR="00F32F9F">
        <w:rPr>
          <w:rFonts w:ascii="Arial" w:eastAsia="Times New Roman" w:hAnsi="Arial" w:cs="Arial"/>
          <w:color w:val="C00000"/>
        </w:rPr>
        <w:t>Response Figure</w:t>
      </w:r>
      <w:r w:rsidR="00DE7BED" w:rsidRPr="00F32F9F">
        <w:rPr>
          <w:rFonts w:ascii="Arial" w:eastAsia="Times New Roman" w:hAnsi="Arial" w:cs="Arial"/>
          <w:color w:val="C00000"/>
        </w:rPr>
        <w:t xml:space="preserve"> 5)</w:t>
      </w:r>
      <w:r w:rsidR="00CC5018" w:rsidRPr="00F32F9F">
        <w:rPr>
          <w:rFonts w:ascii="Arial" w:eastAsia="Times New Roman" w:hAnsi="Arial" w:cs="Arial"/>
          <w:color w:val="C00000"/>
        </w:rPr>
        <w:t>.</w:t>
      </w:r>
      <w:r w:rsidR="00997D78" w:rsidRPr="00F32F9F">
        <w:rPr>
          <w:rFonts w:ascii="Arial" w:eastAsia="Times New Roman" w:hAnsi="Arial" w:cs="Arial"/>
          <w:color w:val="C00000"/>
        </w:rPr>
        <w:t xml:space="preserve"> </w:t>
      </w:r>
    </w:p>
    <w:p w14:paraId="79B9F2A0" w14:textId="77777777" w:rsidR="00D31737" w:rsidRPr="00F32F9F" w:rsidRDefault="00D31737" w:rsidP="008C774C">
      <w:pPr>
        <w:spacing w:after="120" w:line="264" w:lineRule="auto"/>
        <w:ind w:left="720"/>
        <w:jc w:val="center"/>
        <w:rPr>
          <w:rFonts w:ascii="Arial" w:eastAsia="Times New Roman" w:hAnsi="Arial" w:cs="Arial"/>
        </w:rPr>
      </w:pPr>
      <w:r w:rsidRPr="00F32F9F">
        <w:rPr>
          <w:rFonts w:ascii="Arial" w:eastAsia="Times New Roman" w:hAnsi="Arial" w:cs="Arial"/>
          <w:noProof/>
        </w:rPr>
        <w:drawing>
          <wp:inline distT="0" distB="0" distL="0" distR="0" wp14:anchorId="348C92B7" wp14:editId="2C201226">
            <wp:extent cx="3594735" cy="2349891"/>
            <wp:effectExtent l="0" t="0" r="0" b="0"/>
            <wp:docPr id="3" name="Picture 3" descr="gmmat/gmm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mat/gmmat.pdf"/>
                    <pic:cNvPicPr>
                      <a:picLocks noChangeAspect="1" noChangeArrowheads="1"/>
                    </pic:cNvPicPr>
                  </pic:nvPicPr>
                  <pic:blipFill rotWithShape="1">
                    <a:blip r:embed="rId9">
                      <a:extLst>
                        <a:ext uri="{28A0092B-C50C-407E-A947-70E740481C1C}">
                          <a14:useLocalDpi xmlns:a14="http://schemas.microsoft.com/office/drawing/2010/main" val="0"/>
                        </a:ext>
                      </a:extLst>
                    </a:blip>
                    <a:srcRect t="18287"/>
                    <a:stretch/>
                  </pic:blipFill>
                  <pic:spPr bwMode="auto">
                    <a:xfrm>
                      <a:off x="0" y="0"/>
                      <a:ext cx="3614186" cy="2362606"/>
                    </a:xfrm>
                    <a:prstGeom prst="rect">
                      <a:avLst/>
                    </a:prstGeom>
                    <a:noFill/>
                    <a:ln>
                      <a:noFill/>
                    </a:ln>
                    <a:extLst>
                      <a:ext uri="{53640926-AAD7-44D8-BBD7-CCE9431645EC}">
                        <a14:shadowObscured xmlns:a14="http://schemas.microsoft.com/office/drawing/2010/main"/>
                      </a:ext>
                    </a:extLst>
                  </pic:spPr>
                </pic:pic>
              </a:graphicData>
            </a:graphic>
          </wp:inline>
        </w:drawing>
      </w:r>
    </w:p>
    <w:p w14:paraId="5AA8E7BC" w14:textId="737657E6" w:rsidR="00D31737" w:rsidRPr="00F32F9F" w:rsidRDefault="00F32F9F" w:rsidP="008C774C">
      <w:pPr>
        <w:spacing w:after="120" w:line="264" w:lineRule="auto"/>
        <w:ind w:left="720"/>
        <w:jc w:val="center"/>
        <w:rPr>
          <w:rFonts w:ascii="Arial" w:eastAsia="Times New Roman" w:hAnsi="Arial" w:cs="Arial"/>
          <w:color w:val="C00000"/>
        </w:rPr>
      </w:pPr>
      <w:r>
        <w:rPr>
          <w:rFonts w:ascii="Arial" w:eastAsia="Times New Roman" w:hAnsi="Arial" w:cs="Arial"/>
          <w:color w:val="C00000"/>
        </w:rPr>
        <w:t>Response Figure</w:t>
      </w:r>
      <w:r w:rsidR="00D31737" w:rsidRPr="00F32F9F">
        <w:rPr>
          <w:rFonts w:ascii="Arial" w:eastAsia="Times New Roman" w:hAnsi="Arial" w:cs="Arial"/>
          <w:color w:val="C00000"/>
        </w:rPr>
        <w:t xml:space="preserve"> 5. P-value </w:t>
      </w:r>
      <w:r w:rsidR="00A271CF" w:rsidRPr="00F32F9F">
        <w:rPr>
          <w:rFonts w:ascii="Arial" w:eastAsia="Times New Roman" w:hAnsi="Arial" w:cs="Arial"/>
          <w:color w:val="C00000"/>
        </w:rPr>
        <w:t>comparison between GMMAT and Bayes-GLMM.</w:t>
      </w:r>
    </w:p>
    <w:p w14:paraId="4F4E76BF" w14:textId="35ABEEEE" w:rsidR="0088159D"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br/>
        <w:t xml:space="preserve">Line 478, should be Figure 7. </w:t>
      </w:r>
    </w:p>
    <w:p w14:paraId="4474AEFA" w14:textId="511BAF24" w:rsidR="0095691B" w:rsidRPr="00F32F9F" w:rsidRDefault="00D255F7"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We have corrected this typo in the revised manuscript. </w:t>
      </w:r>
    </w:p>
    <w:p w14:paraId="798F00C9" w14:textId="0BDBFEA0" w:rsidR="009C1FD5" w:rsidRPr="00F32F9F" w:rsidRDefault="003B2E2E" w:rsidP="00F32F9F">
      <w:pPr>
        <w:spacing w:after="120" w:line="264" w:lineRule="auto"/>
        <w:rPr>
          <w:rFonts w:ascii="Arial" w:eastAsia="Times New Roman" w:hAnsi="Arial" w:cs="Arial"/>
        </w:rPr>
      </w:pPr>
      <w:r w:rsidRPr="00F32F9F">
        <w:rPr>
          <w:rFonts w:ascii="Arial" w:eastAsia="Times New Roman" w:hAnsi="Arial" w:cs="Arial"/>
        </w:rPr>
        <w:lastRenderedPageBreak/>
        <w:t xml:space="preserve">In Figure 2, are the shown the 95% HPD of the posterior distribution? It is also not clear how they estimate the cut points. </w:t>
      </w:r>
    </w:p>
    <w:p w14:paraId="2CDEBBDE" w14:textId="7164A9DD" w:rsidR="00E862FF" w:rsidRPr="00F32F9F" w:rsidRDefault="00D255F7"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 xml:space="preserve">The reviewer was </w:t>
      </w:r>
      <w:proofErr w:type="gramStart"/>
      <w:r w:rsidRPr="00F32F9F">
        <w:rPr>
          <w:rFonts w:ascii="Arial" w:eastAsia="Times New Roman" w:hAnsi="Arial" w:cs="Arial"/>
          <w:color w:val="C00000"/>
        </w:rPr>
        <w:t>correct</w:t>
      </w:r>
      <w:proofErr w:type="gramEnd"/>
      <w:r w:rsidRPr="00F32F9F">
        <w:rPr>
          <w:rFonts w:ascii="Arial" w:eastAsia="Times New Roman" w:hAnsi="Arial" w:cs="Arial"/>
          <w:color w:val="C00000"/>
        </w:rPr>
        <w:t xml:space="preserve"> that </w:t>
      </w:r>
      <w:r w:rsidR="00EB4402" w:rsidRPr="00F32F9F">
        <w:rPr>
          <w:rFonts w:ascii="Arial" w:eastAsia="Times New Roman" w:hAnsi="Arial" w:cs="Arial"/>
          <w:color w:val="C00000"/>
        </w:rPr>
        <w:t xml:space="preserve">Figure 2 shows </w:t>
      </w:r>
      <w:r w:rsidR="00D54D96" w:rsidRPr="00F32F9F">
        <w:rPr>
          <w:rFonts w:ascii="Arial" w:eastAsia="Times New Roman" w:hAnsi="Arial" w:cs="Arial"/>
          <w:color w:val="C00000"/>
        </w:rPr>
        <w:t>95% HPD (highest posterior density)</w:t>
      </w:r>
      <w:r w:rsidR="00EB4402" w:rsidRPr="00F32F9F">
        <w:rPr>
          <w:rFonts w:ascii="Arial" w:eastAsia="Times New Roman" w:hAnsi="Arial" w:cs="Arial"/>
          <w:color w:val="C00000"/>
        </w:rPr>
        <w:t xml:space="preserve"> of model parameters</w:t>
      </w:r>
      <w:r w:rsidRPr="00F32F9F">
        <w:rPr>
          <w:rFonts w:ascii="Arial" w:eastAsia="Times New Roman" w:hAnsi="Arial" w:cs="Arial"/>
          <w:color w:val="C00000"/>
        </w:rPr>
        <w:t>. We have added this information in the figure legend.</w:t>
      </w:r>
    </w:p>
    <w:p w14:paraId="3B7123F1" w14:textId="77777777" w:rsidR="003746B6" w:rsidRPr="00F32F9F" w:rsidRDefault="00D54D96"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It is clear that the original manuscript did not explain well the rationales of modeling the cut point parameters. We have added more detailed descriptions in the revis</w:t>
      </w:r>
      <w:r w:rsidR="007859FB" w:rsidRPr="00F32F9F">
        <w:rPr>
          <w:rFonts w:ascii="Arial" w:eastAsia="Times New Roman" w:hAnsi="Arial" w:cs="Arial"/>
          <w:color w:val="C00000"/>
        </w:rPr>
        <w:t>ed manuscript, as detailed in our response to the reviewer’s third question (above)</w:t>
      </w:r>
      <w:r w:rsidRPr="00F32F9F">
        <w:rPr>
          <w:rFonts w:ascii="Arial" w:eastAsia="Times New Roman" w:hAnsi="Arial" w:cs="Arial"/>
          <w:color w:val="C00000"/>
        </w:rPr>
        <w:t>.</w:t>
      </w:r>
      <w:r w:rsidR="00CA6D24" w:rsidRPr="00F32F9F">
        <w:rPr>
          <w:rFonts w:ascii="Arial" w:eastAsia="Times New Roman" w:hAnsi="Arial" w:cs="Arial"/>
          <w:color w:val="C00000"/>
        </w:rPr>
        <w:t xml:space="preserve"> Model parameters in Figure 2, including the cut point parameters, were estimated by MCMC sampling.</w:t>
      </w:r>
      <w:r w:rsidRPr="00F32F9F">
        <w:rPr>
          <w:rFonts w:ascii="Arial" w:eastAsia="Times New Roman" w:hAnsi="Arial" w:cs="Arial"/>
          <w:color w:val="C00000"/>
        </w:rPr>
        <w:t xml:space="preserve"> </w:t>
      </w:r>
    </w:p>
    <w:p w14:paraId="7952CE36" w14:textId="77777777" w:rsidR="008C774C" w:rsidRDefault="003B2E2E" w:rsidP="00F32F9F">
      <w:pPr>
        <w:spacing w:after="120" w:line="264" w:lineRule="auto"/>
        <w:rPr>
          <w:rFonts w:ascii="Arial" w:eastAsia="Times New Roman" w:hAnsi="Arial" w:cs="Arial"/>
        </w:rPr>
      </w:pPr>
      <w:r w:rsidRPr="00F32F9F">
        <w:rPr>
          <w:rFonts w:ascii="Arial" w:eastAsia="Times New Roman" w:hAnsi="Arial" w:cs="Arial"/>
        </w:rPr>
        <w:t xml:space="preserve">The authors report the significant SNPs at a genome-wide significant threshold of 5*10^-8. However, given the sequence data (~10M SNPs), rigorously speaking, the genome-wide significant level should be at 5*10^-9. I suggest the authors to report both. </w:t>
      </w:r>
    </w:p>
    <w:p w14:paraId="77F6A287" w14:textId="4BC60057" w:rsidR="008C774C" w:rsidRDefault="00223AC7" w:rsidP="008C774C">
      <w:pPr>
        <w:spacing w:after="120" w:line="264" w:lineRule="auto"/>
        <w:ind w:left="720"/>
        <w:rPr>
          <w:rFonts w:ascii="Arial" w:eastAsia="Times New Roman" w:hAnsi="Arial" w:cs="Arial"/>
          <w:color w:val="C00000"/>
        </w:rPr>
      </w:pPr>
      <w:r w:rsidRPr="00F32F9F">
        <w:rPr>
          <w:rFonts w:ascii="Arial" w:eastAsia="Times New Roman" w:hAnsi="Arial" w:cs="Arial"/>
          <w:color w:val="C00000"/>
        </w:rPr>
        <w:t>Text has been added at Line 325 to report the two SNPs that achieve this stronger significance threshold.</w:t>
      </w:r>
    </w:p>
    <w:p w14:paraId="7E1E1960" w14:textId="0BBBA120" w:rsidR="003B2E2E" w:rsidRPr="00F32F9F" w:rsidRDefault="003B2E2E" w:rsidP="00F32F9F">
      <w:pPr>
        <w:spacing w:after="120" w:line="264" w:lineRule="auto"/>
        <w:rPr>
          <w:rFonts w:ascii="Arial" w:eastAsia="Times New Roman" w:hAnsi="Arial" w:cs="Arial"/>
          <w:color w:val="C00000"/>
        </w:rPr>
      </w:pPr>
      <w:r w:rsidRPr="00F32F9F">
        <w:rPr>
          <w:rFonts w:ascii="Arial" w:eastAsia="Times New Roman" w:hAnsi="Arial" w:cs="Arial"/>
        </w:rPr>
        <w:br/>
      </w:r>
      <w:r w:rsidRPr="00AC03B9">
        <w:rPr>
          <w:rFonts w:ascii="Arial" w:eastAsia="Times New Roman" w:hAnsi="Arial" w:cs="Arial"/>
          <w:b/>
        </w:rPr>
        <w:t xml:space="preserve">Reviewer #2 (Comments for the Authors (Required)): </w:t>
      </w:r>
      <w:r w:rsidRPr="00AC03B9">
        <w:rPr>
          <w:rFonts w:ascii="Arial" w:eastAsia="Times New Roman" w:hAnsi="Arial" w:cs="Arial"/>
          <w:b/>
        </w:rPr>
        <w:br/>
      </w:r>
      <w:r w:rsidRPr="00F32F9F">
        <w:rPr>
          <w:rFonts w:ascii="Arial" w:eastAsia="Times New Roman" w:hAnsi="Arial" w:cs="Arial"/>
        </w:rPr>
        <w:br/>
        <w:t xml:space="preserve">This manuscript applies a novel genetic association analysis approach to a whole-genome sequencing Alzheimer's disease cohort. The manuscript is very well written and clear. For this </w:t>
      </w:r>
      <w:proofErr w:type="gramStart"/>
      <w:r w:rsidRPr="00F32F9F">
        <w:rPr>
          <w:rFonts w:ascii="Arial" w:eastAsia="Times New Roman" w:hAnsi="Arial" w:cs="Arial"/>
        </w:rPr>
        <w:t>review</w:t>
      </w:r>
      <w:proofErr w:type="gramEnd"/>
      <w:r w:rsidRPr="00F32F9F">
        <w:rPr>
          <w:rFonts w:ascii="Arial" w:eastAsia="Times New Roman" w:hAnsi="Arial" w:cs="Arial"/>
        </w:rPr>
        <w:t xml:space="preserve"> I have been asked to review the Alzheimer's disease aspects. </w:t>
      </w:r>
      <w:r w:rsidRPr="00F32F9F">
        <w:rPr>
          <w:rFonts w:ascii="Arial" w:eastAsia="Times New Roman" w:hAnsi="Arial" w:cs="Arial"/>
        </w:rPr>
        <w:br/>
      </w:r>
      <w:r w:rsidRPr="00F32F9F">
        <w:rPr>
          <w:rFonts w:ascii="Arial" w:eastAsia="Times New Roman" w:hAnsi="Arial" w:cs="Arial"/>
        </w:rPr>
        <w:br/>
        <w:t xml:space="preserve">The Alzheimer's Disease Sequencing Project (ADSP) data is used as a test cohort, where the association method must overcome categorical disease variables, sample relatedness, population substructure and prior knowledge integration. The categorical disease variables of AD diagnosis (including no, possible, probable and definite) are generally collapsed into case-control status, and this work shows the importance of taking these groupings into account. This work looks to overcome major challenges relevant to GWAS analysis as a whole, therefore the study is of great general interest in the wider genetics community. </w:t>
      </w:r>
      <w:r w:rsidRPr="00F32F9F">
        <w:rPr>
          <w:rFonts w:ascii="Arial" w:eastAsia="Times New Roman" w:hAnsi="Arial" w:cs="Arial"/>
        </w:rPr>
        <w:br/>
        <w:t xml:space="preserve">The authors give a short but comprehensive overview of the genetics of LOAD including referencing all recent large scale GWAS studies and the exome sequencing studies which identified rare variants in TREM2. </w:t>
      </w:r>
      <w:r w:rsidRPr="00F32F9F">
        <w:rPr>
          <w:rFonts w:ascii="Arial" w:eastAsia="Times New Roman" w:hAnsi="Arial" w:cs="Arial"/>
        </w:rPr>
        <w:br/>
        <w:t xml:space="preserve">Using this whole genome sequencing data, four novel non-coding variants, in three loci associated with AD were identified using the Bayes-GLMM methods (P&lt;5x10-8). 28 loci were associated with p&lt;1x10-6. Many variants mapped to genes in biologically plausible disease associated pathways, including two previously AD associated genes SLC24A4 and GABRG3. </w:t>
      </w:r>
      <w:r w:rsidRPr="00F32F9F">
        <w:rPr>
          <w:rFonts w:ascii="Arial" w:eastAsia="Times New Roman" w:hAnsi="Arial" w:cs="Arial"/>
        </w:rPr>
        <w:br/>
        <w:t xml:space="preserve">The associated PRKAT1B and PDGFA gene regions were followed up by investigating brain expression in mice using </w:t>
      </w:r>
      <w:proofErr w:type="spellStart"/>
      <w:r w:rsidRPr="00F32F9F">
        <w:rPr>
          <w:rFonts w:ascii="Arial" w:eastAsia="Times New Roman" w:hAnsi="Arial" w:cs="Arial"/>
        </w:rPr>
        <w:t>immunoflurescence</w:t>
      </w:r>
      <w:proofErr w:type="spellEnd"/>
      <w:r w:rsidRPr="00F32F9F">
        <w:rPr>
          <w:rFonts w:ascii="Arial" w:eastAsia="Times New Roman" w:hAnsi="Arial" w:cs="Arial"/>
        </w:rPr>
        <w:t xml:space="preserve">, and in humans using post-mortem RNA sequence data. Expression was correlated with plaque burden in a key brain region. This work adds to the increasing evidence that vascular dysfunction is a critical component of AD pathogenesis. They highlight the potential for the identification of novel disease mechanisms and therapeutic targets. </w:t>
      </w:r>
      <w:r w:rsidRPr="00F32F9F">
        <w:rPr>
          <w:rFonts w:ascii="Arial" w:eastAsia="Times New Roman" w:hAnsi="Arial" w:cs="Arial"/>
        </w:rPr>
        <w:br/>
      </w:r>
      <w:r w:rsidRPr="00F32F9F">
        <w:rPr>
          <w:rFonts w:ascii="Arial" w:eastAsia="Times New Roman" w:hAnsi="Arial" w:cs="Arial"/>
        </w:rPr>
        <w:br/>
        <w:t xml:space="preserve">In terms of novel findings for AD, this result highlights potential novel pathways in AD </w:t>
      </w:r>
      <w:r w:rsidRPr="00F32F9F">
        <w:rPr>
          <w:rFonts w:ascii="Arial" w:eastAsia="Times New Roman" w:hAnsi="Arial" w:cs="Arial"/>
        </w:rPr>
        <w:lastRenderedPageBreak/>
        <w:t>pathogenesis, but this small sample size requires replication in larger datasets. This would be possible though available whole gen</w:t>
      </w:r>
      <w:r w:rsidR="00AC03B9">
        <w:rPr>
          <w:rFonts w:ascii="Arial" w:eastAsia="Times New Roman" w:hAnsi="Arial" w:cs="Arial"/>
        </w:rPr>
        <w:t xml:space="preserve">ome sequencing data from ADNI. </w:t>
      </w:r>
    </w:p>
    <w:p w14:paraId="63C0698A" w14:textId="504C651B" w:rsidR="003E3171" w:rsidRPr="00F32F9F" w:rsidRDefault="00F620FF" w:rsidP="00AC03B9">
      <w:pPr>
        <w:spacing w:after="120" w:line="264" w:lineRule="auto"/>
        <w:ind w:left="720"/>
        <w:rPr>
          <w:rFonts w:ascii="Arial" w:hAnsi="Arial" w:cs="Arial"/>
        </w:rPr>
      </w:pPr>
      <w:r w:rsidRPr="00AC03B9">
        <w:rPr>
          <w:rFonts w:ascii="Arial" w:eastAsia="Times New Roman" w:hAnsi="Arial" w:cs="Arial"/>
          <w:color w:val="C00000"/>
        </w:rPr>
        <w:t xml:space="preserve">We strongly agree with the importance of replication of genetic findings. However, we have been unable to query most existing studies for the reported SNPs due to limited coverage in chip-based genotyping and potentially low allele frequencies compared to the family-based data we analyzed. Moreover, the two key SNPs we reported near PDGFA are near the end of a chromosome and rarely genotyped. We are awaiting additional data that is soon expected to be forthcoming from ADSP </w:t>
      </w:r>
      <w:r w:rsidR="004B1F35" w:rsidRPr="00AC03B9">
        <w:rPr>
          <w:rFonts w:ascii="Arial" w:eastAsia="Times New Roman" w:hAnsi="Arial" w:cs="Arial"/>
          <w:color w:val="C00000"/>
        </w:rPr>
        <w:t>and other AD genetics consortia (including ADNI, although it is also a fairly limited sample size), but these data have yet to be released. With this limitation, we have stressed the methodological aspects of our study and cautiously tempered our enthusiasm for the reported findings, noting that validation will be essential before the relevance of these associations can be definitely determined and understood.</w:t>
      </w:r>
      <w:r w:rsidR="003B2E2E" w:rsidRPr="00F32F9F">
        <w:rPr>
          <w:rFonts w:ascii="Arial" w:eastAsia="Times New Roman" w:hAnsi="Arial" w:cs="Arial"/>
        </w:rPr>
        <w:br/>
      </w:r>
    </w:p>
    <w:sectPr w:rsidR="003E3171" w:rsidRPr="00F32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AA7A6C"/>
    <w:multiLevelType w:val="hybridMultilevel"/>
    <w:tmpl w:val="1C76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E2E"/>
    <w:rsid w:val="00000822"/>
    <w:rsid w:val="0000463F"/>
    <w:rsid w:val="00005384"/>
    <w:rsid w:val="00014732"/>
    <w:rsid w:val="00017A1A"/>
    <w:rsid w:val="00021D73"/>
    <w:rsid w:val="00022785"/>
    <w:rsid w:val="000255CE"/>
    <w:rsid w:val="0003153F"/>
    <w:rsid w:val="000335BD"/>
    <w:rsid w:val="00055C53"/>
    <w:rsid w:val="00065C4B"/>
    <w:rsid w:val="00080921"/>
    <w:rsid w:val="00096D8D"/>
    <w:rsid w:val="000A67EC"/>
    <w:rsid w:val="000B3713"/>
    <w:rsid w:val="000C6B29"/>
    <w:rsid w:val="000D4F00"/>
    <w:rsid w:val="000D5A08"/>
    <w:rsid w:val="000D6890"/>
    <w:rsid w:val="000D780D"/>
    <w:rsid w:val="000D7AAC"/>
    <w:rsid w:val="000D7E49"/>
    <w:rsid w:val="000E32AC"/>
    <w:rsid w:val="000E46C7"/>
    <w:rsid w:val="000E7C5D"/>
    <w:rsid w:val="001037F9"/>
    <w:rsid w:val="00103AF4"/>
    <w:rsid w:val="001065B6"/>
    <w:rsid w:val="00107E76"/>
    <w:rsid w:val="0011060B"/>
    <w:rsid w:val="00114A10"/>
    <w:rsid w:val="00117157"/>
    <w:rsid w:val="00120130"/>
    <w:rsid w:val="00122560"/>
    <w:rsid w:val="00123000"/>
    <w:rsid w:val="00124071"/>
    <w:rsid w:val="00124672"/>
    <w:rsid w:val="00130454"/>
    <w:rsid w:val="00131B8E"/>
    <w:rsid w:val="0013366A"/>
    <w:rsid w:val="001369D0"/>
    <w:rsid w:val="001401BC"/>
    <w:rsid w:val="0014127B"/>
    <w:rsid w:val="00146315"/>
    <w:rsid w:val="00153CA3"/>
    <w:rsid w:val="00154B6A"/>
    <w:rsid w:val="00154EA8"/>
    <w:rsid w:val="001623E3"/>
    <w:rsid w:val="00164A2B"/>
    <w:rsid w:val="00170EF4"/>
    <w:rsid w:val="00171D48"/>
    <w:rsid w:val="00182EE2"/>
    <w:rsid w:val="00183C91"/>
    <w:rsid w:val="00186C3D"/>
    <w:rsid w:val="00187BD1"/>
    <w:rsid w:val="00194801"/>
    <w:rsid w:val="00194F87"/>
    <w:rsid w:val="00197098"/>
    <w:rsid w:val="001A024E"/>
    <w:rsid w:val="001A27CA"/>
    <w:rsid w:val="001A552A"/>
    <w:rsid w:val="001A56E0"/>
    <w:rsid w:val="001A5B94"/>
    <w:rsid w:val="001B1261"/>
    <w:rsid w:val="001B72C8"/>
    <w:rsid w:val="001D36AA"/>
    <w:rsid w:val="001E02FC"/>
    <w:rsid w:val="001E458C"/>
    <w:rsid w:val="001E558C"/>
    <w:rsid w:val="001E6625"/>
    <w:rsid w:val="001E731F"/>
    <w:rsid w:val="001F0912"/>
    <w:rsid w:val="001F0CAD"/>
    <w:rsid w:val="001F1634"/>
    <w:rsid w:val="001F5CE2"/>
    <w:rsid w:val="001F5EAF"/>
    <w:rsid w:val="002059CE"/>
    <w:rsid w:val="00205EA6"/>
    <w:rsid w:val="002062E5"/>
    <w:rsid w:val="002155F6"/>
    <w:rsid w:val="00217D38"/>
    <w:rsid w:val="00220AA2"/>
    <w:rsid w:val="0022275D"/>
    <w:rsid w:val="00223AC7"/>
    <w:rsid w:val="00224629"/>
    <w:rsid w:val="002249BE"/>
    <w:rsid w:val="00226801"/>
    <w:rsid w:val="0023171E"/>
    <w:rsid w:val="00231F03"/>
    <w:rsid w:val="00246830"/>
    <w:rsid w:val="00251FB7"/>
    <w:rsid w:val="00255B8A"/>
    <w:rsid w:val="00257809"/>
    <w:rsid w:val="00257B59"/>
    <w:rsid w:val="00272FBC"/>
    <w:rsid w:val="00282EF5"/>
    <w:rsid w:val="00293105"/>
    <w:rsid w:val="002977C4"/>
    <w:rsid w:val="002A499B"/>
    <w:rsid w:val="002B1A21"/>
    <w:rsid w:val="002B6064"/>
    <w:rsid w:val="002B6A92"/>
    <w:rsid w:val="002D17F1"/>
    <w:rsid w:val="002D1FC7"/>
    <w:rsid w:val="002D30E7"/>
    <w:rsid w:val="002E0E4F"/>
    <w:rsid w:val="002E1376"/>
    <w:rsid w:val="002E686A"/>
    <w:rsid w:val="002E6BA0"/>
    <w:rsid w:val="002F4B2F"/>
    <w:rsid w:val="002F70E9"/>
    <w:rsid w:val="003010C0"/>
    <w:rsid w:val="003078DC"/>
    <w:rsid w:val="0031688F"/>
    <w:rsid w:val="00317D79"/>
    <w:rsid w:val="0032063A"/>
    <w:rsid w:val="003221F9"/>
    <w:rsid w:val="003245A6"/>
    <w:rsid w:val="00341334"/>
    <w:rsid w:val="00350EA1"/>
    <w:rsid w:val="00355B3C"/>
    <w:rsid w:val="003628C6"/>
    <w:rsid w:val="00366CAC"/>
    <w:rsid w:val="003746B6"/>
    <w:rsid w:val="0037555B"/>
    <w:rsid w:val="003861DB"/>
    <w:rsid w:val="00386EF0"/>
    <w:rsid w:val="003925A8"/>
    <w:rsid w:val="00394057"/>
    <w:rsid w:val="00394527"/>
    <w:rsid w:val="00396114"/>
    <w:rsid w:val="00397069"/>
    <w:rsid w:val="003A01E3"/>
    <w:rsid w:val="003A0A65"/>
    <w:rsid w:val="003A3E4E"/>
    <w:rsid w:val="003A7D3C"/>
    <w:rsid w:val="003B2E2E"/>
    <w:rsid w:val="003B4E61"/>
    <w:rsid w:val="003C1B9F"/>
    <w:rsid w:val="003C2DF8"/>
    <w:rsid w:val="003E254B"/>
    <w:rsid w:val="003E3171"/>
    <w:rsid w:val="003E6618"/>
    <w:rsid w:val="003F1919"/>
    <w:rsid w:val="003F1C44"/>
    <w:rsid w:val="003F1C52"/>
    <w:rsid w:val="004013FE"/>
    <w:rsid w:val="00404067"/>
    <w:rsid w:val="004143F4"/>
    <w:rsid w:val="004223AC"/>
    <w:rsid w:val="00427CFF"/>
    <w:rsid w:val="004415E8"/>
    <w:rsid w:val="00445005"/>
    <w:rsid w:val="00447C40"/>
    <w:rsid w:val="00447CAE"/>
    <w:rsid w:val="004515A1"/>
    <w:rsid w:val="00453A14"/>
    <w:rsid w:val="0045736A"/>
    <w:rsid w:val="0046007D"/>
    <w:rsid w:val="00463CE1"/>
    <w:rsid w:val="00464409"/>
    <w:rsid w:val="004734A5"/>
    <w:rsid w:val="00473E9B"/>
    <w:rsid w:val="00487944"/>
    <w:rsid w:val="00494BAE"/>
    <w:rsid w:val="004A09CE"/>
    <w:rsid w:val="004A1B30"/>
    <w:rsid w:val="004B01BB"/>
    <w:rsid w:val="004B1F35"/>
    <w:rsid w:val="004B4589"/>
    <w:rsid w:val="004B5CBB"/>
    <w:rsid w:val="004C0ABD"/>
    <w:rsid w:val="004C1B49"/>
    <w:rsid w:val="004C1B7A"/>
    <w:rsid w:val="004D6067"/>
    <w:rsid w:val="004D64C1"/>
    <w:rsid w:val="004E1656"/>
    <w:rsid w:val="004E7A41"/>
    <w:rsid w:val="004F0139"/>
    <w:rsid w:val="004F3D6D"/>
    <w:rsid w:val="004F7E3C"/>
    <w:rsid w:val="00502825"/>
    <w:rsid w:val="00504538"/>
    <w:rsid w:val="00505898"/>
    <w:rsid w:val="005101B4"/>
    <w:rsid w:val="00513262"/>
    <w:rsid w:val="005151D1"/>
    <w:rsid w:val="00515284"/>
    <w:rsid w:val="00520CA6"/>
    <w:rsid w:val="00531EBC"/>
    <w:rsid w:val="00534309"/>
    <w:rsid w:val="00536CD5"/>
    <w:rsid w:val="00544DE0"/>
    <w:rsid w:val="00546FA4"/>
    <w:rsid w:val="0054743D"/>
    <w:rsid w:val="00550810"/>
    <w:rsid w:val="00551637"/>
    <w:rsid w:val="00551A2E"/>
    <w:rsid w:val="00555872"/>
    <w:rsid w:val="0055700F"/>
    <w:rsid w:val="005610AE"/>
    <w:rsid w:val="00561617"/>
    <w:rsid w:val="005648E2"/>
    <w:rsid w:val="00564988"/>
    <w:rsid w:val="0057094A"/>
    <w:rsid w:val="005757C1"/>
    <w:rsid w:val="00575913"/>
    <w:rsid w:val="00575A69"/>
    <w:rsid w:val="005822CE"/>
    <w:rsid w:val="00590D71"/>
    <w:rsid w:val="00590F5F"/>
    <w:rsid w:val="005910ED"/>
    <w:rsid w:val="00591AC4"/>
    <w:rsid w:val="00595E70"/>
    <w:rsid w:val="005966FB"/>
    <w:rsid w:val="00596DE2"/>
    <w:rsid w:val="005A5F44"/>
    <w:rsid w:val="005A6CEF"/>
    <w:rsid w:val="005A74C5"/>
    <w:rsid w:val="005B25EE"/>
    <w:rsid w:val="005B4BFA"/>
    <w:rsid w:val="005C6D57"/>
    <w:rsid w:val="005D5B59"/>
    <w:rsid w:val="005E2301"/>
    <w:rsid w:val="005E2C52"/>
    <w:rsid w:val="005E51B8"/>
    <w:rsid w:val="005E7999"/>
    <w:rsid w:val="005F7ABE"/>
    <w:rsid w:val="00601E75"/>
    <w:rsid w:val="0060603C"/>
    <w:rsid w:val="00611B50"/>
    <w:rsid w:val="00614B49"/>
    <w:rsid w:val="006166C6"/>
    <w:rsid w:val="0062378A"/>
    <w:rsid w:val="00626F15"/>
    <w:rsid w:val="00637650"/>
    <w:rsid w:val="006448D6"/>
    <w:rsid w:val="0065660F"/>
    <w:rsid w:val="00657FB8"/>
    <w:rsid w:val="0066546F"/>
    <w:rsid w:val="00667EA8"/>
    <w:rsid w:val="00672A8E"/>
    <w:rsid w:val="00672D9D"/>
    <w:rsid w:val="006759C5"/>
    <w:rsid w:val="0069123A"/>
    <w:rsid w:val="0069473C"/>
    <w:rsid w:val="00696756"/>
    <w:rsid w:val="0069714F"/>
    <w:rsid w:val="006A150D"/>
    <w:rsid w:val="006A591C"/>
    <w:rsid w:val="006B1C58"/>
    <w:rsid w:val="006C057B"/>
    <w:rsid w:val="006C0FF3"/>
    <w:rsid w:val="006C3289"/>
    <w:rsid w:val="006C697D"/>
    <w:rsid w:val="006D774E"/>
    <w:rsid w:val="006E3AD1"/>
    <w:rsid w:val="006E3FD0"/>
    <w:rsid w:val="006E5FAA"/>
    <w:rsid w:val="00703713"/>
    <w:rsid w:val="00707DAE"/>
    <w:rsid w:val="0071389B"/>
    <w:rsid w:val="00723079"/>
    <w:rsid w:val="00734628"/>
    <w:rsid w:val="00735B01"/>
    <w:rsid w:val="00741C6D"/>
    <w:rsid w:val="00742B64"/>
    <w:rsid w:val="007430C3"/>
    <w:rsid w:val="0077260E"/>
    <w:rsid w:val="00775C76"/>
    <w:rsid w:val="00777F04"/>
    <w:rsid w:val="007859FB"/>
    <w:rsid w:val="00786E8D"/>
    <w:rsid w:val="00796246"/>
    <w:rsid w:val="007B3D88"/>
    <w:rsid w:val="007B58E7"/>
    <w:rsid w:val="007B6948"/>
    <w:rsid w:val="007C74E4"/>
    <w:rsid w:val="007D71A0"/>
    <w:rsid w:val="007E3634"/>
    <w:rsid w:val="007F00BA"/>
    <w:rsid w:val="007F38D2"/>
    <w:rsid w:val="007F3B7E"/>
    <w:rsid w:val="00803E6B"/>
    <w:rsid w:val="008053D7"/>
    <w:rsid w:val="008278E4"/>
    <w:rsid w:val="008309C9"/>
    <w:rsid w:val="0083190F"/>
    <w:rsid w:val="00834347"/>
    <w:rsid w:val="00840276"/>
    <w:rsid w:val="0084680D"/>
    <w:rsid w:val="0084685C"/>
    <w:rsid w:val="008526F2"/>
    <w:rsid w:val="00853634"/>
    <w:rsid w:val="00857AAE"/>
    <w:rsid w:val="0086081F"/>
    <w:rsid w:val="008674F6"/>
    <w:rsid w:val="008732AF"/>
    <w:rsid w:val="008734FF"/>
    <w:rsid w:val="0087668A"/>
    <w:rsid w:val="0088159D"/>
    <w:rsid w:val="00882104"/>
    <w:rsid w:val="008A0213"/>
    <w:rsid w:val="008A2086"/>
    <w:rsid w:val="008A2327"/>
    <w:rsid w:val="008A36CF"/>
    <w:rsid w:val="008A6220"/>
    <w:rsid w:val="008A642F"/>
    <w:rsid w:val="008C1695"/>
    <w:rsid w:val="008C3C09"/>
    <w:rsid w:val="008C6AA3"/>
    <w:rsid w:val="008C774C"/>
    <w:rsid w:val="008E005B"/>
    <w:rsid w:val="008E1CC1"/>
    <w:rsid w:val="008E3073"/>
    <w:rsid w:val="008E53BE"/>
    <w:rsid w:val="008E6052"/>
    <w:rsid w:val="008F2833"/>
    <w:rsid w:val="008F616C"/>
    <w:rsid w:val="00903A4C"/>
    <w:rsid w:val="0091426F"/>
    <w:rsid w:val="00922370"/>
    <w:rsid w:val="00927656"/>
    <w:rsid w:val="00932523"/>
    <w:rsid w:val="00934081"/>
    <w:rsid w:val="00942836"/>
    <w:rsid w:val="009503E5"/>
    <w:rsid w:val="0095055C"/>
    <w:rsid w:val="0095154A"/>
    <w:rsid w:val="009521D2"/>
    <w:rsid w:val="00955B83"/>
    <w:rsid w:val="0095691B"/>
    <w:rsid w:val="00963015"/>
    <w:rsid w:val="009639C6"/>
    <w:rsid w:val="00967BBF"/>
    <w:rsid w:val="009834C3"/>
    <w:rsid w:val="009866D8"/>
    <w:rsid w:val="00986F01"/>
    <w:rsid w:val="00995330"/>
    <w:rsid w:val="00997D78"/>
    <w:rsid w:val="00997E05"/>
    <w:rsid w:val="009A0357"/>
    <w:rsid w:val="009A4631"/>
    <w:rsid w:val="009B1FEF"/>
    <w:rsid w:val="009B6900"/>
    <w:rsid w:val="009B7875"/>
    <w:rsid w:val="009C1FD5"/>
    <w:rsid w:val="009C568E"/>
    <w:rsid w:val="009E686F"/>
    <w:rsid w:val="009F106D"/>
    <w:rsid w:val="009F7340"/>
    <w:rsid w:val="009F7CE5"/>
    <w:rsid w:val="00A00FEB"/>
    <w:rsid w:val="00A06878"/>
    <w:rsid w:val="00A1780D"/>
    <w:rsid w:val="00A26261"/>
    <w:rsid w:val="00A271CF"/>
    <w:rsid w:val="00A359A1"/>
    <w:rsid w:val="00A41B85"/>
    <w:rsid w:val="00A4444C"/>
    <w:rsid w:val="00A513B5"/>
    <w:rsid w:val="00A57D44"/>
    <w:rsid w:val="00A64850"/>
    <w:rsid w:val="00A64959"/>
    <w:rsid w:val="00A64FF7"/>
    <w:rsid w:val="00A6512F"/>
    <w:rsid w:val="00A7480A"/>
    <w:rsid w:val="00A7767B"/>
    <w:rsid w:val="00A803AD"/>
    <w:rsid w:val="00A81BFA"/>
    <w:rsid w:val="00A82701"/>
    <w:rsid w:val="00A82B6D"/>
    <w:rsid w:val="00A8742B"/>
    <w:rsid w:val="00A948FF"/>
    <w:rsid w:val="00AA01F3"/>
    <w:rsid w:val="00AA1DA4"/>
    <w:rsid w:val="00AB02F0"/>
    <w:rsid w:val="00AB6380"/>
    <w:rsid w:val="00AC03B9"/>
    <w:rsid w:val="00AC070F"/>
    <w:rsid w:val="00AC4E20"/>
    <w:rsid w:val="00AD0315"/>
    <w:rsid w:val="00AD118B"/>
    <w:rsid w:val="00AD14D1"/>
    <w:rsid w:val="00AD6806"/>
    <w:rsid w:val="00AE4439"/>
    <w:rsid w:val="00AF1FAC"/>
    <w:rsid w:val="00AF21AB"/>
    <w:rsid w:val="00AF5C5B"/>
    <w:rsid w:val="00AF6245"/>
    <w:rsid w:val="00B00805"/>
    <w:rsid w:val="00B05AA0"/>
    <w:rsid w:val="00B05FCF"/>
    <w:rsid w:val="00B07C4D"/>
    <w:rsid w:val="00B1402D"/>
    <w:rsid w:val="00B236F8"/>
    <w:rsid w:val="00B4051C"/>
    <w:rsid w:val="00B42F60"/>
    <w:rsid w:val="00B54A2B"/>
    <w:rsid w:val="00B6541D"/>
    <w:rsid w:val="00B66D14"/>
    <w:rsid w:val="00B7055E"/>
    <w:rsid w:val="00B76CED"/>
    <w:rsid w:val="00B80D69"/>
    <w:rsid w:val="00B8193D"/>
    <w:rsid w:val="00B95A0E"/>
    <w:rsid w:val="00B95B61"/>
    <w:rsid w:val="00BA2C18"/>
    <w:rsid w:val="00BB5083"/>
    <w:rsid w:val="00BC1442"/>
    <w:rsid w:val="00BC7CEC"/>
    <w:rsid w:val="00BC7D23"/>
    <w:rsid w:val="00BD319F"/>
    <w:rsid w:val="00BE1FAD"/>
    <w:rsid w:val="00BE24F5"/>
    <w:rsid w:val="00BE51B0"/>
    <w:rsid w:val="00BE53CD"/>
    <w:rsid w:val="00BE6350"/>
    <w:rsid w:val="00BF0176"/>
    <w:rsid w:val="00BF3F94"/>
    <w:rsid w:val="00BF7BC1"/>
    <w:rsid w:val="00C00A7C"/>
    <w:rsid w:val="00C00BF0"/>
    <w:rsid w:val="00C06AFD"/>
    <w:rsid w:val="00C11D6C"/>
    <w:rsid w:val="00C120A0"/>
    <w:rsid w:val="00C14830"/>
    <w:rsid w:val="00C20D96"/>
    <w:rsid w:val="00C25B1B"/>
    <w:rsid w:val="00C42C4E"/>
    <w:rsid w:val="00C4329A"/>
    <w:rsid w:val="00C46D30"/>
    <w:rsid w:val="00C50998"/>
    <w:rsid w:val="00C52376"/>
    <w:rsid w:val="00C53506"/>
    <w:rsid w:val="00C54A08"/>
    <w:rsid w:val="00C5759B"/>
    <w:rsid w:val="00C600D7"/>
    <w:rsid w:val="00C62319"/>
    <w:rsid w:val="00C63E5A"/>
    <w:rsid w:val="00C6502F"/>
    <w:rsid w:val="00C719D3"/>
    <w:rsid w:val="00C8214C"/>
    <w:rsid w:val="00C8724D"/>
    <w:rsid w:val="00C946FA"/>
    <w:rsid w:val="00C95A99"/>
    <w:rsid w:val="00CA4B76"/>
    <w:rsid w:val="00CA6221"/>
    <w:rsid w:val="00CA6D24"/>
    <w:rsid w:val="00CB424F"/>
    <w:rsid w:val="00CC0662"/>
    <w:rsid w:val="00CC5018"/>
    <w:rsid w:val="00CC7FC3"/>
    <w:rsid w:val="00CD019B"/>
    <w:rsid w:val="00CD3377"/>
    <w:rsid w:val="00CD3980"/>
    <w:rsid w:val="00CD3DE7"/>
    <w:rsid w:val="00CD4850"/>
    <w:rsid w:val="00CD6FD1"/>
    <w:rsid w:val="00CE1A2F"/>
    <w:rsid w:val="00CE36B4"/>
    <w:rsid w:val="00CE6856"/>
    <w:rsid w:val="00CF2593"/>
    <w:rsid w:val="00CF3521"/>
    <w:rsid w:val="00CF5F28"/>
    <w:rsid w:val="00CF735B"/>
    <w:rsid w:val="00D03919"/>
    <w:rsid w:val="00D06C16"/>
    <w:rsid w:val="00D15ED9"/>
    <w:rsid w:val="00D255F7"/>
    <w:rsid w:val="00D2568A"/>
    <w:rsid w:val="00D31737"/>
    <w:rsid w:val="00D36AE7"/>
    <w:rsid w:val="00D4581B"/>
    <w:rsid w:val="00D47FCF"/>
    <w:rsid w:val="00D518DD"/>
    <w:rsid w:val="00D520CB"/>
    <w:rsid w:val="00D54132"/>
    <w:rsid w:val="00D54D96"/>
    <w:rsid w:val="00D70B93"/>
    <w:rsid w:val="00D76E1F"/>
    <w:rsid w:val="00D77E28"/>
    <w:rsid w:val="00D83C68"/>
    <w:rsid w:val="00DA251B"/>
    <w:rsid w:val="00DA54A9"/>
    <w:rsid w:val="00DA6C40"/>
    <w:rsid w:val="00DB1484"/>
    <w:rsid w:val="00DB16D1"/>
    <w:rsid w:val="00DB2286"/>
    <w:rsid w:val="00DC3B29"/>
    <w:rsid w:val="00DD792A"/>
    <w:rsid w:val="00DE05CC"/>
    <w:rsid w:val="00DE7580"/>
    <w:rsid w:val="00DE784C"/>
    <w:rsid w:val="00DE7BED"/>
    <w:rsid w:val="00DF0C54"/>
    <w:rsid w:val="00DF48AD"/>
    <w:rsid w:val="00E0256C"/>
    <w:rsid w:val="00E078C7"/>
    <w:rsid w:val="00E13F0E"/>
    <w:rsid w:val="00E14F88"/>
    <w:rsid w:val="00E16179"/>
    <w:rsid w:val="00E2024B"/>
    <w:rsid w:val="00E21807"/>
    <w:rsid w:val="00E22939"/>
    <w:rsid w:val="00E266A3"/>
    <w:rsid w:val="00E331CC"/>
    <w:rsid w:val="00E44112"/>
    <w:rsid w:val="00E50415"/>
    <w:rsid w:val="00E52902"/>
    <w:rsid w:val="00E56195"/>
    <w:rsid w:val="00E56E58"/>
    <w:rsid w:val="00E57B4F"/>
    <w:rsid w:val="00E605E9"/>
    <w:rsid w:val="00E71509"/>
    <w:rsid w:val="00E74569"/>
    <w:rsid w:val="00E77326"/>
    <w:rsid w:val="00E81DFC"/>
    <w:rsid w:val="00E85E39"/>
    <w:rsid w:val="00E862FF"/>
    <w:rsid w:val="00E92D49"/>
    <w:rsid w:val="00EA56AE"/>
    <w:rsid w:val="00EA7F62"/>
    <w:rsid w:val="00EB1D8C"/>
    <w:rsid w:val="00EB3101"/>
    <w:rsid w:val="00EB4402"/>
    <w:rsid w:val="00EB6F8E"/>
    <w:rsid w:val="00EB7EFB"/>
    <w:rsid w:val="00EC5418"/>
    <w:rsid w:val="00EC61DB"/>
    <w:rsid w:val="00ED0E0D"/>
    <w:rsid w:val="00ED4BFF"/>
    <w:rsid w:val="00ED79A2"/>
    <w:rsid w:val="00EE1230"/>
    <w:rsid w:val="00EE2659"/>
    <w:rsid w:val="00EF10AD"/>
    <w:rsid w:val="00EF2ADE"/>
    <w:rsid w:val="00F018A7"/>
    <w:rsid w:val="00F029AB"/>
    <w:rsid w:val="00F05092"/>
    <w:rsid w:val="00F06A04"/>
    <w:rsid w:val="00F0753C"/>
    <w:rsid w:val="00F14091"/>
    <w:rsid w:val="00F16455"/>
    <w:rsid w:val="00F24E65"/>
    <w:rsid w:val="00F32F9F"/>
    <w:rsid w:val="00F35E80"/>
    <w:rsid w:val="00F36351"/>
    <w:rsid w:val="00F40269"/>
    <w:rsid w:val="00F5368B"/>
    <w:rsid w:val="00F53E74"/>
    <w:rsid w:val="00F54716"/>
    <w:rsid w:val="00F55166"/>
    <w:rsid w:val="00F56B6B"/>
    <w:rsid w:val="00F620FF"/>
    <w:rsid w:val="00F662A2"/>
    <w:rsid w:val="00F67C89"/>
    <w:rsid w:val="00F717AF"/>
    <w:rsid w:val="00F77389"/>
    <w:rsid w:val="00F80652"/>
    <w:rsid w:val="00F8528D"/>
    <w:rsid w:val="00F94A10"/>
    <w:rsid w:val="00F94BAC"/>
    <w:rsid w:val="00FA5858"/>
    <w:rsid w:val="00FB0DCD"/>
    <w:rsid w:val="00FB2891"/>
    <w:rsid w:val="00FB4A55"/>
    <w:rsid w:val="00FB756D"/>
    <w:rsid w:val="00FD257E"/>
    <w:rsid w:val="00FE166B"/>
    <w:rsid w:val="00FE2359"/>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F7DA4"/>
  <w15:chartTrackingRefBased/>
  <w15:docId w15:val="{B8B07678-FBB9-4955-A576-CAEC586D9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67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C568E"/>
    <w:pPr>
      <w:spacing w:after="0" w:line="276" w:lineRule="auto"/>
    </w:pPr>
    <w:rPr>
      <w:rFonts w:ascii="Arial" w:eastAsia="Arial" w:hAnsi="Arial" w:cs="Arial"/>
      <w:color w:val="000000"/>
    </w:rPr>
  </w:style>
  <w:style w:type="character" w:styleId="PlaceholderText">
    <w:name w:val="Placeholder Text"/>
    <w:basedOn w:val="DefaultParagraphFont"/>
    <w:uiPriority w:val="99"/>
    <w:semiHidden/>
    <w:rsid w:val="00E77326"/>
    <w:rPr>
      <w:color w:val="808080"/>
    </w:rPr>
  </w:style>
  <w:style w:type="character" w:styleId="CommentReference">
    <w:name w:val="annotation reference"/>
    <w:basedOn w:val="DefaultParagraphFont"/>
    <w:uiPriority w:val="99"/>
    <w:semiHidden/>
    <w:unhideWhenUsed/>
    <w:rsid w:val="0023171E"/>
    <w:rPr>
      <w:sz w:val="16"/>
      <w:szCs w:val="16"/>
    </w:rPr>
  </w:style>
  <w:style w:type="paragraph" w:styleId="CommentText">
    <w:name w:val="annotation text"/>
    <w:basedOn w:val="Normal"/>
    <w:link w:val="CommentTextChar"/>
    <w:uiPriority w:val="99"/>
    <w:semiHidden/>
    <w:unhideWhenUsed/>
    <w:rsid w:val="0023171E"/>
    <w:pPr>
      <w:spacing w:line="240" w:lineRule="auto"/>
    </w:pPr>
    <w:rPr>
      <w:sz w:val="20"/>
      <w:szCs w:val="20"/>
    </w:rPr>
  </w:style>
  <w:style w:type="character" w:customStyle="1" w:styleId="CommentTextChar">
    <w:name w:val="Comment Text Char"/>
    <w:basedOn w:val="DefaultParagraphFont"/>
    <w:link w:val="CommentText"/>
    <w:uiPriority w:val="99"/>
    <w:semiHidden/>
    <w:rsid w:val="0023171E"/>
    <w:rPr>
      <w:sz w:val="20"/>
      <w:szCs w:val="20"/>
    </w:rPr>
  </w:style>
  <w:style w:type="paragraph" w:styleId="CommentSubject">
    <w:name w:val="annotation subject"/>
    <w:basedOn w:val="CommentText"/>
    <w:next w:val="CommentText"/>
    <w:link w:val="CommentSubjectChar"/>
    <w:uiPriority w:val="99"/>
    <w:semiHidden/>
    <w:unhideWhenUsed/>
    <w:rsid w:val="0023171E"/>
    <w:rPr>
      <w:b/>
      <w:bCs/>
    </w:rPr>
  </w:style>
  <w:style w:type="character" w:customStyle="1" w:styleId="CommentSubjectChar">
    <w:name w:val="Comment Subject Char"/>
    <w:basedOn w:val="CommentTextChar"/>
    <w:link w:val="CommentSubject"/>
    <w:uiPriority w:val="99"/>
    <w:semiHidden/>
    <w:rsid w:val="0023171E"/>
    <w:rPr>
      <w:b/>
      <w:bCs/>
      <w:sz w:val="20"/>
      <w:szCs w:val="20"/>
    </w:rPr>
  </w:style>
  <w:style w:type="paragraph" w:styleId="BalloonText">
    <w:name w:val="Balloon Text"/>
    <w:basedOn w:val="Normal"/>
    <w:link w:val="BalloonTextChar"/>
    <w:uiPriority w:val="99"/>
    <w:semiHidden/>
    <w:unhideWhenUsed/>
    <w:rsid w:val="002317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71E"/>
    <w:rPr>
      <w:rFonts w:ascii="Segoe UI" w:hAnsi="Segoe UI" w:cs="Segoe UI"/>
      <w:sz w:val="18"/>
      <w:szCs w:val="18"/>
    </w:rPr>
  </w:style>
  <w:style w:type="table" w:styleId="TableGrid">
    <w:name w:val="Table Grid"/>
    <w:basedOn w:val="TableNormal"/>
    <w:uiPriority w:val="39"/>
    <w:rsid w:val="00EF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9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microsoft.com/office/2011/relationships/people" Target="peop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image" Target="media/image5.emf"/><Relationship Id="rId1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12</Pages>
  <Words>3952</Words>
  <Characters>22531</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26431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dc:description/>
  <cp:lastModifiedBy>Xulong Wang</cp:lastModifiedBy>
  <cp:revision>6</cp:revision>
  <dcterms:created xsi:type="dcterms:W3CDTF">2017-12-27T15:03:00Z</dcterms:created>
  <dcterms:modified xsi:type="dcterms:W3CDTF">2017-12-28T15:28:00Z</dcterms:modified>
</cp:coreProperties>
</file>