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B140E2D" w14:textId="77777777" w:rsidR="00D72AC8" w:rsidRPr="00733E3B" w:rsidRDefault="00D72AC8" w:rsidP="00D72AC8">
      <w:pPr>
        <w:pStyle w:val="Normal1"/>
        <w:spacing w:after="120" w:line="360" w:lineRule="auto"/>
        <w:rPr>
          <w:b/>
        </w:rPr>
      </w:pPr>
      <w:r w:rsidRPr="00733E3B">
        <w:rPr>
          <w:b/>
          <w:highlight w:val="white"/>
        </w:rPr>
        <w:t>A Bayesian framework for generalized linear mixed modeling identifies new</w:t>
      </w:r>
      <w:r w:rsidR="007B09FD" w:rsidRPr="00733E3B">
        <w:rPr>
          <w:b/>
          <w:highlight w:val="white"/>
        </w:rPr>
        <w:t xml:space="preserve"> candidate</w:t>
      </w:r>
      <w:r w:rsidRPr="00733E3B">
        <w:rPr>
          <w:b/>
          <w:highlight w:val="white"/>
        </w:rPr>
        <w:t xml:space="preserve"> </w:t>
      </w:r>
      <w:r w:rsidRPr="00733E3B">
        <w:rPr>
          <w:b/>
        </w:rPr>
        <w:t>loci for late-onset Alzheimer’s disease</w:t>
      </w:r>
    </w:p>
    <w:p w14:paraId="1B708727" w14:textId="63AA9587" w:rsidR="00D72AC8" w:rsidRPr="00733E3B" w:rsidRDefault="00D72AC8" w:rsidP="00D72AC8">
      <w:pPr>
        <w:pStyle w:val="Normal1"/>
        <w:spacing w:after="120" w:line="360" w:lineRule="auto"/>
      </w:pPr>
      <w:r w:rsidRPr="00733E3B">
        <w:t>Xulong Wang</w:t>
      </w:r>
      <w:r w:rsidR="008430CC">
        <w:rPr>
          <w:vertAlign w:val="superscript"/>
        </w:rPr>
        <w:t>*</w:t>
      </w:r>
      <w:r w:rsidRPr="00733E3B">
        <w:t>, Vivek M. Philip</w:t>
      </w:r>
      <w:r w:rsidR="008430CC">
        <w:rPr>
          <w:vertAlign w:val="superscript"/>
        </w:rPr>
        <w:t>*</w:t>
      </w:r>
      <w:r w:rsidRPr="00733E3B">
        <w:t xml:space="preserve">, </w:t>
      </w:r>
      <w:proofErr w:type="spellStart"/>
      <w:r w:rsidRPr="00733E3B">
        <w:t>Guruprasad</w:t>
      </w:r>
      <w:proofErr w:type="spellEnd"/>
      <w:r w:rsidRPr="00733E3B">
        <w:t xml:space="preserve"> Ananda</w:t>
      </w:r>
      <w:r w:rsidR="008430CC">
        <w:rPr>
          <w:vertAlign w:val="superscript"/>
        </w:rPr>
        <w:t>†</w:t>
      </w:r>
      <w:r w:rsidRPr="00733E3B">
        <w:t>,</w:t>
      </w:r>
      <w:r w:rsidR="00E35190" w:rsidRPr="00733E3B">
        <w:t xml:space="preserve"> Charles C. White</w:t>
      </w:r>
      <w:r w:rsidR="008430CC">
        <w:rPr>
          <w:vertAlign w:val="superscript"/>
        </w:rPr>
        <w:t>‡</w:t>
      </w:r>
      <w:r w:rsidR="00E35190" w:rsidRPr="00733E3B">
        <w:t>,</w:t>
      </w:r>
      <w:r w:rsidRPr="00733E3B">
        <w:t xml:space="preserve"> Ankit Malhotra</w:t>
      </w:r>
      <w:r w:rsidR="008430CC">
        <w:rPr>
          <w:vertAlign w:val="superscript"/>
        </w:rPr>
        <w:t>†</w:t>
      </w:r>
      <w:r w:rsidRPr="00733E3B">
        <w:t>, Paul J. Michalski</w:t>
      </w:r>
      <w:r w:rsidR="008430CC">
        <w:rPr>
          <w:vertAlign w:val="superscript"/>
        </w:rPr>
        <w:t>†</w:t>
      </w:r>
      <w:r w:rsidRPr="00733E3B">
        <w:t>, Krishna R. Murthy Karuturi</w:t>
      </w:r>
      <w:r w:rsidR="008430CC">
        <w:rPr>
          <w:vertAlign w:val="superscript"/>
        </w:rPr>
        <w:t>†</w:t>
      </w:r>
      <w:r w:rsidRPr="00733E3B">
        <w:t>,</w:t>
      </w:r>
      <w:r w:rsidR="00013C04">
        <w:t xml:space="preserve"> Sumana R. Chintalapudi</w:t>
      </w:r>
      <w:r w:rsidR="008430CC">
        <w:rPr>
          <w:vertAlign w:val="superscript"/>
        </w:rPr>
        <w:t>*</w:t>
      </w:r>
      <w:r w:rsidR="00013C04">
        <w:t>,</w:t>
      </w:r>
      <w:r w:rsidRPr="00733E3B">
        <w:t xml:space="preserve"> Casey </w:t>
      </w:r>
      <w:proofErr w:type="spellStart"/>
      <w:r w:rsidRPr="00733E3B">
        <w:t>Acklin</w:t>
      </w:r>
      <w:proofErr w:type="spellEnd"/>
      <w:r w:rsidR="008430CC">
        <w:rPr>
          <w:vertAlign w:val="superscript"/>
        </w:rPr>
        <w:t>*</w:t>
      </w:r>
      <w:r w:rsidRPr="00733E3B">
        <w:t xml:space="preserve">, Michael </w:t>
      </w:r>
      <w:proofErr w:type="spellStart"/>
      <w:r w:rsidRPr="00733E3B">
        <w:t>Sasner</w:t>
      </w:r>
      <w:proofErr w:type="spellEnd"/>
      <w:r w:rsidR="008430CC">
        <w:rPr>
          <w:vertAlign w:val="superscript"/>
        </w:rPr>
        <w:t>*</w:t>
      </w:r>
      <w:r w:rsidRPr="00733E3B">
        <w:t xml:space="preserve">, </w:t>
      </w:r>
      <w:r w:rsidR="00E35190" w:rsidRPr="00733E3B">
        <w:t>David A. Bennett</w:t>
      </w:r>
      <w:r w:rsidR="008430CC" w:rsidRPr="008430CC">
        <w:rPr>
          <w:vertAlign w:val="superscript"/>
        </w:rPr>
        <w:t>§</w:t>
      </w:r>
      <w:r w:rsidR="00E35190" w:rsidRPr="00733E3B">
        <w:t>, Philip L. De Jager</w:t>
      </w:r>
      <w:proofErr w:type="gramStart"/>
      <w:r w:rsidR="008430CC">
        <w:rPr>
          <w:vertAlign w:val="superscript"/>
        </w:rPr>
        <w:t>‡</w:t>
      </w:r>
      <w:r w:rsidR="00E35190" w:rsidRPr="00733E3B">
        <w:rPr>
          <w:vertAlign w:val="superscript"/>
        </w:rPr>
        <w:t>,</w:t>
      </w:r>
      <w:r w:rsidR="008430CC">
        <w:rPr>
          <w:vertAlign w:val="superscript"/>
        </w:rPr>
        <w:t>*</w:t>
      </w:r>
      <w:proofErr w:type="gramEnd"/>
      <w:r w:rsidR="008430CC">
        <w:rPr>
          <w:vertAlign w:val="superscript"/>
        </w:rPr>
        <w:t>*</w:t>
      </w:r>
      <w:r w:rsidR="00E35190" w:rsidRPr="00733E3B">
        <w:t xml:space="preserve">, </w:t>
      </w:r>
      <w:r w:rsidRPr="00733E3B">
        <w:t>Gareth R. Howell</w:t>
      </w:r>
      <w:r w:rsidR="0080036C" w:rsidRPr="00733E3B">
        <w:rPr>
          <w:vertAlign w:val="superscript"/>
        </w:rPr>
        <w:t>*</w:t>
      </w:r>
      <w:r w:rsidRPr="00733E3B">
        <w:t>, Gregory W. Carter</w:t>
      </w:r>
      <w:r w:rsidR="0080036C" w:rsidRPr="00733E3B">
        <w:rPr>
          <w:vertAlign w:val="superscript"/>
        </w:rPr>
        <w:t>*</w:t>
      </w:r>
    </w:p>
    <w:p w14:paraId="46FD9C7D" w14:textId="508F39F2" w:rsidR="00D72AC8" w:rsidRPr="00733E3B" w:rsidRDefault="008430CC" w:rsidP="00D72AC8">
      <w:pPr>
        <w:pStyle w:val="Normal1"/>
        <w:spacing w:after="120" w:line="360" w:lineRule="auto"/>
      </w:pPr>
      <w:r>
        <w:rPr>
          <w:vertAlign w:val="superscript"/>
        </w:rPr>
        <w:t>*</w:t>
      </w:r>
      <w:r w:rsidR="00D72AC8" w:rsidRPr="00733E3B">
        <w:t>The Jackson Laboratory Mammalian Genetics, Bar Harbor, ME</w:t>
      </w:r>
      <w:r w:rsidR="00E35190" w:rsidRPr="00733E3B">
        <w:t>, USA</w:t>
      </w:r>
      <w:r>
        <w:t xml:space="preserve"> 04609</w:t>
      </w:r>
    </w:p>
    <w:p w14:paraId="0A693F88" w14:textId="59303B74" w:rsidR="00D72AC8" w:rsidRPr="00733E3B" w:rsidRDefault="008430CC" w:rsidP="00D72AC8">
      <w:pPr>
        <w:pStyle w:val="Normal1"/>
        <w:spacing w:after="120" w:line="360" w:lineRule="auto"/>
      </w:pPr>
      <w:r>
        <w:rPr>
          <w:vertAlign w:val="superscript"/>
        </w:rPr>
        <w:t>†</w:t>
      </w:r>
      <w:r w:rsidR="00D72AC8" w:rsidRPr="00733E3B">
        <w:t>The Jackson Laboratory for Genomic Medicine, Farmington, CT</w:t>
      </w:r>
      <w:r w:rsidR="00E35190" w:rsidRPr="00733E3B">
        <w:t>, USA</w:t>
      </w:r>
      <w:r>
        <w:t xml:space="preserve"> 06032</w:t>
      </w:r>
    </w:p>
    <w:p w14:paraId="4C28B71A" w14:textId="53AC0072" w:rsidR="00E35190" w:rsidRPr="00733E3B" w:rsidRDefault="008430CC" w:rsidP="00D72AC8">
      <w:pPr>
        <w:pStyle w:val="Normal1"/>
        <w:spacing w:after="120" w:line="360" w:lineRule="auto"/>
      </w:pPr>
      <w:r>
        <w:rPr>
          <w:vertAlign w:val="superscript"/>
        </w:rPr>
        <w:t>‡</w:t>
      </w:r>
      <w:r w:rsidR="00E35190" w:rsidRPr="00733E3B">
        <w:t>Broad Institute, Cambridge, MA, USA</w:t>
      </w:r>
      <w:r>
        <w:t xml:space="preserve"> 02142</w:t>
      </w:r>
    </w:p>
    <w:p w14:paraId="2AB4C6EC" w14:textId="5E728DE9" w:rsidR="00E35190" w:rsidRPr="00733E3B" w:rsidRDefault="008430CC" w:rsidP="00E35190">
      <w:pPr>
        <w:pStyle w:val="Normal1"/>
        <w:spacing w:after="120" w:line="360" w:lineRule="auto"/>
      </w:pPr>
      <w:r w:rsidRPr="008430CC">
        <w:rPr>
          <w:vertAlign w:val="superscript"/>
        </w:rPr>
        <w:t>§</w:t>
      </w:r>
      <w:r w:rsidR="00E35190" w:rsidRPr="00733E3B">
        <w:t>Rush Alzheimer Disease Center, Rush University Medical Center, Chicago, IL, USA</w:t>
      </w:r>
      <w:r>
        <w:t xml:space="preserve"> 60612</w:t>
      </w:r>
    </w:p>
    <w:p w14:paraId="68762B3B" w14:textId="19EC1CB4" w:rsidR="00E35190" w:rsidRDefault="008430CC" w:rsidP="00E35190">
      <w:pPr>
        <w:pStyle w:val="Normal1"/>
        <w:spacing w:after="120" w:line="360" w:lineRule="auto"/>
      </w:pPr>
      <w:r>
        <w:rPr>
          <w:vertAlign w:val="superscript"/>
        </w:rPr>
        <w:t>**</w:t>
      </w:r>
      <w:r w:rsidR="00E35190" w:rsidRPr="00733E3B">
        <w:t xml:space="preserve">Center for Translational &amp; Computational </w:t>
      </w:r>
      <w:proofErr w:type="spellStart"/>
      <w:r w:rsidR="00E35190" w:rsidRPr="00733E3B">
        <w:t>Neuroimmunology</w:t>
      </w:r>
      <w:proofErr w:type="spellEnd"/>
      <w:r w:rsidR="00E35190" w:rsidRPr="00733E3B">
        <w:t>, Department of Neurology, Columbia University Medical Center, New York, NY, USA</w:t>
      </w:r>
      <w:r>
        <w:t xml:space="preserve"> 10027</w:t>
      </w:r>
    </w:p>
    <w:p w14:paraId="6743A605" w14:textId="77777777" w:rsidR="008430CC" w:rsidRPr="00733E3B" w:rsidRDefault="008430CC" w:rsidP="00E35190">
      <w:pPr>
        <w:pStyle w:val="Normal1"/>
        <w:spacing w:after="120" w:line="360" w:lineRule="auto"/>
      </w:pPr>
    </w:p>
    <w:p w14:paraId="425BD28B" w14:textId="77777777" w:rsidR="008430CC" w:rsidRDefault="008430CC" w:rsidP="001C3A62">
      <w:pPr>
        <w:pStyle w:val="Normal1"/>
        <w:spacing w:after="120" w:line="360" w:lineRule="auto"/>
      </w:pPr>
    </w:p>
    <w:p w14:paraId="687AD2B4" w14:textId="08F65600" w:rsidR="00560CD0" w:rsidRPr="00733E3B" w:rsidRDefault="008430CC" w:rsidP="001C3A62">
      <w:pPr>
        <w:pStyle w:val="Normal1"/>
        <w:spacing w:after="120" w:line="360" w:lineRule="auto"/>
      </w:pPr>
      <w:r>
        <w:t xml:space="preserve">Public data source used: </w:t>
      </w:r>
      <w:proofErr w:type="spellStart"/>
      <w:r w:rsidRPr="00733E3B">
        <w:t>dbGaP</w:t>
      </w:r>
      <w:proofErr w:type="spellEnd"/>
      <w:r w:rsidRPr="00733E3B">
        <w:t>, Study Accession phs000572.v</w:t>
      </w:r>
      <w:proofErr w:type="gramStart"/>
      <w:r w:rsidRPr="00733E3B">
        <w:t>7.p</w:t>
      </w:r>
      <w:proofErr w:type="gramEnd"/>
      <w:r w:rsidRPr="00733E3B">
        <w:t>4</w:t>
      </w:r>
      <w:r>
        <w:t xml:space="preserve">. </w:t>
      </w:r>
    </w:p>
    <w:p w14:paraId="42A04446" w14:textId="77777777" w:rsidR="008430CC" w:rsidRDefault="008430CC">
      <w:pPr>
        <w:rPr>
          <w:b/>
          <w:highlight w:val="white"/>
        </w:rPr>
      </w:pPr>
      <w:r>
        <w:rPr>
          <w:b/>
          <w:highlight w:val="white"/>
        </w:rPr>
        <w:br w:type="page"/>
      </w:r>
    </w:p>
    <w:p w14:paraId="13997955" w14:textId="77777777" w:rsidR="008C4FF2" w:rsidRPr="00733E3B" w:rsidRDefault="008C4FF2" w:rsidP="008C4FF2">
      <w:pPr>
        <w:pStyle w:val="Normal1"/>
        <w:spacing w:after="120" w:line="360" w:lineRule="auto"/>
      </w:pPr>
      <w:r>
        <w:rPr>
          <w:b/>
        </w:rPr>
        <w:lastRenderedPageBreak/>
        <w:t>Running Title</w:t>
      </w:r>
    </w:p>
    <w:p w14:paraId="01D07997" w14:textId="77777777" w:rsidR="008C4FF2" w:rsidRDefault="008C4FF2" w:rsidP="008C4FF2">
      <w:pPr>
        <w:pStyle w:val="Normal1"/>
        <w:spacing w:after="120" w:line="360" w:lineRule="auto"/>
        <w:rPr>
          <w:highlight w:val="white"/>
        </w:rPr>
      </w:pPr>
      <w:r>
        <w:rPr>
          <w:highlight w:val="white"/>
        </w:rPr>
        <w:t>Generalized Mixed Model for GWAS</w:t>
      </w:r>
    </w:p>
    <w:p w14:paraId="1826621A" w14:textId="0B4FD872" w:rsidR="008C4FF2" w:rsidRPr="00733E3B" w:rsidRDefault="008C4FF2" w:rsidP="008C4FF2">
      <w:pPr>
        <w:pStyle w:val="Normal1"/>
        <w:spacing w:after="120" w:line="360" w:lineRule="auto"/>
      </w:pPr>
      <w:r>
        <w:rPr>
          <w:b/>
        </w:rPr>
        <w:t>Keywords</w:t>
      </w:r>
    </w:p>
    <w:p w14:paraId="138E3EFD" w14:textId="457061FF" w:rsidR="008C4FF2" w:rsidRDefault="008C4FF2" w:rsidP="008C4FF2">
      <w:pPr>
        <w:pStyle w:val="Normal1"/>
        <w:spacing w:after="120" w:line="360" w:lineRule="auto"/>
        <w:rPr>
          <w:highlight w:val="white"/>
        </w:rPr>
      </w:pPr>
      <w:r>
        <w:rPr>
          <w:highlight w:val="white"/>
        </w:rPr>
        <w:t>genome-wide association, whole genome sequencing, Alzheimer’s disease</w:t>
      </w:r>
    </w:p>
    <w:p w14:paraId="0035290A" w14:textId="3A07CE63" w:rsidR="008C4FF2" w:rsidRDefault="008C4FF2" w:rsidP="008C4FF2">
      <w:pPr>
        <w:pStyle w:val="Normal1"/>
        <w:spacing w:after="120" w:line="360" w:lineRule="auto"/>
      </w:pPr>
      <w:r w:rsidRPr="008C4FF2">
        <w:rPr>
          <w:b/>
        </w:rPr>
        <w:t>Corresponding authors</w:t>
      </w:r>
    </w:p>
    <w:p w14:paraId="01FCE8B0" w14:textId="77777777" w:rsidR="008C4FF2" w:rsidRDefault="008C4FF2" w:rsidP="008C4FF2">
      <w:pPr>
        <w:pStyle w:val="Normal1"/>
        <w:spacing w:after="120" w:line="360" w:lineRule="auto"/>
      </w:pPr>
      <w:r>
        <w:t>Gregory W. Carter</w:t>
      </w:r>
    </w:p>
    <w:p w14:paraId="5E7750EC" w14:textId="77777777" w:rsidR="008C4FF2" w:rsidRDefault="008C4FF2" w:rsidP="008C4FF2">
      <w:pPr>
        <w:pStyle w:val="Normal1"/>
        <w:spacing w:after="120" w:line="360" w:lineRule="auto"/>
      </w:pPr>
      <w:r>
        <w:t>The Jackson Laboratory, 600 Main Street, Bar Harbor, ME 04609</w:t>
      </w:r>
    </w:p>
    <w:p w14:paraId="2268554A" w14:textId="77777777" w:rsidR="008C4FF2" w:rsidRDefault="008C4FF2" w:rsidP="008C4FF2">
      <w:pPr>
        <w:pStyle w:val="Normal1"/>
        <w:spacing w:after="120" w:line="360" w:lineRule="auto"/>
      </w:pPr>
      <w:r>
        <w:t xml:space="preserve">207-288-6025, </w:t>
      </w:r>
      <w:r w:rsidRPr="008430CC">
        <w:t>greg.carter@jax.org</w:t>
      </w:r>
    </w:p>
    <w:p w14:paraId="3BE732F4" w14:textId="0325CFA3" w:rsidR="008C4FF2" w:rsidRDefault="008C4FF2" w:rsidP="008C4FF2">
      <w:pPr>
        <w:pStyle w:val="Normal1"/>
        <w:spacing w:after="120" w:line="360" w:lineRule="auto"/>
      </w:pPr>
      <w:r>
        <w:t>Gareth R. Howell</w:t>
      </w:r>
    </w:p>
    <w:p w14:paraId="2F9A7F5A" w14:textId="77777777" w:rsidR="008C4FF2" w:rsidRDefault="008C4FF2" w:rsidP="008C4FF2">
      <w:pPr>
        <w:pStyle w:val="Normal1"/>
        <w:spacing w:after="120" w:line="360" w:lineRule="auto"/>
      </w:pPr>
      <w:r>
        <w:t>The Jackson Laboratory, 600 Main Street, Bar Harbor, ME 04609</w:t>
      </w:r>
    </w:p>
    <w:p w14:paraId="551468D3" w14:textId="4502A077" w:rsidR="008C4FF2" w:rsidRDefault="008C4FF2" w:rsidP="008C4FF2">
      <w:pPr>
        <w:pStyle w:val="Normal1"/>
        <w:spacing w:after="120" w:line="360" w:lineRule="auto"/>
      </w:pPr>
      <w:r>
        <w:t>207-288-6572, gareth.howell</w:t>
      </w:r>
      <w:r w:rsidRPr="008430CC">
        <w:t>@jax.org</w:t>
      </w:r>
    </w:p>
    <w:p w14:paraId="2D23BF91" w14:textId="2B56D735" w:rsidR="008C4FF2" w:rsidRDefault="008C4FF2" w:rsidP="003A5E11">
      <w:pPr>
        <w:pStyle w:val="Normal1"/>
        <w:spacing w:after="120" w:line="360" w:lineRule="auto"/>
        <w:rPr>
          <w:highlight w:val="white"/>
        </w:rPr>
      </w:pPr>
    </w:p>
    <w:p w14:paraId="4F17E24A" w14:textId="77777777" w:rsidR="00EF254E" w:rsidRDefault="00EF254E">
      <w:pPr>
        <w:rPr>
          <w:b/>
          <w:highlight w:val="white"/>
        </w:rPr>
      </w:pPr>
      <w:r>
        <w:rPr>
          <w:b/>
          <w:highlight w:val="white"/>
        </w:rPr>
        <w:br w:type="page"/>
      </w:r>
    </w:p>
    <w:p w14:paraId="3B059DAF" w14:textId="729B68FF" w:rsidR="003A5E11" w:rsidRPr="00733E3B" w:rsidRDefault="003A5E11" w:rsidP="003A5E11">
      <w:pPr>
        <w:pStyle w:val="Normal1"/>
        <w:spacing w:after="120" w:line="360" w:lineRule="auto"/>
      </w:pPr>
      <w:r w:rsidRPr="00733E3B">
        <w:rPr>
          <w:b/>
          <w:highlight w:val="white"/>
        </w:rPr>
        <w:lastRenderedPageBreak/>
        <w:t>Abstract</w:t>
      </w:r>
    </w:p>
    <w:p w14:paraId="45D0ECAC" w14:textId="24A8D47B" w:rsidR="00560CD0" w:rsidRPr="00733E3B" w:rsidRDefault="003A5E11" w:rsidP="003A5E11">
      <w:pPr>
        <w:pStyle w:val="Normal1"/>
        <w:spacing w:after="120" w:line="360" w:lineRule="auto"/>
      </w:pPr>
      <w:r w:rsidRPr="00733E3B">
        <w:rPr>
          <w:highlight w:val="white"/>
        </w:rPr>
        <w:t xml:space="preserve">Recent </w:t>
      </w:r>
      <w:r w:rsidR="00204E2F" w:rsidRPr="00733E3B">
        <w:rPr>
          <w:highlight w:val="white"/>
        </w:rPr>
        <w:t xml:space="preserve">technical and methodological advances have greatly enhanced genome-wide association studies (GWAS). The advent of low-cost whole-genome sequencing facilitates high-resolution variant identification, and the development of linear mixed models (LMM) allows improved identification of putatively causal variants. While essential for correcting false positive associations due to </w:t>
      </w:r>
      <w:r w:rsidR="001D533D" w:rsidRPr="00733E3B">
        <w:rPr>
          <w:highlight w:val="white"/>
        </w:rPr>
        <w:t>sample relatedness</w:t>
      </w:r>
      <w:r w:rsidR="0025407C" w:rsidRPr="00733E3B">
        <w:rPr>
          <w:highlight w:val="white"/>
        </w:rPr>
        <w:t xml:space="preserve"> and population stratification</w:t>
      </w:r>
      <w:r w:rsidR="00204E2F" w:rsidRPr="00733E3B">
        <w:rPr>
          <w:highlight w:val="white"/>
        </w:rPr>
        <w:t xml:space="preserve">, LMMs have </w:t>
      </w:r>
      <w:r w:rsidR="00797BED" w:rsidRPr="00733E3B">
        <w:rPr>
          <w:highlight w:val="white"/>
        </w:rPr>
        <w:t xml:space="preserve">commonly </w:t>
      </w:r>
      <w:r w:rsidR="00204E2F" w:rsidRPr="00733E3B">
        <w:rPr>
          <w:highlight w:val="white"/>
        </w:rPr>
        <w:t>been restric</w:t>
      </w:r>
      <w:r w:rsidR="000C54FC" w:rsidRPr="00733E3B">
        <w:rPr>
          <w:highlight w:val="white"/>
        </w:rPr>
        <w:t>ted to quantitative</w:t>
      </w:r>
      <w:r w:rsidR="00797BED" w:rsidRPr="00733E3B">
        <w:rPr>
          <w:highlight w:val="white"/>
        </w:rPr>
        <w:t xml:space="preserve"> </w:t>
      </w:r>
      <w:r w:rsidR="00204E2F" w:rsidRPr="00733E3B">
        <w:rPr>
          <w:highlight w:val="white"/>
        </w:rPr>
        <w:t xml:space="preserve">variables. However, phenotypic traits in association studies are often categorical, coded as binary case-control or ordered variables describing disease stages. To address these issues, we have devised a method for genomic association studies that implements a generalized linear mixed model (GLMM) in a Bayesian framework, called </w:t>
      </w:r>
      <w:r w:rsidR="00204E2F" w:rsidRPr="00733E3B">
        <w:rPr>
          <w:i/>
          <w:highlight w:val="white"/>
        </w:rPr>
        <w:t>Bayes-GLMM</w:t>
      </w:r>
      <w:r w:rsidR="00204E2F" w:rsidRPr="00733E3B">
        <w:rPr>
          <w:highlight w:val="white"/>
        </w:rPr>
        <w:t xml:space="preserve">. </w:t>
      </w:r>
      <w:r w:rsidR="00204E2F" w:rsidRPr="00733E3B">
        <w:rPr>
          <w:i/>
          <w:highlight w:val="white"/>
        </w:rPr>
        <w:t>Bayes-GLMM</w:t>
      </w:r>
      <w:r w:rsidR="00204E2F" w:rsidRPr="00733E3B">
        <w:rPr>
          <w:highlight w:val="white"/>
        </w:rPr>
        <w:t xml:space="preserve"> has four major features: </w:t>
      </w:r>
      <w:r w:rsidR="00CF381F" w:rsidRPr="00733E3B">
        <w:rPr>
          <w:highlight w:val="white"/>
        </w:rPr>
        <w:t xml:space="preserve">(1) </w:t>
      </w:r>
      <w:r w:rsidR="00204E2F" w:rsidRPr="00733E3B">
        <w:rPr>
          <w:highlight w:val="white"/>
        </w:rPr>
        <w:t>support of categorical</w:t>
      </w:r>
      <w:r w:rsidR="00C735A5" w:rsidRPr="00733E3B">
        <w:rPr>
          <w:highlight w:val="white"/>
        </w:rPr>
        <w:t>, binary and quantitative</w:t>
      </w:r>
      <w:r w:rsidR="00204E2F" w:rsidRPr="00733E3B">
        <w:rPr>
          <w:highlight w:val="white"/>
        </w:rPr>
        <w:t xml:space="preserve"> variables; </w:t>
      </w:r>
      <w:r w:rsidR="00CF381F" w:rsidRPr="00733E3B">
        <w:rPr>
          <w:highlight w:val="white"/>
        </w:rPr>
        <w:t xml:space="preserve">(2) </w:t>
      </w:r>
      <w:r w:rsidR="00204E2F" w:rsidRPr="00733E3B">
        <w:rPr>
          <w:highlight w:val="white"/>
        </w:rPr>
        <w:t xml:space="preserve">cohesive integration of previous GWAS results for related traits; </w:t>
      </w:r>
      <w:r w:rsidR="00CF381F" w:rsidRPr="00733E3B">
        <w:rPr>
          <w:highlight w:val="white"/>
        </w:rPr>
        <w:t xml:space="preserve">(3) </w:t>
      </w:r>
      <w:r w:rsidR="00204E2F" w:rsidRPr="00733E3B">
        <w:rPr>
          <w:highlight w:val="white"/>
        </w:rPr>
        <w:t xml:space="preserve">correction for sample relatedness by mixed modeling; and </w:t>
      </w:r>
      <w:r w:rsidR="00CF381F" w:rsidRPr="00733E3B">
        <w:rPr>
          <w:highlight w:val="white"/>
        </w:rPr>
        <w:t xml:space="preserve">(4) </w:t>
      </w:r>
      <w:r w:rsidR="00204E2F" w:rsidRPr="00733E3B">
        <w:rPr>
          <w:highlight w:val="white"/>
        </w:rPr>
        <w:t xml:space="preserve">model estimation by both </w:t>
      </w:r>
      <w:r w:rsidR="00797BED" w:rsidRPr="00733E3B">
        <w:rPr>
          <w:highlight w:val="white"/>
        </w:rPr>
        <w:t>Markov chain Monte Carlo (MCMC)</w:t>
      </w:r>
      <w:r w:rsidR="00204E2F" w:rsidRPr="00733E3B">
        <w:rPr>
          <w:highlight w:val="white"/>
        </w:rPr>
        <w:t xml:space="preserve"> sampling and maximal likelihood estimation. </w:t>
      </w:r>
      <w:r w:rsidR="008615A6" w:rsidRPr="00733E3B">
        <w:rPr>
          <w:highlight w:val="white"/>
        </w:rPr>
        <w:t>We applied</w:t>
      </w:r>
      <w:r w:rsidR="00D75EFB" w:rsidRPr="00733E3B">
        <w:rPr>
          <w:highlight w:val="white"/>
        </w:rPr>
        <w:t xml:space="preserve"> </w:t>
      </w:r>
      <w:r w:rsidR="00D75EFB" w:rsidRPr="00733E3B">
        <w:rPr>
          <w:i/>
          <w:highlight w:val="white"/>
        </w:rPr>
        <w:t>Bayes-GLMM</w:t>
      </w:r>
      <w:r w:rsidR="00D75EFB" w:rsidRPr="00733E3B">
        <w:rPr>
          <w:highlight w:val="white"/>
        </w:rPr>
        <w:t xml:space="preserve"> </w:t>
      </w:r>
      <w:r w:rsidR="008615A6" w:rsidRPr="00733E3B">
        <w:rPr>
          <w:highlight w:val="white"/>
        </w:rPr>
        <w:t>to</w:t>
      </w:r>
      <w:r w:rsidR="00D75EFB" w:rsidRPr="00733E3B">
        <w:rPr>
          <w:highlight w:val="white"/>
        </w:rPr>
        <w:t xml:space="preserve"> </w:t>
      </w:r>
      <w:r w:rsidR="00204E2F" w:rsidRPr="00733E3B">
        <w:rPr>
          <w:highlight w:val="white"/>
        </w:rPr>
        <w:t xml:space="preserve">the whole-genome sequencing cohort </w:t>
      </w:r>
      <w:r w:rsidR="00DE6BDB" w:rsidRPr="00733E3B">
        <w:rPr>
          <w:highlight w:val="white"/>
        </w:rPr>
        <w:t>of</w:t>
      </w:r>
      <w:r w:rsidR="00204E2F" w:rsidRPr="00733E3B">
        <w:rPr>
          <w:highlight w:val="white"/>
        </w:rPr>
        <w:t xml:space="preserve"> the Alzheimer's Disease Sequencing Project (ADSP). This study contains 57</w:t>
      </w:r>
      <w:r w:rsidR="00DE6BDB" w:rsidRPr="00733E3B">
        <w:rPr>
          <w:highlight w:val="white"/>
        </w:rPr>
        <w:t>0</w:t>
      </w:r>
      <w:r w:rsidR="00204E2F" w:rsidRPr="00733E3B">
        <w:rPr>
          <w:highlight w:val="white"/>
        </w:rPr>
        <w:t xml:space="preserve"> individuals </w:t>
      </w:r>
      <w:r w:rsidR="00797BED" w:rsidRPr="00733E3B">
        <w:rPr>
          <w:highlight w:val="white"/>
        </w:rPr>
        <w:t>from</w:t>
      </w:r>
      <w:r w:rsidR="00204E2F" w:rsidRPr="00733E3B">
        <w:rPr>
          <w:highlight w:val="white"/>
        </w:rPr>
        <w:t xml:space="preserve"> 111 families, each with Alzheimer's disease diagnosed at</w:t>
      </w:r>
      <w:r w:rsidR="00797BED" w:rsidRPr="00733E3B">
        <w:rPr>
          <w:highlight w:val="white"/>
        </w:rPr>
        <w:t xml:space="preserve"> one of</w:t>
      </w:r>
      <w:r w:rsidR="00204E2F" w:rsidRPr="00733E3B">
        <w:rPr>
          <w:highlight w:val="white"/>
        </w:rPr>
        <w:t xml:space="preserve"> four confidence levels. </w:t>
      </w:r>
      <w:r w:rsidR="00221DA1" w:rsidRPr="00733E3B">
        <w:rPr>
          <w:highlight w:val="white"/>
        </w:rPr>
        <w:t xml:space="preserve">With </w:t>
      </w:r>
      <w:r w:rsidR="00221DA1" w:rsidRPr="00733E3B">
        <w:rPr>
          <w:i/>
          <w:highlight w:val="white"/>
        </w:rPr>
        <w:t>Bayes-GLMM</w:t>
      </w:r>
      <w:r w:rsidR="00221DA1" w:rsidRPr="00733E3B">
        <w:rPr>
          <w:highlight w:val="white"/>
        </w:rPr>
        <w:t xml:space="preserve"> we identified four variants in three loci significantly associated with Alzheimer’s disease. </w:t>
      </w:r>
      <w:r w:rsidR="00221DA1" w:rsidRPr="00733E3B">
        <w:t xml:space="preserve">Two variants, rs140233081 and rs149372995 lie between </w:t>
      </w:r>
      <w:r w:rsidR="00221DA1" w:rsidRPr="00121ECA">
        <w:rPr>
          <w:i/>
        </w:rPr>
        <w:t>PRKAR1B</w:t>
      </w:r>
      <w:r w:rsidR="00221DA1" w:rsidRPr="00733E3B">
        <w:t xml:space="preserve"> and </w:t>
      </w:r>
      <w:r w:rsidR="00221DA1" w:rsidRPr="00121ECA">
        <w:rPr>
          <w:i/>
        </w:rPr>
        <w:t>PDGFA</w:t>
      </w:r>
      <w:r w:rsidR="00121ECA">
        <w:t>. The coded</w:t>
      </w:r>
      <w:r w:rsidR="00221DA1" w:rsidRPr="00733E3B">
        <w:t xml:space="preserve"> proteins are localized to the glial-vascular unit, </w:t>
      </w:r>
      <w:r w:rsidR="005722E9">
        <w:t xml:space="preserve">and </w:t>
      </w:r>
      <w:r w:rsidR="005722E9" w:rsidRPr="005722E9">
        <w:rPr>
          <w:i/>
        </w:rPr>
        <w:t>PDGFA</w:t>
      </w:r>
      <w:r w:rsidR="005722E9">
        <w:t xml:space="preserve"> transcript levels are associated with AD-related neuropathology</w:t>
      </w:r>
      <w:r w:rsidR="00221DA1" w:rsidRPr="00733E3B">
        <w:t xml:space="preserve">. </w:t>
      </w:r>
      <w:r w:rsidR="00221DA1" w:rsidRPr="00733E3B">
        <w:rPr>
          <w:highlight w:val="white"/>
        </w:rPr>
        <w:t xml:space="preserve">In </w:t>
      </w:r>
      <w:r w:rsidR="008C4FF2">
        <w:rPr>
          <w:highlight w:val="white"/>
        </w:rPr>
        <w:t xml:space="preserve">summary, this work provides </w:t>
      </w:r>
      <w:r w:rsidR="00221DA1" w:rsidRPr="00733E3B">
        <w:rPr>
          <w:highlight w:val="white"/>
        </w:rPr>
        <w:t>implementation of a flexible, generalized mixed model approach in a Bayesian framework for association studies.</w:t>
      </w:r>
    </w:p>
    <w:p w14:paraId="7B146E9A" w14:textId="77777777" w:rsidR="00560CD0" w:rsidRPr="00733E3B" w:rsidRDefault="00560CD0" w:rsidP="007017E6">
      <w:pPr>
        <w:pStyle w:val="Normal1"/>
        <w:spacing w:after="120"/>
      </w:pPr>
    </w:p>
    <w:p w14:paraId="59E40E44" w14:textId="77777777" w:rsidR="00560CD0" w:rsidRPr="00733E3B" w:rsidRDefault="00204E2F" w:rsidP="001C3A62">
      <w:pPr>
        <w:pStyle w:val="Normal1"/>
        <w:spacing w:after="120" w:line="360" w:lineRule="auto"/>
      </w:pPr>
      <w:r w:rsidRPr="00733E3B">
        <w:rPr>
          <w:b/>
        </w:rPr>
        <w:t>Introduction</w:t>
      </w:r>
    </w:p>
    <w:p w14:paraId="1D043E84" w14:textId="579CB808" w:rsidR="00560CD0" w:rsidRPr="00733E3B" w:rsidRDefault="00204E2F" w:rsidP="001C3A62">
      <w:pPr>
        <w:pStyle w:val="Normal1"/>
        <w:spacing w:after="120" w:line="360" w:lineRule="auto"/>
      </w:pPr>
      <w:r w:rsidRPr="00733E3B">
        <w:t>Linking genomic variants to tr</w:t>
      </w:r>
      <w:r w:rsidR="00262681" w:rsidRPr="00733E3B">
        <w:t xml:space="preserve">aits is central to discovering the </w:t>
      </w:r>
      <w:r w:rsidRPr="00733E3B">
        <w:t xml:space="preserve">mechanisms of </w:t>
      </w:r>
      <w:r w:rsidR="00262681" w:rsidRPr="00733E3B">
        <w:t>genetic</w:t>
      </w:r>
      <w:r w:rsidR="00F14E87" w:rsidRPr="00733E3B">
        <w:t xml:space="preserve"> diseases. To date, NHGRI has curated</w:t>
      </w:r>
      <w:r w:rsidR="007B09FD" w:rsidRPr="00733E3B">
        <w:t xml:space="preserve"> over</w:t>
      </w:r>
      <w:r w:rsidR="00F14E87" w:rsidRPr="00733E3B">
        <w:t xml:space="preserve"> 1,</w:t>
      </w:r>
      <w:r w:rsidRPr="00733E3B">
        <w:t>75</w:t>
      </w:r>
      <w:r w:rsidR="007B09FD" w:rsidRPr="00733E3B">
        <w:t>0</w:t>
      </w:r>
      <w:r w:rsidRPr="00733E3B">
        <w:t xml:space="preserve"> publications of genome-wide association studies (GWAS) </w:t>
      </w:r>
      <w:r w:rsidR="002304E6" w:rsidRPr="00733E3B">
        <w:t>that considered</w:t>
      </w:r>
      <w:r w:rsidRPr="00733E3B">
        <w:t xml:space="preserve"> at least 100,000 single nucleotide polymorphisms (SNP</w:t>
      </w:r>
      <w:r w:rsidR="00ED6930" w:rsidRPr="00733E3B">
        <w:t xml:space="preserve">) </w:t>
      </w:r>
      <w:r w:rsidR="00733E3B" w:rsidRPr="00733E3B">
        <w:fldChar w:fldCharType="begin">
          <w:fldData xml:space="preserve">PEVuZE5vdGU+PENpdGU+PEF1dGhvcj5NYW5vbGlvPC9BdXRob3I+PFllYXI+MjAxMDwvWWVhcj48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aWNhbD48cGFnZXM+MTY2LTc2PC9wYWdlcz48dm9sdW1lPjM2Mzwvdm9sdW1lPjxudW1iZXI+Mjwv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</w:fldData>
        </w:fldChar>
      </w:r>
      <w:r w:rsidR="00733E3B" w:rsidRPr="00733E3B">
        <w:instrText xml:space="preserve"> ADDIN EN.CITE </w:instrText>
      </w:r>
      <w:r w:rsidR="00733E3B" w:rsidRPr="00733E3B">
        <w:fldChar w:fldCharType="begin">
          <w:fldData xml:space="preserve">PEVuZE5vdGU+PENpdGU+PEF1dGhvcj5NYW5vbGlvPC9BdXRob3I+PFllYXI+MjAxMDwvWWVhcj48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aWNhbD48cGFnZXM+MTY2LTc2PC9wYWdlcz48dm9sdW1lPjM2Mzwvdm9sdW1lPjxudW1iZXI+Mjwv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1" w:tooltip="Manolio, 2010 #24" w:history="1">
        <w:r w:rsidR="00733E3B" w:rsidRPr="00733E3B">
          <w:rPr>
            <w:noProof/>
          </w:rPr>
          <w:t>1</w:t>
        </w:r>
      </w:hyperlink>
      <w:r w:rsidR="00733E3B" w:rsidRPr="00733E3B">
        <w:rPr>
          <w:noProof/>
        </w:rPr>
        <w:t xml:space="preserve">, </w:t>
      </w:r>
      <w:hyperlink w:anchor="_ENREF_2" w:tooltip="Welter, 2014 #31" w:history="1">
        <w:r w:rsidR="00733E3B" w:rsidRPr="00733E3B">
          <w:rPr>
            <w:noProof/>
          </w:rPr>
          <w:t>2</w:t>
        </w:r>
      </w:hyperlink>
      <w:r w:rsidR="00733E3B" w:rsidRPr="00733E3B">
        <w:rPr>
          <w:noProof/>
        </w:rPr>
        <w:t>]</w:t>
      </w:r>
      <w:r w:rsidR="00733E3B" w:rsidRPr="00733E3B">
        <w:fldChar w:fldCharType="end"/>
      </w:r>
      <w:r w:rsidR="00ED6930" w:rsidRPr="00733E3B">
        <w:t>.</w:t>
      </w:r>
      <w:r w:rsidRPr="00733E3B">
        <w:t xml:space="preserve"> </w:t>
      </w:r>
      <w:r w:rsidR="002304E6" w:rsidRPr="00733E3B">
        <w:t>The adoption</w:t>
      </w:r>
      <w:r w:rsidRPr="00733E3B">
        <w:t xml:space="preserve"> of high throughput sequencing technology</w:t>
      </w:r>
      <w:r w:rsidR="002304E6" w:rsidRPr="00733E3B">
        <w:t xml:space="preserve"> has facilitated the rapid identification of potentially causal variants.</w:t>
      </w:r>
      <w:r w:rsidRPr="00733E3B">
        <w:t xml:space="preserve"> The 1000 Genomes Project has characterized roughly 88 million variants by whole genome sequencing of 2504 i</w:t>
      </w:r>
      <w:r w:rsidR="00ED6930" w:rsidRPr="00733E3B">
        <w:t xml:space="preserve">ndividuals from 26 populations </w:t>
      </w:r>
      <w:r w:rsidR="00733E3B" w:rsidRPr="00733E3B">
        <w:fldChar w:fldCharType="begin"/>
      </w:r>
      <w:r w:rsidR="00733E3B" w:rsidRPr="00733E3B">
        <w:instrText xml:space="preserve"> ADDIN EN.CITE &lt;EndNote&gt;&lt;Cite&gt;&lt;Author&gt;The Genomes Project&lt;/Author&gt;&lt;Year&gt;2015&lt;/Year&gt;&lt;RecNum&gt;34&lt;/RecNum&gt;&lt;DisplayText&gt;[3]&lt;/DisplayText&gt;&lt;record&gt;&lt;rec-number&gt;34&lt;/rec-number&gt;&lt;foreign-keys&gt;&lt;key app="EN" db-id="awwdffrdje5raye0fa9xev9122vt52055x5r"&gt;34&lt;/key&gt;&lt;/foreign-keys&gt;&lt;ref-type name="Journal Article"&gt;17&lt;/ref-type&gt;&lt;contributors&gt;&lt;authors&gt;&lt;author&gt;The Genomes Project, Consortium&lt;/author&gt;&lt;/authors&gt;&lt;/contributors&gt;&lt;titles&gt;&lt;title&gt;A global reference for human genetic variation&lt;/title&gt;&lt;secondary-title&gt;Nature&lt;/secondary-title&gt;&lt;/titles&gt;&lt;periodical&gt;&lt;full-title&gt;Nature&lt;/full-title&gt;&lt;abbr-1&gt;Nature&lt;/abbr-1&gt;&lt;/periodical&gt;&lt;pages&gt;68-74&lt;/pages&gt;&lt;volume&gt;526&lt;/volume&gt;&lt;number&gt;7571&lt;/number&gt;&lt;dates&gt;&lt;year&gt;2015&lt;/year&gt;&lt;/dates&gt;&lt;publisher&gt;Nature Publishing Group, a division of Macmillan Publishers Limited. All Rights Reserved.&lt;/publisher&gt;&lt;isbn&gt;0028-0836&lt;/isbn&gt;&lt;work-type&gt;Article&lt;/work-type&gt;&lt;urls&gt;&lt;related-urls&gt;&lt;url&gt;http://dx.doi.org/10.1038/nature15393&lt;/url&gt;&lt;/related-urls&gt;&lt;/urls&gt;&lt;electronic-resource-num&gt;10.1038/nature15393&amp;#xD;http://www.nature.com/nature/journal/v526/n7571/abs/nature15393.html#supplementary-information&lt;/electronic-resource-num&gt;&lt;/record&gt;&lt;/Cite&gt;&lt;/EndNote&gt;</w:instrText>
      </w:r>
      <w:r w:rsidR="00733E3B" w:rsidRPr="00733E3B">
        <w:fldChar w:fldCharType="separate"/>
      </w:r>
      <w:r w:rsidR="00733E3B" w:rsidRPr="00733E3B">
        <w:rPr>
          <w:noProof/>
        </w:rPr>
        <w:t>[</w:t>
      </w:r>
      <w:hyperlink w:anchor="_ENREF_3" w:tooltip="The Genomes Project, 2015 #34" w:history="1">
        <w:r w:rsidR="00733E3B" w:rsidRPr="00733E3B">
          <w:rPr>
            <w:noProof/>
          </w:rPr>
          <w:t>3</w:t>
        </w:r>
      </w:hyperlink>
      <w:r w:rsidR="00733E3B" w:rsidRPr="00733E3B">
        <w:rPr>
          <w:noProof/>
        </w:rPr>
        <w:t>]</w:t>
      </w:r>
      <w:r w:rsidR="00733E3B" w:rsidRPr="00733E3B">
        <w:fldChar w:fldCharType="end"/>
      </w:r>
      <w:r w:rsidRPr="00733E3B">
        <w:t xml:space="preserve">. </w:t>
      </w:r>
      <w:r w:rsidR="002304E6" w:rsidRPr="00733E3B">
        <w:t>Such</w:t>
      </w:r>
      <w:r w:rsidRPr="00733E3B">
        <w:t xml:space="preserve"> sequencing approaches to ge</w:t>
      </w:r>
      <w:r w:rsidR="00890D4E" w:rsidRPr="00733E3B">
        <w:t>nomic</w:t>
      </w:r>
      <w:r w:rsidRPr="00733E3B">
        <w:t xml:space="preserve"> association will soon enable discover</w:t>
      </w:r>
      <w:r w:rsidR="002304E6" w:rsidRPr="00733E3B">
        <w:t>y</w:t>
      </w:r>
      <w:r w:rsidRPr="00733E3B">
        <w:t xml:space="preserve"> at base</w:t>
      </w:r>
      <w:r w:rsidR="00890D4E" w:rsidRPr="00733E3B">
        <w:t xml:space="preserve"> </w:t>
      </w:r>
      <w:r w:rsidRPr="00733E3B">
        <w:t>pair resolution. Meanwhile, statistical methods for GWAS have evolved from odds ratio tests</w:t>
      </w:r>
      <w:r w:rsidR="00A20B18" w:rsidRPr="00733E3B">
        <w:t>,</w:t>
      </w:r>
      <w:r w:rsidRPr="00733E3B">
        <w:t xml:space="preserve"> to generalized linear regression models</w:t>
      </w:r>
      <w:r w:rsidR="003C4B8B" w:rsidRPr="00733E3B">
        <w:t xml:space="preserve">, </w:t>
      </w:r>
      <w:r w:rsidRPr="00733E3B">
        <w:t xml:space="preserve">to more sophisticated multivariate linear mixed models </w:t>
      </w:r>
      <w:r w:rsidRPr="00733E3B">
        <w:lastRenderedPageBreak/>
        <w:t xml:space="preserve">(LMMs). LMM approaches have the capacity to correct population structures and </w:t>
      </w:r>
      <w:r w:rsidR="003C4B8B" w:rsidRPr="00733E3B">
        <w:t xml:space="preserve">sample </w:t>
      </w:r>
      <w:r w:rsidRPr="00733E3B">
        <w:t xml:space="preserve">relatedness </w:t>
      </w:r>
      <w:r w:rsidR="00733E3B" w:rsidRPr="00733E3B">
        <w:fldChar w:fldCharType="begin"/>
      </w:r>
      <w:r w:rsidR="00733E3B" w:rsidRPr="00733E3B">
        <w:instrText xml:space="preserve"> ADDIN EN.CITE &lt;EndNote&gt;&lt;Cite&gt;&lt;Author&gt;Henderson&lt;/Author&gt;&lt;Year&gt;1953&lt;/Year&gt;&lt;RecNum&gt;35&lt;/RecNum&gt;&lt;DisplayText&gt;[4]&lt;/DisplayText&gt;&lt;record&gt;&lt;rec-number&gt;35&lt;/rec-number&gt;&lt;foreign-keys&gt;&lt;key app="EN" db-id="awwdffrdje5raye0fa9xev9122vt52055x5r"&gt;35&lt;/key&gt;&lt;/foreign-keys&gt;&lt;ref-type name="Journal Article"&gt;17&lt;/ref-type&gt;&lt;contributors&gt;&lt;authors&gt;&lt;author&gt;Henderson, C. R.&lt;/author&gt;&lt;/authors&gt;&lt;/contributors&gt;&lt;titles&gt;&lt;title&gt;Estimation of Variance and Covariance Components&lt;/title&gt;&lt;secondary-title&gt;Biometrics&lt;/secondary-title&gt;&lt;/titles&gt;&lt;periodical&gt;&lt;full-title&gt;Biometrics&lt;/full-title&gt;&lt;/periodical&gt;&lt;pages&gt;226-252&lt;/pages&gt;&lt;volume&gt;9&lt;/volume&gt;&lt;number&gt;2&lt;/number&gt;&lt;dates&gt;&lt;year&gt;1953&lt;/year&gt;&lt;/dates&gt;&lt;urls&gt;&lt;/urls&gt;&lt;/record&gt;&lt;/Cite&gt;&lt;/EndNote&gt;</w:instrText>
      </w:r>
      <w:r w:rsidR="00733E3B" w:rsidRPr="00733E3B">
        <w:fldChar w:fldCharType="separate"/>
      </w:r>
      <w:r w:rsidR="00733E3B" w:rsidRPr="00733E3B">
        <w:rPr>
          <w:noProof/>
        </w:rPr>
        <w:t>[</w:t>
      </w:r>
      <w:hyperlink w:anchor="_ENREF_4" w:tooltip="Henderson, 1953 #35" w:history="1">
        <w:r w:rsidR="00733E3B" w:rsidRPr="00733E3B">
          <w:rPr>
            <w:noProof/>
          </w:rPr>
          <w:t>4</w:t>
        </w:r>
      </w:hyperlink>
      <w:r w:rsidR="00733E3B" w:rsidRPr="00733E3B">
        <w:rPr>
          <w:noProof/>
        </w:rPr>
        <w:t>]</w:t>
      </w:r>
      <w:r w:rsidR="00733E3B" w:rsidRPr="00733E3B">
        <w:fldChar w:fldCharType="end"/>
      </w:r>
      <w:r w:rsidRPr="00733E3B">
        <w:t xml:space="preserve">, thereby minimizing false positives due to allelic co-segregation. Consequently, the number of LMM-compatible computational tools for genetic studies is rapidly increasing, including </w:t>
      </w:r>
      <w:proofErr w:type="spellStart"/>
      <w:r w:rsidRPr="00733E3B">
        <w:t>ASReml</w:t>
      </w:r>
      <w:proofErr w:type="spellEnd"/>
      <w:r w:rsidRPr="00733E3B">
        <w:t xml:space="preserve">, TASSEL, EMMA, </w:t>
      </w:r>
      <w:proofErr w:type="spellStart"/>
      <w:r w:rsidRPr="00733E3B">
        <w:t>QTLRel</w:t>
      </w:r>
      <w:proofErr w:type="spellEnd"/>
      <w:r w:rsidRPr="00733E3B">
        <w:t xml:space="preserve">, </w:t>
      </w:r>
      <w:proofErr w:type="spellStart"/>
      <w:r w:rsidRPr="00733E3B">
        <w:t>FaST</w:t>
      </w:r>
      <w:proofErr w:type="spellEnd"/>
      <w:r w:rsidRPr="00733E3B">
        <w:t>-LMM, DOQTL, GEMMA</w:t>
      </w:r>
      <w:r w:rsidR="00696446" w:rsidRPr="00733E3B">
        <w:t xml:space="preserve">, </w:t>
      </w:r>
      <w:r w:rsidR="003D7B59" w:rsidRPr="00733E3B">
        <w:t xml:space="preserve">and </w:t>
      </w:r>
      <w:r w:rsidR="00696446" w:rsidRPr="00733E3B">
        <w:t>GMMAT</w:t>
      </w:r>
      <w:r w:rsidR="00ED6930" w:rsidRPr="00733E3B">
        <w:t xml:space="preserve"> </w:t>
      </w:r>
      <w:r w:rsidR="00733E3B" w:rsidRPr="00733E3B">
        <w:fldChar w:fldCharType="begin">
          <w:fldData xml:space="preserve">PEVuZE5vdGU+PENpdGU+PEF1dGhvcj5DaGVuPC9BdXRob3I+PFllYXI+MjAxNjwvWWVhcj48UmVj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</w:fldData>
        </w:fldChar>
      </w:r>
      <w:r w:rsidR="00733E3B" w:rsidRPr="00733E3B">
        <w:instrText xml:space="preserve"> ADDIN EN.CITE </w:instrText>
      </w:r>
      <w:r w:rsidR="00733E3B" w:rsidRPr="00733E3B">
        <w:fldChar w:fldCharType="begin">
          <w:fldData xml:space="preserve">PEVuZE5vdGU+PENpdGU+PEF1dGhvcj5DaGVuPC9BdXRob3I+PFllYXI+MjAxNjwvWWVhcj48UmVj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5" w:tooltip="Chen, 2016 #7" w:history="1">
        <w:r w:rsidR="00733E3B" w:rsidRPr="00733E3B">
          <w:rPr>
            <w:noProof/>
          </w:rPr>
          <w:t>5-12</w:t>
        </w:r>
      </w:hyperlink>
      <w:r w:rsidR="00733E3B" w:rsidRPr="00733E3B">
        <w:rPr>
          <w:noProof/>
        </w:rPr>
        <w:t>]</w:t>
      </w:r>
      <w:r w:rsidR="00733E3B" w:rsidRPr="00733E3B">
        <w:fldChar w:fldCharType="end"/>
      </w:r>
      <w:r w:rsidRPr="00733E3B">
        <w:t>.</w:t>
      </w:r>
    </w:p>
    <w:p w14:paraId="46DF1270" w14:textId="5814568E" w:rsidR="00560CD0" w:rsidRPr="00733E3B" w:rsidRDefault="00204E2F" w:rsidP="001C3A62">
      <w:pPr>
        <w:pStyle w:val="Normal1"/>
        <w:spacing w:after="120" w:line="360" w:lineRule="auto"/>
      </w:pPr>
      <w:r w:rsidRPr="00733E3B">
        <w:t xml:space="preserve">While LMMs are efficient </w:t>
      </w:r>
      <w:r w:rsidR="00CC5B2A" w:rsidRPr="00733E3B">
        <w:t>in</w:t>
      </w:r>
      <w:r w:rsidRPr="00733E3B">
        <w:t xml:space="preserve"> correcting sample relatedness, </w:t>
      </w:r>
      <w:r w:rsidR="00F504B8" w:rsidRPr="00733E3B">
        <w:t>response variables are restricted as numerical</w:t>
      </w:r>
      <w:r w:rsidRPr="00733E3B">
        <w:t>. Meanwhile, phenotypic traits in GWAS are often categorical, such as binary variable</w:t>
      </w:r>
      <w:r w:rsidR="007F5136" w:rsidRPr="00733E3B">
        <w:t>s</w:t>
      </w:r>
      <w:r w:rsidRPr="00733E3B">
        <w:t xml:space="preserve"> in case-control studies or multi</w:t>
      </w:r>
      <w:r w:rsidR="007F5136" w:rsidRPr="00733E3B">
        <w:t>-</w:t>
      </w:r>
      <w:r w:rsidRPr="00733E3B">
        <w:t>level ordered categorical variable</w:t>
      </w:r>
      <w:r w:rsidR="007F5136" w:rsidRPr="00733E3B">
        <w:t>s</w:t>
      </w:r>
      <w:r w:rsidRPr="00733E3B">
        <w:t xml:space="preserve"> </w:t>
      </w:r>
      <w:r w:rsidR="007F5136" w:rsidRPr="00733E3B">
        <w:t>corresponding to disease</w:t>
      </w:r>
      <w:r w:rsidRPr="00733E3B">
        <w:t xml:space="preserve"> stage</w:t>
      </w:r>
      <w:r w:rsidR="0058379D" w:rsidRPr="00733E3B">
        <w:t>s</w:t>
      </w:r>
      <w:r w:rsidRPr="00733E3B">
        <w:t>. To model discrete response variables in the context of mixed models for population relatedness correction, generalized linear mixed models (GLMM</w:t>
      </w:r>
      <w:r w:rsidR="007F5136" w:rsidRPr="00733E3B">
        <w:t>s</w:t>
      </w:r>
      <w:r w:rsidRPr="00733E3B">
        <w:t xml:space="preserve">) are required. </w:t>
      </w:r>
      <w:r w:rsidR="00D214A0" w:rsidRPr="00733E3B">
        <w:t xml:space="preserve">Chen et al. published a method </w:t>
      </w:r>
      <w:r w:rsidR="00F504B8" w:rsidRPr="00733E3B">
        <w:t xml:space="preserve">that handles </w:t>
      </w:r>
      <w:r w:rsidR="007B09FD" w:rsidRPr="00733E3B">
        <w:t xml:space="preserve">a </w:t>
      </w:r>
      <w:r w:rsidR="00F504B8" w:rsidRPr="00733E3B">
        <w:t>binary response variable in the context of</w:t>
      </w:r>
      <w:r w:rsidR="007B09FD" w:rsidRPr="00733E3B">
        <w:t xml:space="preserve"> a</w:t>
      </w:r>
      <w:r w:rsidR="00F504B8" w:rsidRPr="00733E3B">
        <w:t xml:space="preserve"> mixed model</w:t>
      </w:r>
      <w:r w:rsidR="00D214A0" w:rsidRPr="00733E3B">
        <w:t xml:space="preserve"> </w:t>
      </w:r>
      <w:r w:rsidR="00733E3B" w:rsidRPr="00733E3B">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33E3B">
        <w:instrText xml:space="preserve"> ADDIN EN.CITE </w:instrText>
      </w:r>
      <w:r w:rsidR="00733E3B" w:rsidRPr="00733E3B">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5" w:tooltip="Chen, 2016 #7" w:history="1">
        <w:r w:rsidR="00733E3B" w:rsidRPr="00733E3B">
          <w:rPr>
            <w:noProof/>
          </w:rPr>
          <w:t>5</w:t>
        </w:r>
      </w:hyperlink>
      <w:r w:rsidR="00733E3B" w:rsidRPr="00733E3B">
        <w:rPr>
          <w:noProof/>
        </w:rPr>
        <w:t>]</w:t>
      </w:r>
      <w:r w:rsidR="00733E3B" w:rsidRPr="00733E3B">
        <w:fldChar w:fldCharType="end"/>
      </w:r>
      <w:r w:rsidR="00F504B8" w:rsidRPr="00733E3B">
        <w:t xml:space="preserve">. However, </w:t>
      </w:r>
      <w:r w:rsidR="007B09FD" w:rsidRPr="00733E3B">
        <w:t>multiple-</w:t>
      </w:r>
      <w:r w:rsidR="00F504B8" w:rsidRPr="00733E3B">
        <w:t xml:space="preserve">level categorical variables are not supported. </w:t>
      </w:r>
      <w:r w:rsidR="007F5136" w:rsidRPr="00733E3B">
        <w:t>Current approaches commonly</w:t>
      </w:r>
      <w:r w:rsidR="00C90D34" w:rsidRPr="00733E3B">
        <w:t xml:space="preserve"> transform</w:t>
      </w:r>
      <w:r w:rsidRPr="00733E3B">
        <w:t xml:space="preserve"> categorical variables into</w:t>
      </w:r>
      <w:r w:rsidR="007F5136" w:rsidRPr="00733E3B">
        <w:t xml:space="preserve"> continuous variables </w:t>
      </w:r>
      <w:r w:rsidR="000777D3" w:rsidRPr="00733E3B">
        <w:t xml:space="preserve">to </w:t>
      </w:r>
      <w:r w:rsidR="009554F6" w:rsidRPr="00733E3B">
        <w:t>fit</w:t>
      </w:r>
      <w:r w:rsidR="000777D3" w:rsidRPr="00733E3B">
        <w:t xml:space="preserve"> LMMs </w:t>
      </w:r>
      <w:r w:rsidR="00294A4D" w:rsidRPr="00733E3B">
        <w:t>following the assumption that</w:t>
      </w:r>
      <w:r w:rsidR="007F5136" w:rsidRPr="00733E3B">
        <w:t xml:space="preserve"> </w:t>
      </w:r>
      <w:r w:rsidR="000C0044" w:rsidRPr="00733E3B">
        <w:t>the trait</w:t>
      </w:r>
      <w:r w:rsidR="009554F6" w:rsidRPr="00733E3B">
        <w:t xml:space="preserve"> has constant residual variance. However, the constant residual variance assumption is </w:t>
      </w:r>
      <w:r w:rsidR="00A20B18" w:rsidRPr="00733E3B">
        <w:t>often</w:t>
      </w:r>
      <w:r w:rsidR="000C0044" w:rsidRPr="00733E3B">
        <w:t xml:space="preserve"> violated by categorical trait</w:t>
      </w:r>
      <w:r w:rsidR="00A20B18" w:rsidRPr="00733E3B">
        <w:t>, which can bias e</w:t>
      </w:r>
      <w:r w:rsidR="009554F6" w:rsidRPr="00733E3B">
        <w:t>ffect estimates.</w:t>
      </w:r>
      <w:r w:rsidR="000C0044" w:rsidRPr="00733E3B">
        <w:t xml:space="preserve"> </w:t>
      </w:r>
    </w:p>
    <w:p w14:paraId="76D32D46" w14:textId="47DC5358" w:rsidR="00560CD0" w:rsidRPr="00733E3B" w:rsidRDefault="007F5136" w:rsidP="001C3A62">
      <w:pPr>
        <w:pStyle w:val="Normal1"/>
        <w:spacing w:after="120" w:line="360" w:lineRule="auto"/>
      </w:pPr>
      <w:r w:rsidRPr="00733E3B">
        <w:t>The proliferation of multiple GWAS for a single disease has also generate</w:t>
      </w:r>
      <w:r w:rsidR="00A4542A" w:rsidRPr="00733E3B">
        <w:t>d</w:t>
      </w:r>
      <w:r w:rsidRPr="00733E3B">
        <w:t xml:space="preserve"> a need for methods to </w:t>
      </w:r>
      <w:r w:rsidR="00A20B18" w:rsidRPr="00733E3B">
        <w:t xml:space="preserve">systematically </w:t>
      </w:r>
      <w:r w:rsidRPr="00733E3B">
        <w:t xml:space="preserve">combine results from multiple studies. </w:t>
      </w:r>
      <w:r w:rsidR="00204E2F" w:rsidRPr="00733E3B">
        <w:t xml:space="preserve">Such efforts, </w:t>
      </w:r>
      <w:r w:rsidRPr="00733E3B">
        <w:t xml:space="preserve">often pursued </w:t>
      </w:r>
      <w:r w:rsidR="00204E2F" w:rsidRPr="00733E3B">
        <w:t>as meta-</w:t>
      </w:r>
      <w:r w:rsidRPr="00733E3B">
        <w:t>analyses</w:t>
      </w:r>
      <w:r w:rsidR="00204E2F" w:rsidRPr="00733E3B">
        <w:t xml:space="preserve">, can dramatically boost statistical power </w:t>
      </w:r>
      <w:r w:rsidR="00A4542A" w:rsidRPr="00733E3B">
        <w:t xml:space="preserve">through an increase in </w:t>
      </w:r>
      <w:r w:rsidR="00204E2F" w:rsidRPr="00733E3B">
        <w:t xml:space="preserve">sample size </w:t>
      </w:r>
      <w:r w:rsidR="00733E3B" w:rsidRPr="00733E3B">
        <w:fldChar w:fldCharType="begin"/>
      </w:r>
      <w:r w:rsidR="00733E3B" w:rsidRPr="00733E3B">
        <w:instrText xml:space="preserve"> ADDIN EN.CITE &lt;EndNote&gt;&lt;Cite&gt;&lt;Author&gt;Kavvoura&lt;/Author&gt;&lt;Year&gt;2008&lt;/Year&gt;&lt;RecNum&gt;20&lt;/RecNum&gt;&lt;DisplayText&gt;[13]&lt;/DisplayText&gt;&lt;record&gt;&lt;rec-number&gt;20&lt;/rec-number&gt;&lt;foreign-keys&gt;&lt;key app="EN" db-id="awwdffrdje5raye0fa9xev9122vt52055x5r"&gt;20&lt;/key&gt;&lt;/foreign-keys&gt;&lt;ref-type name="Journal Article"&gt;17&lt;/ref-type&gt;&lt;contributors&gt;&lt;authors&gt;&lt;author&gt;Kavvoura, F. K.&lt;/author&gt;&lt;author&gt;Ioannidis, J. P.&lt;/author&gt;&lt;/authors&gt;&lt;/contributors&gt;&lt;auth-address&gt;Clinical and Molecular Epidemiology Unit, Department of Hygiene and Epidemiology, University of Ioannina School of Medicine, University Campus, Ioannina, 45110, Greece.&lt;/auth-address&gt;&lt;titles&gt;&lt;title&gt;Methods for meta-analysis in genetic association studies: a review of their potential and pitfalls&lt;/title&gt;&lt;secondary-title&gt;Hum Genet&lt;/secondary-title&gt;&lt;alt-title&gt;Human genetics&lt;/alt-title&gt;&lt;short-title&gt;Methods for meta-analysis in genetic association studies: a review of their potential and pitfalls&lt;/short-title&gt;&lt;/titles&gt;&lt;periodical&gt;&lt;full-title&gt;Hum Genet&lt;/full-title&gt;&lt;abbr-1&gt;Human genetics&lt;/abbr-1&gt;&lt;/periodical&gt;&lt;alt-periodical&gt;&lt;full-title&gt;Hum Genet&lt;/full-title&gt;&lt;abbr-1&gt;Human genetics&lt;/abbr-1&gt;&lt;/alt-periodical&gt;&lt;pages&gt;1-14&lt;/pages&gt;&lt;volume&gt;123&lt;/volume&gt;&lt;number&gt;1&lt;/number&gt;&lt;edition&gt;2007/11/21&lt;/edition&gt;&lt;keywords&gt;&lt;keyword&gt;Genetics, Population&lt;/keyword&gt;&lt;keyword&gt;*Genome, Human&lt;/keyword&gt;&lt;keyword&gt;Humans&lt;/keyword&gt;&lt;keyword&gt;*Meta-Analysis as Topic&lt;/keyword&gt;&lt;keyword&gt;Molecular Epidemiology&lt;/keyword&gt;&lt;/keywords&gt;&lt;dates&gt;&lt;year&gt;2008&lt;/year&gt;&lt;pub-dates&gt;&lt;date&gt;Feb&lt;/date&gt;&lt;/pub-dates&gt;&lt;/dates&gt;&lt;isbn&gt;0340-6717&lt;/isbn&gt;&lt;accession-num&gt;18026754&lt;/accession-num&gt;&lt;urls&gt;&lt;/urls&gt;&lt;electronic-resource-num&gt;10.1007/s00439-007-0445-9&lt;/electronic-resource-num&gt;&lt;remote-database-provider&gt;Nlm&lt;/remote-database-provider&gt;&lt;language&gt;eng&lt;/language&gt;&lt;/record&gt;&lt;/Cite&gt;&lt;/EndNote&gt;</w:instrText>
      </w:r>
      <w:r w:rsidR="00733E3B" w:rsidRPr="00733E3B">
        <w:fldChar w:fldCharType="separate"/>
      </w:r>
      <w:r w:rsidR="00733E3B" w:rsidRPr="00733E3B">
        <w:rPr>
          <w:noProof/>
        </w:rPr>
        <w:t>[</w:t>
      </w:r>
      <w:hyperlink w:anchor="_ENREF_13" w:tooltip="Kavvoura, 2008 #20" w:history="1">
        <w:r w:rsidR="00733E3B" w:rsidRPr="00733E3B">
          <w:rPr>
            <w:noProof/>
          </w:rPr>
          <w:t>13</w:t>
        </w:r>
      </w:hyperlink>
      <w:r w:rsidR="00733E3B" w:rsidRPr="00733E3B">
        <w:rPr>
          <w:noProof/>
        </w:rPr>
        <w:t>]</w:t>
      </w:r>
      <w:r w:rsidR="00733E3B" w:rsidRPr="00733E3B">
        <w:fldChar w:fldCharType="end"/>
      </w:r>
      <w:r w:rsidR="00204E2F" w:rsidRPr="00733E3B">
        <w:t xml:space="preserve">. </w:t>
      </w:r>
      <w:r w:rsidR="00A20B18" w:rsidRPr="00733E3B">
        <w:t>However</w:t>
      </w:r>
      <w:r w:rsidR="00C86623" w:rsidRPr="00733E3B">
        <w:t>, a</w:t>
      </w:r>
      <w:r w:rsidR="00204E2F" w:rsidRPr="00733E3B">
        <w:t>ssociation strengths of a given variant or a gen</w:t>
      </w:r>
      <w:r w:rsidR="00A4542A" w:rsidRPr="00733E3B">
        <w:t>etic</w:t>
      </w:r>
      <w:r w:rsidR="00204E2F" w:rsidRPr="00733E3B">
        <w:t xml:space="preserve"> </w:t>
      </w:r>
      <w:r w:rsidR="00A4542A" w:rsidRPr="00733E3B">
        <w:t>locus typically</w:t>
      </w:r>
      <w:r w:rsidR="00204E2F" w:rsidRPr="00733E3B">
        <w:t xml:space="preserve"> fluctuate</w:t>
      </w:r>
      <w:r w:rsidR="00A4542A" w:rsidRPr="00733E3B">
        <w:t xml:space="preserve"> across studies, which may be due to</w:t>
      </w:r>
      <w:r w:rsidR="00204E2F" w:rsidRPr="00733E3B">
        <w:t xml:space="preserve"> different population </w:t>
      </w:r>
      <w:r w:rsidR="00A4542A" w:rsidRPr="00733E3B">
        <w:t xml:space="preserve">compositions, </w:t>
      </w:r>
      <w:r w:rsidR="00204E2F" w:rsidRPr="00733E3B">
        <w:t>environmental exposures</w:t>
      </w:r>
      <w:r w:rsidR="00A4542A" w:rsidRPr="00733E3B">
        <w:t>, clinical reporting standards, and experimental platforms</w:t>
      </w:r>
      <w:r w:rsidR="00204E2F" w:rsidRPr="00733E3B">
        <w:t>.</w:t>
      </w:r>
      <w:r w:rsidR="00A4542A" w:rsidRPr="00733E3B">
        <w:t xml:space="preserve"> As a result, i</w:t>
      </w:r>
      <w:r w:rsidR="00204E2F" w:rsidRPr="00733E3B">
        <w:t>t is often difficult or impossible to merge raw data of different studies into a single association model.</w:t>
      </w:r>
      <w:r w:rsidR="00A20B18" w:rsidRPr="00733E3B">
        <w:t xml:space="preserve"> Furthermore, a more general integration of prior information is often desirable, such as co-expression or other correlations between genes.</w:t>
      </w:r>
      <w:r w:rsidR="00A4542A" w:rsidRPr="00733E3B">
        <w:t xml:space="preserve"> Integration approaches with more flexibility are needed to address these issues.</w:t>
      </w:r>
    </w:p>
    <w:p w14:paraId="1E7CC76D" w14:textId="04706335" w:rsidR="00C855DB" w:rsidRPr="00733E3B" w:rsidRDefault="00204E2F" w:rsidP="00F90519">
      <w:pPr>
        <w:pStyle w:val="Normal1"/>
        <w:spacing w:after="120" w:line="360" w:lineRule="auto"/>
      </w:pPr>
      <w:r w:rsidRPr="00733E3B">
        <w:t xml:space="preserve">To </w:t>
      </w:r>
      <w:r w:rsidR="00A4542A" w:rsidRPr="00733E3B">
        <w:t xml:space="preserve">address </w:t>
      </w:r>
      <w:r w:rsidRPr="00733E3B">
        <w:t xml:space="preserve">these </w:t>
      </w:r>
      <w:r w:rsidR="00A4542A" w:rsidRPr="00733E3B">
        <w:t>challenges</w:t>
      </w:r>
      <w:r w:rsidRPr="00733E3B">
        <w:t xml:space="preserve">, we </w:t>
      </w:r>
      <w:r w:rsidR="00A4542A" w:rsidRPr="00733E3B">
        <w:t>created</w:t>
      </w:r>
      <w:r w:rsidRPr="00733E3B">
        <w:t xml:space="preserve"> </w:t>
      </w:r>
      <w:r w:rsidR="00A4542A" w:rsidRPr="00733E3B">
        <w:t>the</w:t>
      </w:r>
      <w:r w:rsidRPr="00733E3B">
        <w:t xml:space="preserve"> </w:t>
      </w:r>
      <w:r w:rsidR="00560CD0" w:rsidRPr="00733E3B">
        <w:rPr>
          <w:i/>
        </w:rPr>
        <w:t>Bayes-</w:t>
      </w:r>
      <w:r w:rsidR="00A20B18" w:rsidRPr="00733E3B">
        <w:rPr>
          <w:i/>
        </w:rPr>
        <w:t xml:space="preserve">GLMM </w:t>
      </w:r>
      <w:r w:rsidR="00A4542A" w:rsidRPr="00733E3B">
        <w:t>method that exploits the</w:t>
      </w:r>
      <w:r w:rsidRPr="00733E3B">
        <w:t xml:space="preserve"> flexibility of </w:t>
      </w:r>
      <w:r w:rsidR="00A4542A" w:rsidRPr="00733E3B">
        <w:t xml:space="preserve">a </w:t>
      </w:r>
      <w:r w:rsidRPr="00733E3B">
        <w:t xml:space="preserve">Bayesian modeling framework and the computing efficiency of </w:t>
      </w:r>
      <w:r w:rsidR="00A4542A" w:rsidRPr="00733E3B">
        <w:t>the</w:t>
      </w:r>
      <w:r w:rsidRPr="00733E3B">
        <w:t xml:space="preserve"> </w:t>
      </w:r>
      <w:r w:rsidR="00A4542A" w:rsidRPr="00733E3B">
        <w:t xml:space="preserve">recently </w:t>
      </w:r>
      <w:r w:rsidRPr="00733E3B">
        <w:t>developed statistical programming language Stan (</w:t>
      </w:r>
      <w:hyperlink r:id="rId8">
        <w:r w:rsidRPr="00733E3B">
          <w:rPr>
            <w:color w:val="1155CC"/>
            <w:u w:val="single"/>
          </w:rPr>
          <w:t>http://mc-stan.org</w:t>
        </w:r>
      </w:hyperlink>
      <w:r w:rsidRPr="00733E3B">
        <w:t xml:space="preserve">; </w:t>
      </w:r>
      <w:r w:rsidR="00733E3B" w:rsidRPr="00733E3B">
        <w:fldChar w:fldCharType="begin"/>
      </w:r>
      <w:r w:rsidR="00733E3B" w:rsidRPr="00733E3B">
        <w:instrText xml:space="preserve"> ADDIN EN.CITE &lt;EndNote&gt;&lt;Cite&gt;&lt;Author&gt;Carpenter&lt;/Author&gt;&lt;Year&gt;2017&lt;/Year&gt;&lt;RecNum&gt;48&lt;/RecNum&gt;&lt;DisplayText&gt;[14]&lt;/DisplayText&gt;&lt;record&gt;&lt;rec-number&gt;48&lt;/rec-number&gt;&lt;foreign-keys&gt;&lt;key app="EN" db-id="awwdffrdje5raye0fa9xev9122vt52055x5r"&gt;48&lt;/key&gt;&lt;/foreign-keys&gt;&lt;ref-type name="Journal Article"&gt;17&lt;/ref-type&gt;&lt;contributors&gt;&lt;authors&gt;&lt;author&gt;Carpenter, Bob&lt;/author&gt;&lt;author&gt;Gelman, Andrew&lt;/author&gt;&lt;author&gt;Hoffman, Matthew D.&lt;/author&gt;&lt;author&gt;Lee, Daniel&lt;/author&gt;&lt;author&gt;Goodrich, Ben&lt;/author&gt;&lt;author&gt;Betancourt, Michael&lt;/author&gt;&lt;author&gt;Brubaker, Marcus&lt;/author&gt;&lt;author&gt;Guo, Jiqiang&lt;/author&gt;&lt;author&gt;Li, Peter&lt;/author&gt;&lt;author&gt;Riddell, Allen&lt;/author&gt;&lt;/authors&gt;&lt;/contributors&gt;&lt;titles&gt;&lt;title&gt;Stan: A Probabilistic Programming Language&lt;/title&gt;&lt;secondary-title&gt;2017&lt;/secondary-title&gt;&lt;short-title&gt;Stan: A Probabilistic Programming Language&lt;/short-title&gt;&lt;/titles&gt;&lt;periodical&gt;&lt;full-title&gt;2017&lt;/full-title&gt;&lt;/periodical&gt;&lt;pages&gt;32&lt;/pages&gt;&lt;volume&gt;76&lt;/volume&gt;&lt;number&gt;1&lt;/number&gt;&lt;edition&gt;2017-01-11&lt;/edition&gt;&lt;section&gt;1&lt;/section&gt;&lt;keywords&gt;&lt;keyword&gt;probabilistic programming&lt;/keyword&gt;&lt;keyword&gt;Bayesian inference&lt;/keyword&gt;&lt;keyword&gt;algorithmic differentiation&lt;/keyword&gt;&lt;keyword&gt;Stan&lt;/keyword&gt;&lt;/keywords&gt;&lt;dates&gt;&lt;year&gt;2017&lt;/year&gt;&lt;pub-dates&gt;&lt;date&gt;2017-01-11&lt;/date&gt;&lt;/pub-dates&gt;&lt;/dates&gt;&lt;isbn&gt;1548-7660&lt;/isbn&gt;&lt;work-type&gt;probabilistic programming; Bayesian inference; algorithmic differentiation; Stan&lt;/work-type&gt;&lt;urls&gt;&lt;related-urls&gt;&lt;url&gt;https://www.jstatsoft.org/v076/i01&lt;/url&gt;&lt;/related-urls&gt;&lt;/urls&gt;&lt;electronic-resource-num&gt;10.18637/jss.v076.i01&lt;/electronic-resource-num&gt;&lt;/record&gt;&lt;/Cite&gt;&lt;/EndNote&gt;</w:instrText>
      </w:r>
      <w:r w:rsidR="00733E3B" w:rsidRPr="00733E3B">
        <w:fldChar w:fldCharType="separate"/>
      </w:r>
      <w:r w:rsidR="00733E3B" w:rsidRPr="00733E3B">
        <w:rPr>
          <w:noProof/>
        </w:rPr>
        <w:t>[</w:t>
      </w:r>
      <w:hyperlink w:anchor="_ENREF_14" w:tooltip="Carpenter, 2017 #48" w:history="1">
        <w:r w:rsidR="00733E3B" w:rsidRPr="00733E3B">
          <w:rPr>
            <w:noProof/>
          </w:rPr>
          <w:t>14</w:t>
        </w:r>
      </w:hyperlink>
      <w:r w:rsidR="00733E3B" w:rsidRPr="00733E3B">
        <w:rPr>
          <w:noProof/>
        </w:rPr>
        <w:t>]</w:t>
      </w:r>
      <w:r w:rsidR="00733E3B" w:rsidRPr="00733E3B">
        <w:fldChar w:fldCharType="end"/>
      </w:r>
      <w:r w:rsidRPr="00733E3B">
        <w:t xml:space="preserve">). </w:t>
      </w:r>
      <w:r w:rsidR="00A4542A" w:rsidRPr="00733E3B">
        <w:t xml:space="preserve">As a </w:t>
      </w:r>
      <w:r w:rsidRPr="00733E3B">
        <w:t xml:space="preserve">Bayesian </w:t>
      </w:r>
      <w:r w:rsidR="00A4542A" w:rsidRPr="00733E3B">
        <w:t>strategy,</w:t>
      </w:r>
      <w:r w:rsidRPr="00733E3B">
        <w:t xml:space="preserve"> model parameters are assumed to be stochastic rather than fixed as</w:t>
      </w:r>
      <w:r w:rsidR="00A4542A" w:rsidRPr="00733E3B">
        <w:t xml:space="preserve"> in</w:t>
      </w:r>
      <w:r w:rsidRPr="00733E3B">
        <w:t xml:space="preserve"> the case in frequentist approaches</w:t>
      </w:r>
      <w:r w:rsidR="00A4542A" w:rsidRPr="00733E3B">
        <w:t xml:space="preserve"> </w:t>
      </w:r>
      <w:r w:rsidR="00733E3B" w:rsidRPr="00733E3B">
        <w:fldChar w:fldCharType="begin"/>
      </w:r>
      <w:r w:rsidR="00733E3B" w:rsidRPr="00733E3B">
        <w:instrText xml:space="preserve"> ADDIN EN.CITE &lt;EndNote&gt;&lt;Cite&gt;&lt;Author&gt;Gelman&lt;/Author&gt;&lt;Year&gt;2013&lt;/Year&gt;&lt;RecNum&gt;40&lt;/RecNum&gt;&lt;DisplayText&gt;[15]&lt;/DisplayText&gt;&lt;record&gt;&lt;rec-number&gt;40&lt;/rec-number&gt;&lt;foreign-keys&gt;&lt;key app="EN" db-id="awwdffrdje5raye0fa9xev9122vt52055x5r"&gt;40&lt;/key&gt;&lt;/foreign-keys&gt;&lt;ref-type name="Book"&gt;6&lt;/ref-type&gt;&lt;contributors&gt;&lt;authors&gt;&lt;author&gt;Gelman, A.&lt;/author&gt;&lt;author&gt;Carlin, J. B.&lt;/author&gt;&lt;author&gt;Stern, H. S.&lt;/author&gt;&lt;author&gt;Dunson, D. B&lt;/author&gt;&lt;author&gt;Vehtari, A.&lt;/author&gt;&lt;author&gt;Rubin, D. B.&lt;/author&gt;&lt;/authors&gt;&lt;/contributors&gt;&lt;titles&gt;&lt;title&gt;Bayesian Data Analysis&lt;/title&gt;&lt;secondary-title&gt;CRC Texts in Statistical Science&lt;/secondary-title&gt;&lt;/titles&gt;&lt;pages&gt;675&lt;/pages&gt;&lt;edition&gt;Third Edition&lt;/edition&gt;&lt;dates&gt;&lt;year&gt;2013&lt;/year&gt;&lt;/dates&gt;&lt;publisher&gt;Chapman and Hall/CRC&lt;/publisher&gt;&lt;isbn&gt;978-1439840955&lt;/isbn&gt;&lt;urls&gt;&lt;/urls&gt;&lt;/record&gt;&lt;/Cite&gt;&lt;/EndNote&gt;</w:instrText>
      </w:r>
      <w:r w:rsidR="00733E3B" w:rsidRPr="00733E3B">
        <w:fldChar w:fldCharType="separate"/>
      </w:r>
      <w:r w:rsidR="00733E3B" w:rsidRPr="00733E3B">
        <w:rPr>
          <w:noProof/>
        </w:rPr>
        <w:t>[</w:t>
      </w:r>
      <w:hyperlink w:anchor="_ENREF_15" w:tooltip="Gelman, 2013 #40" w:history="1">
        <w:r w:rsidR="00733E3B" w:rsidRPr="00733E3B">
          <w:rPr>
            <w:noProof/>
          </w:rPr>
          <w:t>15</w:t>
        </w:r>
      </w:hyperlink>
      <w:r w:rsidR="00733E3B" w:rsidRPr="00733E3B">
        <w:rPr>
          <w:noProof/>
        </w:rPr>
        <w:t>]</w:t>
      </w:r>
      <w:r w:rsidR="00733E3B" w:rsidRPr="00733E3B">
        <w:fldChar w:fldCharType="end"/>
      </w:r>
      <w:r w:rsidRPr="00733E3B">
        <w:t xml:space="preserve">. The stochastic nature of Bayesian modeling provides a coherent solution to combine published results of a related GWAS by configuring the prior distributions of the statistics of interest </w:t>
      </w:r>
      <w:r w:rsidR="00CE56F6" w:rsidRPr="00733E3B">
        <w:t xml:space="preserve">and computing posterior probabilities given new data </w:t>
      </w:r>
      <w:r w:rsidR="00733E3B" w:rsidRPr="00733E3B">
        <w:fldChar w:fldCharType="begin">
          <w:fldData xml:space="preserve">PEVuZE5vdGU+PENpdGU+PEF1dGhvcj5OZXdjb21iZTwvQXV0aG9yPjxZZWFyPjIwMDk8L1llYXI+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</w:fldData>
        </w:fldChar>
      </w:r>
      <w:r w:rsidR="00733E3B" w:rsidRPr="00733E3B">
        <w:instrText xml:space="preserve"> ADDIN EN.CITE </w:instrText>
      </w:r>
      <w:r w:rsidR="00733E3B" w:rsidRPr="00733E3B">
        <w:fldChar w:fldCharType="begin">
          <w:fldData xml:space="preserve">PEVuZE5vdGU+PENpdGU+PEF1dGhvcj5OZXdjb21iZTwvQXV0aG9yPjxZZWFyPjIwMDk8L1llYXI+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16" w:tooltip="Newcombe, 2009 #27" w:history="1">
        <w:r w:rsidR="00733E3B" w:rsidRPr="00733E3B">
          <w:rPr>
            <w:noProof/>
          </w:rPr>
          <w:t>16-18</w:t>
        </w:r>
      </w:hyperlink>
      <w:r w:rsidR="00733E3B" w:rsidRPr="00733E3B">
        <w:rPr>
          <w:noProof/>
        </w:rPr>
        <w:t>]</w:t>
      </w:r>
      <w:r w:rsidR="00733E3B" w:rsidRPr="00733E3B">
        <w:fldChar w:fldCharType="end"/>
      </w:r>
      <w:r w:rsidRPr="00733E3B">
        <w:t xml:space="preserve">. </w:t>
      </w:r>
      <w:r w:rsidR="00A20B18" w:rsidRPr="00733E3B">
        <w:rPr>
          <w:i/>
        </w:rPr>
        <w:t>Bayes-GLMM</w:t>
      </w:r>
      <w:r w:rsidR="00204208" w:rsidRPr="00733E3B">
        <w:t xml:space="preserve"> priors are determined from</w:t>
      </w:r>
      <w:r w:rsidR="00CE56F6" w:rsidRPr="00733E3B">
        <w:t xml:space="preserve"> reported e</w:t>
      </w:r>
      <w:r w:rsidRPr="00733E3B">
        <w:t>ffect size</w:t>
      </w:r>
      <w:r w:rsidR="00CE56F6" w:rsidRPr="00733E3B">
        <w:t>s</w:t>
      </w:r>
      <w:r w:rsidRPr="00733E3B">
        <w:t xml:space="preserve"> and corresponding </w:t>
      </w:r>
      <w:r w:rsidR="00560CD0" w:rsidRPr="00733E3B">
        <w:rPr>
          <w:i/>
        </w:rPr>
        <w:t>p</w:t>
      </w:r>
      <w:r w:rsidRPr="00733E3B">
        <w:t>-value</w:t>
      </w:r>
      <w:r w:rsidR="00CE56F6" w:rsidRPr="00733E3B">
        <w:t>s</w:t>
      </w:r>
      <w:r w:rsidR="00204208" w:rsidRPr="00733E3B">
        <w:t xml:space="preserve">, </w:t>
      </w:r>
      <w:r w:rsidR="005825FA" w:rsidRPr="00733E3B">
        <w:t xml:space="preserve">thereby </w:t>
      </w:r>
      <w:r w:rsidR="00204208" w:rsidRPr="00733E3B">
        <w:t xml:space="preserve">allowing </w:t>
      </w:r>
      <w:r w:rsidR="00204208" w:rsidRPr="00733E3B">
        <w:lastRenderedPageBreak/>
        <w:t>integration of published studies based on summary statistics.</w:t>
      </w:r>
      <w:r w:rsidR="002603CF" w:rsidRPr="00733E3B">
        <w:t xml:space="preserve"> </w:t>
      </w:r>
      <w:r w:rsidR="00A20B18" w:rsidRPr="00733E3B">
        <w:rPr>
          <w:i/>
        </w:rPr>
        <w:t>Bayes-GLMM</w:t>
      </w:r>
      <w:r w:rsidR="002603CF" w:rsidRPr="00733E3B">
        <w:t xml:space="preserve"> is available as an R package for public use.</w:t>
      </w:r>
    </w:p>
    <w:p w14:paraId="33FB50C7" w14:textId="6FA1042B" w:rsidR="00560CD0" w:rsidRPr="00733E3B" w:rsidRDefault="00C855DB" w:rsidP="00F90519">
      <w:pPr>
        <w:pStyle w:val="Normal1"/>
        <w:spacing w:after="120" w:line="360" w:lineRule="auto"/>
      </w:pPr>
      <w:r w:rsidRPr="00733E3B">
        <w:t>We applied Bayes-</w:t>
      </w:r>
      <w:r w:rsidRPr="00733E3B">
        <w:rPr>
          <w:i/>
        </w:rPr>
        <w:t>GLMM</w:t>
      </w:r>
      <w:r w:rsidRPr="00733E3B">
        <w:t xml:space="preserve"> to the analysis of whole genome sequencing association studies using resources made available by the Alzheimer’s disease sequencing project (ADSP). AD is the most common form of dementia</w:t>
      </w:r>
      <w:r w:rsidR="007B09FD" w:rsidRPr="00733E3B">
        <w:t>,</w:t>
      </w:r>
      <w:r w:rsidRPr="00733E3B">
        <w:t xml:space="preserve"> predicted to affect 50 million people worldwide by 2020. Unfortunately</w:t>
      </w:r>
      <w:r w:rsidR="00121ECA">
        <w:t>,</w:t>
      </w:r>
      <w:r w:rsidRPr="00733E3B">
        <w:t xml:space="preserve"> there is no known cure. AD is commonly divided into early-onset (EO</w:t>
      </w:r>
      <w:r w:rsidR="007B09FD" w:rsidRPr="00733E3B">
        <w:t>AD</w:t>
      </w:r>
      <w:r w:rsidRPr="00733E3B">
        <w:t>) and late-onset (LO</w:t>
      </w:r>
      <w:r w:rsidR="007B09FD" w:rsidRPr="00733E3B">
        <w:t>AD</w:t>
      </w:r>
      <w:r w:rsidRPr="00733E3B">
        <w:t xml:space="preserve">) </w:t>
      </w:r>
      <w:r w:rsidR="007B09FD" w:rsidRPr="00733E3B">
        <w:t>disease</w:t>
      </w:r>
      <w:r w:rsidRPr="00733E3B">
        <w:t xml:space="preserve">. The </w:t>
      </w:r>
      <w:r w:rsidR="007B09FD" w:rsidRPr="00733E3B">
        <w:t xml:space="preserve">known </w:t>
      </w:r>
      <w:r w:rsidRPr="00733E3B">
        <w:t>genetic</w:t>
      </w:r>
      <w:r w:rsidR="007B09FD" w:rsidRPr="00733E3B">
        <w:t xml:space="preserve"> cause</w:t>
      </w:r>
      <w:r w:rsidRPr="00733E3B">
        <w:t xml:space="preserve">s of EOAD </w:t>
      </w:r>
      <w:r w:rsidR="007B09FD" w:rsidRPr="00733E3B">
        <w:t xml:space="preserve">are </w:t>
      </w:r>
      <w:r w:rsidRPr="00733E3B">
        <w:t>relatively simple with mutations in amyloid precursor protein (</w:t>
      </w:r>
      <w:r w:rsidRPr="00733E3B">
        <w:rPr>
          <w:i/>
        </w:rPr>
        <w:t>APP</w:t>
      </w:r>
      <w:r w:rsidRPr="00733E3B">
        <w:t xml:space="preserve">) and APP processing enzymes such as the </w:t>
      </w:r>
      <w:proofErr w:type="spellStart"/>
      <w:r w:rsidRPr="00733E3B">
        <w:t>presenilins</w:t>
      </w:r>
      <w:proofErr w:type="spellEnd"/>
      <w:r w:rsidRPr="00733E3B">
        <w:t xml:space="preserve"> (e.g. </w:t>
      </w:r>
      <w:r w:rsidRPr="00733E3B">
        <w:rPr>
          <w:i/>
        </w:rPr>
        <w:t>PSEN1</w:t>
      </w:r>
      <w:r w:rsidRPr="00733E3B">
        <w:t xml:space="preserve">, </w:t>
      </w:r>
      <w:r w:rsidRPr="00733E3B">
        <w:rPr>
          <w:i/>
        </w:rPr>
        <w:t>PSEN2</w:t>
      </w:r>
      <w:r w:rsidRPr="00733E3B">
        <w:t xml:space="preserve">). However, the genetics of LOAD are poorly understood. Variations in </w:t>
      </w:r>
      <w:proofErr w:type="spellStart"/>
      <w:r w:rsidRPr="00733E3B">
        <w:t>apoliprotein</w:t>
      </w:r>
      <w:proofErr w:type="spellEnd"/>
      <w:r w:rsidRPr="00733E3B">
        <w:t xml:space="preserve"> E (</w:t>
      </w:r>
      <w:r w:rsidRPr="00733E3B">
        <w:rPr>
          <w:i/>
        </w:rPr>
        <w:t>APOE</w:t>
      </w:r>
      <w:r w:rsidRPr="00733E3B">
        <w:t>) are the greatest genetic risk factor, with</w:t>
      </w:r>
      <w:r w:rsidR="001C4CB0" w:rsidRPr="00733E3B">
        <w:t xml:space="preserve"> the</w:t>
      </w:r>
      <w:r w:rsidRPr="00733E3B">
        <w:t xml:space="preserve"> </w:t>
      </w:r>
      <w:r w:rsidR="001C4CB0" w:rsidRPr="00733E3B">
        <w:rPr>
          <w:i/>
        </w:rPr>
        <w:t>ε4</w:t>
      </w:r>
      <w:r w:rsidRPr="00733E3B">
        <w:rPr>
          <w:i/>
        </w:rPr>
        <w:t xml:space="preserve"> </w:t>
      </w:r>
      <w:r w:rsidR="001C4CB0" w:rsidRPr="00733E3B">
        <w:t xml:space="preserve">allele </w:t>
      </w:r>
      <w:r w:rsidRPr="00733E3B">
        <w:t>conferring 30-50% increased risk for AD</w:t>
      </w:r>
      <w:r w:rsidR="000D3E19" w:rsidRPr="00733E3B">
        <w:t xml:space="preserve"> </w:t>
      </w:r>
      <w:r w:rsidR="00733E3B" w:rsidRPr="00733E3B">
        <w:fldChar w:fldCharType="begin">
          <w:fldData xml:space="preserve">PEVuZE5vdGU+PENpdGU+PEF1dGhvcj5CZXJ0cmFtPC9BdXRob3I+PFllYXI+MjAwODwvWWVhcj48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</w:fldData>
        </w:fldChar>
      </w:r>
      <w:r w:rsidR="00733E3B" w:rsidRPr="00733E3B">
        <w:instrText xml:space="preserve"> ADDIN EN.CITE </w:instrText>
      </w:r>
      <w:r w:rsidR="00733E3B" w:rsidRPr="00733E3B">
        <w:fldChar w:fldCharType="begin">
          <w:fldData xml:space="preserve">PEVuZE5vdGU+PENpdGU+PEF1dGhvcj5CZXJ0cmFtPC9BdXRob3I+PFllYXI+MjAwODwvWWVhcj48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19" w:tooltip="Bertram, 2008 #6" w:history="1">
        <w:r w:rsidR="00733E3B" w:rsidRPr="00733E3B">
          <w:rPr>
            <w:noProof/>
          </w:rPr>
          <w:t>19</w:t>
        </w:r>
      </w:hyperlink>
      <w:r w:rsidR="00733E3B" w:rsidRPr="00733E3B">
        <w:rPr>
          <w:noProof/>
        </w:rPr>
        <w:t>]</w:t>
      </w:r>
      <w:r w:rsidR="00733E3B" w:rsidRPr="00733E3B">
        <w:fldChar w:fldCharType="end"/>
      </w:r>
      <w:r w:rsidRPr="00733E3B">
        <w:t>. Recently, rare variants in triggering receptor expressed on myeloid cells 2 (</w:t>
      </w:r>
      <w:r w:rsidRPr="00733E3B">
        <w:rPr>
          <w:i/>
        </w:rPr>
        <w:t>TREM2</w:t>
      </w:r>
      <w:r w:rsidRPr="00733E3B">
        <w:t>) were identified that increase risk for AD</w:t>
      </w:r>
      <w:r w:rsidR="00AF2CBF" w:rsidRPr="00733E3B">
        <w:t xml:space="preserve"> </w:t>
      </w:r>
      <w:r w:rsidR="00733E3B" w:rsidRPr="00733E3B">
        <w:fldChar w:fldCharType="begin">
          <w:fldData xml:space="preserve">PEVuZE5vdGU+PENpdGU+PEF1dGhvcj5HdWVycmVpcm88L0F1dGhvcj48WWVhcj4yMDEzPC9ZZWFy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</w:fldData>
        </w:fldChar>
      </w:r>
      <w:r w:rsidR="00733E3B" w:rsidRPr="00733E3B">
        <w:instrText xml:space="preserve"> ADDIN EN.CITE </w:instrText>
      </w:r>
      <w:r w:rsidR="00733E3B" w:rsidRPr="00733E3B">
        <w:fldChar w:fldCharType="begin">
          <w:fldData xml:space="preserve">PEVuZE5vdGU+PENpdGU+PEF1dGhvcj5HdWVycmVpcm88L0F1dGhvcj48WWVhcj4yMDEzPC9ZZWFy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20" w:tooltip="Guerreiro, 2013 #10" w:history="1">
        <w:r w:rsidR="00733E3B" w:rsidRPr="00733E3B">
          <w:rPr>
            <w:noProof/>
          </w:rPr>
          <w:t>20</w:t>
        </w:r>
      </w:hyperlink>
      <w:r w:rsidR="00733E3B" w:rsidRPr="00733E3B">
        <w:rPr>
          <w:noProof/>
        </w:rPr>
        <w:t xml:space="preserve">, </w:t>
      </w:r>
      <w:hyperlink w:anchor="_ENREF_21" w:tooltip="Jonsson, 2013 #16" w:history="1">
        <w:r w:rsidR="00733E3B" w:rsidRPr="00733E3B">
          <w:rPr>
            <w:noProof/>
          </w:rPr>
          <w:t>21</w:t>
        </w:r>
      </w:hyperlink>
      <w:r w:rsidR="00733E3B" w:rsidRPr="00733E3B">
        <w:rPr>
          <w:noProof/>
        </w:rPr>
        <w:t>]</w:t>
      </w:r>
      <w:r w:rsidR="00733E3B" w:rsidRPr="00733E3B">
        <w:fldChar w:fldCharType="end"/>
      </w:r>
      <w:r w:rsidRPr="00733E3B">
        <w:t>. However, few other specific causative variants have been confirmed for AD, although numerous loci have associated by GWAS</w:t>
      </w:r>
      <w:r w:rsidR="003933CD" w:rsidRPr="00733E3B">
        <w:t xml:space="preserve"> </w:t>
      </w:r>
      <w:r w:rsidR="00733E3B" w:rsidRPr="00733E3B">
        <w:fldChar w:fldCharType="begin">
          <w:fldData xml:space="preserve">PC9hdXRob3I+PGF1dGhvcj5HbGFzcywgSi4gRC48L2F1dGhvcj48YXV0aG9yPkdyb3dkb24sIEou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</w:fldData>
        </w:fldChar>
      </w:r>
      <w:r w:rsidR="00733E3B" w:rsidRPr="00733E3B">
        <w:instrText xml:space="preserve"> ADDIN EN.CITE </w:instrText>
      </w:r>
      <w:r w:rsidR="00733E3B" w:rsidRPr="00733E3B">
        <w:fldChar w:fldCharType="begin">
          <w:fldData xml:space="preserve">PEVuZE5vdGU+PENpdGU+PEF1dGhvcj5IYXJvbGQ8L0F1dGhvcj48WWVhcj4yMDA5PC9ZZWFyPjxS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==
</w:fldData>
        </w:fldChar>
      </w:r>
      <w:r w:rsidR="00733E3B" w:rsidRPr="00733E3B">
        <w:instrText xml:space="preserve"> ADDIN EN.CITE.DATA </w:instrText>
      </w:r>
      <w:r w:rsidR="00733E3B" w:rsidRPr="00733E3B">
        <w:fldChar w:fldCharType="end"/>
      </w:r>
      <w:r w:rsidR="00733E3B" w:rsidRPr="00733E3B">
        <w:fldChar w:fldCharType="begin">
          <w:fldData xml:space="preserve">PC9hdXRob3I+PGF1dGhvcj5HbGFzcywgSi4gRC48L2F1dGhvcj48YXV0aG9yPkdyb3dkb24sIEou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22" w:tooltip="Harold, 2009 #11" w:history="1">
        <w:r w:rsidR="00733E3B" w:rsidRPr="00733E3B">
          <w:rPr>
            <w:noProof/>
          </w:rPr>
          <w:t>22-28</w:t>
        </w:r>
      </w:hyperlink>
      <w:r w:rsidR="00733E3B" w:rsidRPr="00733E3B">
        <w:rPr>
          <w:noProof/>
        </w:rPr>
        <w:t>]</w:t>
      </w:r>
      <w:r w:rsidR="00733E3B" w:rsidRPr="00733E3B">
        <w:fldChar w:fldCharType="end"/>
      </w:r>
      <w:r w:rsidRPr="00733E3B">
        <w:t>. The lack of causative variants severely hampers diagnosis, animal model creation and the development of new thera</w:t>
      </w:r>
      <w:r w:rsidR="00261C19">
        <w:t>pies for LOAD. Here, we report four</w:t>
      </w:r>
      <w:r w:rsidRPr="00733E3B">
        <w:t xml:space="preserve"> novel non-coding variants, identified through applying </w:t>
      </w:r>
      <w:r w:rsidRPr="00733E3B">
        <w:rPr>
          <w:i/>
        </w:rPr>
        <w:t xml:space="preserve">Bayes-GLMM </w:t>
      </w:r>
      <w:r w:rsidRPr="00733E3B">
        <w:t xml:space="preserve">to the ADSP whole genome sequence dataset. Highlighting the potential of </w:t>
      </w:r>
      <w:r w:rsidRPr="00733E3B">
        <w:rPr>
          <w:i/>
        </w:rPr>
        <w:t>Bayes-GLMM</w:t>
      </w:r>
      <w:r w:rsidRPr="00733E3B">
        <w:t>, these putative causative variants provide new avenues for testing the role of novel genes/pathways in LOAD.</w:t>
      </w:r>
    </w:p>
    <w:p w14:paraId="4B56B444" w14:textId="3BC6A7FC" w:rsidR="007017E6" w:rsidRDefault="007017E6" w:rsidP="00F90519">
      <w:pPr>
        <w:pStyle w:val="Normal1"/>
        <w:spacing w:after="120" w:line="360" w:lineRule="auto"/>
      </w:pPr>
    </w:p>
    <w:p w14:paraId="21886D57" w14:textId="77777777" w:rsidR="00EF254E" w:rsidRPr="00733E3B" w:rsidRDefault="00EF254E" w:rsidP="00EF254E">
      <w:pPr>
        <w:pStyle w:val="Body"/>
        <w:tabs>
          <w:tab w:val="left" w:pos="1067"/>
        </w:tabs>
        <w:spacing w:line="360" w:lineRule="auto"/>
        <w:rPr>
          <w:rFonts w:ascii="Arial" w:hAnsi="Arial" w:cs="Arial"/>
          <w:b/>
        </w:rPr>
      </w:pPr>
      <w:r>
        <w:rPr>
          <w:rFonts w:ascii="Arial" w:hAnsi="Arial" w:cs="Arial"/>
          <w:b/>
        </w:rPr>
        <w:t xml:space="preserve">Materials and </w:t>
      </w:r>
      <w:r w:rsidRPr="00733E3B">
        <w:rPr>
          <w:rFonts w:ascii="Arial" w:hAnsi="Arial" w:cs="Arial"/>
          <w:b/>
        </w:rPr>
        <w:t>Methods</w:t>
      </w:r>
      <w:r w:rsidRPr="00733E3B">
        <w:rPr>
          <w:rFonts w:ascii="Arial" w:hAnsi="Arial" w:cs="Arial"/>
          <w:b/>
        </w:rPr>
        <w:tab/>
      </w:r>
    </w:p>
    <w:p w14:paraId="09D75C4E" w14:textId="77777777" w:rsidR="00EF254E" w:rsidRPr="00733E3B" w:rsidRDefault="00EF254E" w:rsidP="00EF254E">
      <w:pPr>
        <w:pStyle w:val="Normal1"/>
        <w:spacing w:before="120" w:after="120" w:line="360" w:lineRule="auto"/>
        <w:rPr>
          <w:b/>
        </w:rPr>
      </w:pPr>
      <w:r w:rsidRPr="00733E3B">
        <w:rPr>
          <w:b/>
        </w:rPr>
        <w:t>Data</w:t>
      </w:r>
    </w:p>
    <w:p w14:paraId="25FCCA92" w14:textId="77777777" w:rsidR="00EF254E" w:rsidRPr="00733E3B" w:rsidRDefault="00EF254E" w:rsidP="00EF254E">
      <w:pPr>
        <w:pStyle w:val="Normal1"/>
        <w:spacing w:before="120" w:after="120" w:line="360" w:lineRule="auto"/>
      </w:pPr>
      <w:r w:rsidRPr="00733E3B">
        <w:t xml:space="preserve">Data were obtained from the Alzheimer’s Disease Sequencing Project via </w:t>
      </w:r>
      <w:proofErr w:type="spellStart"/>
      <w:r w:rsidRPr="00733E3B">
        <w:t>dbGaP</w:t>
      </w:r>
      <w:proofErr w:type="spellEnd"/>
      <w:r w:rsidRPr="00733E3B">
        <w:t>, Study Accession phs000572.v</w:t>
      </w:r>
      <w:proofErr w:type="gramStart"/>
      <w:r w:rsidRPr="00733E3B">
        <w:t>7.p</w:t>
      </w:r>
      <w:proofErr w:type="gramEnd"/>
      <w:r w:rsidRPr="00733E3B">
        <w:t>4.</w:t>
      </w:r>
    </w:p>
    <w:p w14:paraId="6DF3F949" w14:textId="77777777" w:rsidR="00EF254E" w:rsidRPr="00733E3B" w:rsidRDefault="00EF254E" w:rsidP="00EF254E">
      <w:pPr>
        <w:pStyle w:val="Normal1"/>
        <w:spacing w:before="120" w:after="120" w:line="360" w:lineRule="auto"/>
        <w:rPr>
          <w:b/>
        </w:rPr>
      </w:pPr>
      <w:r w:rsidRPr="00733E3B">
        <w:rPr>
          <w:b/>
        </w:rPr>
        <w:t>Overview of the statistical models</w:t>
      </w:r>
    </w:p>
    <w:p w14:paraId="43AF52D7" w14:textId="77777777" w:rsidR="00EF254E" w:rsidRPr="00733E3B" w:rsidRDefault="00EF254E" w:rsidP="00EF254E">
      <w:pPr>
        <w:pStyle w:val="Normal1"/>
        <w:spacing w:before="120" w:after="120" w:line="360" w:lineRule="auto"/>
      </w:pPr>
      <w:r w:rsidRPr="00733E3B">
        <w:rPr>
          <w:i/>
        </w:rPr>
        <w:t>Bayes-GLMM</w:t>
      </w:r>
      <w:r w:rsidRPr="00733E3B">
        <w:t xml:space="preserve"> implemented generalized linear mixed models in a Bayesian framework. Bayesian models are defined by two parts: (1) a likelihood function that describes the data-generating process, and (2) the prior distributions of model parameters. </w:t>
      </w:r>
      <w:r w:rsidRPr="00733E3B">
        <w:rPr>
          <w:i/>
        </w:rPr>
        <w:t>Bayes-GLMM</w:t>
      </w:r>
      <w:r w:rsidRPr="00733E3B">
        <w:t xml:space="preserve"> took linear regression model (LM), logistic regression model (logit-LM), and ordered logistic regression model (ordered-logit-LM) as likelihoods functions of numerical, binary, and categorical traits respectively.</w:t>
      </w:r>
    </w:p>
    <w:p w14:paraId="3809DC8B" w14:textId="77777777" w:rsidR="00EF254E" w:rsidRPr="00733E3B" w:rsidRDefault="00EF254E" w:rsidP="00EF254E">
      <w:pPr>
        <w:pStyle w:val="Normal1"/>
        <w:spacing w:before="120" w:after="120" w:line="360" w:lineRule="auto"/>
        <w:rPr>
          <w:i/>
        </w:rPr>
      </w:pPr>
      <w:r w:rsidRPr="00733E3B">
        <w:rPr>
          <w:i/>
        </w:rPr>
        <w:t>Linear mixed models</w:t>
      </w:r>
    </w:p>
    <w:p w14:paraId="6D5EA38D" w14:textId="77777777" w:rsidR="00EF254E" w:rsidRPr="00733E3B" w:rsidRDefault="00EF254E" w:rsidP="00EF254E">
      <w:pPr>
        <w:pStyle w:val="Normal1"/>
        <w:spacing w:before="120" w:after="120" w:line="360" w:lineRule="auto"/>
      </w:pPr>
      <w:r w:rsidRPr="00733E3B">
        <w:lastRenderedPageBreak/>
        <w:t xml:space="preserve">In linear modeling, the numerical response variable </w:t>
      </w:r>
      <w:r w:rsidRPr="00733E3B">
        <w:rPr>
          <w:i/>
        </w:rPr>
        <w:t>Y</w:t>
      </w:r>
      <w:r w:rsidRPr="00733E3B">
        <w:rPr>
          <w:i/>
          <w:vertAlign w:val="subscript"/>
        </w:rPr>
        <w:t>i</w:t>
      </w:r>
      <w:r w:rsidRPr="00733E3B">
        <w:t xml:space="preserve"> was modeled in the linear mixed model scheme.</w:t>
      </w:r>
    </w:p>
    <w:p w14:paraId="62B53701" w14:textId="77777777" w:rsidR="00EF254E" w:rsidRPr="00733E3B" w:rsidRDefault="00EF254E" w:rsidP="00EF254E">
      <w:pPr>
        <w:pStyle w:val="Normal1"/>
        <w:spacing w:before="120" w:after="120" w:line="360" w:lineRule="auto"/>
      </w:pPr>
      <m:oMathPara>
        <m:oMath>
          <m:r>
            <w:rPr>
              <w:rFonts w:ascii="Cambria Math" w:hAnsi="Cambria Math"/>
            </w:rPr>
            <m:t>Y=Xβ+g</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+u+e</m:t>
          </m:r>
        </m:oMath>
      </m:oMathPara>
    </w:p>
    <w:p w14:paraId="3428D818" w14:textId="3073B12D" w:rsidR="00EF254E" w:rsidRPr="00733E3B" w:rsidDel="002902D4" w:rsidRDefault="00EF254E" w:rsidP="00EF254E">
      <w:pPr>
        <w:pStyle w:val="Normal1"/>
        <w:spacing w:before="120" w:after="120" w:line="360" w:lineRule="auto"/>
      </w:pPr>
      <w:moveFromRangeStart w:id="0" w:author="Xulong Wang" w:date="2017-12-21T11:17:00Z" w:name="move501618393"/>
      <m:oMathPara>
        <m:oMath>
          <m:r>
            <w:rPr>
              <w:rFonts w:ascii="Cambria Math" w:hAnsi="Cambria Math"/>
            </w:rPr>
            <m:t>e ~ N</m:t>
          </m:r>
          <m:d>
            <m:dPr>
              <m:ctrlPr>
                <w:rPr>
                  <w:rFonts w:ascii="Cambria Math" w:hAnsi="Cambria Math"/>
                  <w:i/>
                </w:rPr>
              </m:ctrlPr>
            </m:dPr>
            <m:e>
              <m:r>
                <w:rPr>
                  <w:rFonts w:ascii="Cambria Math" w:hAnsi="Cambria Math"/>
                </w:rPr>
                <m:t>0, 1</m:t>
              </m:r>
            </m:e>
          </m:d>
        </m:oMath>
      </m:oMathPara>
    </w:p>
    <w:moveFromRangeEnd w:id="0"/>
    <w:p w14:paraId="1DF6CD30" w14:textId="77777777" w:rsidR="00EF254E" w:rsidRPr="00733E3B" w:rsidRDefault="00EF254E" w:rsidP="00EF254E">
      <w:pPr>
        <w:pStyle w:val="Normal1"/>
        <w:spacing w:before="120" w:after="120" w:line="360" w:lineRule="auto"/>
      </w:pPr>
      <m:oMathPara>
        <m:oMath>
          <m:r>
            <w:rPr>
              <w:rFonts w:ascii="Cambria Math" w:hAnsi="Cambria Math"/>
            </w:rPr>
            <m:t>β ~ N</m:t>
          </m:r>
          <m:d>
            <m:dPr>
              <m:ctrlPr>
                <w:rPr>
                  <w:rFonts w:ascii="Cambria Math" w:hAnsi="Cambria Math"/>
                  <w:i/>
                </w:rPr>
              </m:ctrlPr>
            </m:dPr>
            <m:e>
              <m:r>
                <w:rPr>
                  <w:rFonts w:ascii="Cambria Math" w:hAnsi="Cambria Math"/>
                </w:rPr>
                <m:t>0, 1</m:t>
              </m:r>
            </m:e>
          </m:d>
        </m:oMath>
      </m:oMathPara>
    </w:p>
    <w:p w14:paraId="202A7452" w14:textId="77777777" w:rsidR="00EF254E" w:rsidRPr="00733E3B" w:rsidRDefault="000479D1" w:rsidP="00EF254E">
      <w:pPr>
        <w:pStyle w:val="Normal1"/>
        <w:spacing w:before="120" w:after="120" w:line="360" w:lineRule="auto"/>
      </w:pPr>
      <m:oMathPara>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 N</m:t>
          </m:r>
          <m:d>
            <m:dPr>
              <m:ctrlPr>
                <w:rPr>
                  <w:rFonts w:ascii="Cambria Math" w:hAnsi="Cambria Math"/>
                  <w:i/>
                </w:rPr>
              </m:ctrlPr>
            </m:dPr>
            <m:e>
              <m:r>
                <w:rPr>
                  <w:rFonts w:ascii="Cambria Math" w:hAnsi="Cambria Math"/>
                </w:rPr>
                <m:t>0, 1</m:t>
              </m:r>
            </m:e>
          </m:d>
        </m:oMath>
      </m:oMathPara>
    </w:p>
    <w:p w14:paraId="4D87D69E" w14:textId="77777777" w:rsidR="002902D4" w:rsidRPr="00733E3B" w:rsidRDefault="002902D4" w:rsidP="002902D4">
      <w:pPr>
        <w:pStyle w:val="Normal1"/>
        <w:spacing w:before="120" w:after="120" w:line="360" w:lineRule="auto"/>
      </w:pPr>
      <m:oMathPara>
        <m:oMath>
          <m:r>
            <w:rPr>
              <w:rFonts w:ascii="Cambria Math" w:hAnsi="Cambria Math"/>
            </w:rPr>
            <m:t>u ~mvN</m:t>
          </m:r>
          <m:d>
            <m:dPr>
              <m:ctrlPr>
                <w:rPr>
                  <w:rFonts w:ascii="Cambria Math" w:hAnsi="Cambria Math"/>
                  <w:i/>
                </w:rPr>
              </m:ctrlPr>
            </m:dPr>
            <m:e>
              <m:r>
                <w:rPr>
                  <w:rFonts w:ascii="Cambria Math" w:hAnsi="Cambria Math"/>
                </w:rPr>
                <m:t>0, σK</m:t>
              </m:r>
            </m:e>
          </m:d>
        </m:oMath>
      </m:oMathPara>
    </w:p>
    <w:p w14:paraId="17BD2504" w14:textId="77777777" w:rsidR="00EF254E" w:rsidRPr="00733E3B" w:rsidRDefault="00EF254E" w:rsidP="00EF254E">
      <w:pPr>
        <w:pStyle w:val="Normal1"/>
        <w:spacing w:before="120" w:after="120" w:line="360" w:lineRule="auto"/>
      </w:pPr>
      <m:oMathPara>
        <m:oMath>
          <m:r>
            <w:rPr>
              <w:rFonts w:ascii="Cambria Math" w:hAnsi="Cambria Math"/>
            </w:rPr>
            <m:t>σ ~ in</m:t>
          </m:r>
          <m:sSub>
            <m:sSubPr>
              <m:ctrlPr>
                <w:rPr>
                  <w:rFonts w:ascii="Cambria Math" w:hAnsi="Cambria Math"/>
                  <w:i/>
                </w:rPr>
              </m:ctrlPr>
            </m:sSubPr>
            <m:e>
              <m:r>
                <w:rPr>
                  <w:rFonts w:ascii="Cambria Math" w:hAnsi="Cambria Math"/>
                </w:rPr>
                <m:t>v</m:t>
              </m:r>
            </m:e>
            <m:sub>
              <m:r>
                <w:rPr>
                  <w:rFonts w:ascii="Cambria Math" w:hAnsi="Cambria Math"/>
                </w:rPr>
                <m:t>gamma</m:t>
              </m:r>
              <m:d>
                <m:dPr>
                  <m:ctrlPr>
                    <w:rPr>
                      <w:rFonts w:ascii="Cambria Math" w:hAnsi="Cambria Math"/>
                      <w:i/>
                    </w:rPr>
                  </m:ctrlPr>
                </m:dPr>
                <m:e>
                  <m:r>
                    <w:rPr>
                      <w:rFonts w:ascii="Cambria Math" w:hAnsi="Cambria Math"/>
                    </w:rPr>
                    <m:t>2, 1</m:t>
                  </m:r>
                </m:e>
              </m:d>
            </m:sub>
          </m:sSub>
        </m:oMath>
      </m:oMathPara>
    </w:p>
    <w:p w14:paraId="51F7339A" w14:textId="589D8C17" w:rsidR="002902D4" w:rsidRPr="00733E3B" w:rsidRDefault="002902D4" w:rsidP="002902D4">
      <w:pPr>
        <w:pStyle w:val="Normal1"/>
        <w:spacing w:before="120" w:after="120" w:line="360" w:lineRule="auto"/>
      </w:pPr>
      <w:moveToRangeStart w:id="1" w:author="Xulong Wang" w:date="2017-12-21T11:17:00Z" w:name="move501618393"/>
      <m:oMathPara>
        <m:oMath>
          <m:r>
            <w:rPr>
              <w:rFonts w:ascii="Cambria Math" w:hAnsi="Cambria Math"/>
            </w:rPr>
            <m:t>e ~ N</m:t>
          </m:r>
          <m:d>
            <m:dPr>
              <m:ctrlPr>
                <w:rPr>
                  <w:rFonts w:ascii="Cambria Math" w:hAnsi="Cambria Math"/>
                  <w:i/>
                </w:rPr>
              </m:ctrlPr>
            </m:dPr>
            <m:e>
              <m:r>
                <w:rPr>
                  <w:rFonts w:ascii="Cambria Math" w:hAnsi="Cambria Math"/>
                </w:rPr>
                <m:t xml:space="preserve">0, </m:t>
              </m:r>
              <m:sSub>
                <m:sSubPr>
                  <m:ctrlPr>
                    <w:ins w:id="2" w:author="Xulong Wang" w:date="2017-12-21T11:18:00Z">
                      <w:rPr>
                        <w:rFonts w:ascii="Cambria Math" w:hAnsi="Cambria Math"/>
                        <w:i/>
                      </w:rPr>
                    </w:ins>
                  </m:ctrlPr>
                </m:sSubPr>
                <m:e>
                  <w:ins w:id="3" w:author="Xulong Wang" w:date="2017-12-21T11:18:00Z">
                    <m:r>
                      <w:rPr>
                        <w:rFonts w:ascii="Cambria Math" w:hAnsi="Cambria Math"/>
                      </w:rPr>
                      <m:t>σ</m:t>
                    </m:r>
                  </w:ins>
                </m:e>
                <m:sub>
                  <w:ins w:id="4" w:author="Xulong Wang" w:date="2017-12-21T11:18:00Z">
                    <m:r>
                      <w:rPr>
                        <w:rFonts w:ascii="Cambria Math" w:hAnsi="Cambria Math"/>
                      </w:rPr>
                      <m:t>e</m:t>
                    </m:r>
                  </w:ins>
                </m:sub>
              </m:sSub>
              <w:del w:id="5" w:author="Xulong Wang" w:date="2017-12-21T11:18:00Z">
                <m:r>
                  <w:rPr>
                    <w:rFonts w:ascii="Cambria Math" w:hAnsi="Cambria Math"/>
                  </w:rPr>
                  <m:t>1</m:t>
                </m:r>
              </w:del>
            </m:e>
          </m:d>
        </m:oMath>
      </m:oMathPara>
    </w:p>
    <w:moveToRangeEnd w:id="1"/>
    <w:p w14:paraId="4E41B8E8" w14:textId="3380A6DB" w:rsidR="00EF254E" w:rsidRPr="00733E3B" w:rsidRDefault="000479D1" w:rsidP="00EF254E">
      <w:pPr>
        <w:pStyle w:val="Normal1"/>
        <w:spacing w:before="120" w:after="120" w:line="360" w:lineRule="auto"/>
      </w:pPr>
      <m:oMathPara>
        <m:oMath>
          <m:sSub>
            <m:sSubPr>
              <m:ctrlPr>
                <w:rPr>
                  <w:rFonts w:ascii="Cambria Math" w:hAnsi="Cambria Math"/>
                  <w:i/>
                </w:rPr>
              </m:ctrlPr>
            </m:sSubPr>
            <m:e>
              <m:r>
                <w:rPr>
                  <w:rFonts w:ascii="Cambria Math" w:hAnsi="Cambria Math"/>
                </w:rPr>
                <m:t>σ</m:t>
              </m:r>
            </m:e>
            <m:sub>
              <w:ins w:id="6" w:author="Xulong Wang" w:date="2017-12-21T11:18:00Z">
                <m:r>
                  <w:rPr>
                    <w:rFonts w:ascii="Cambria Math" w:hAnsi="Cambria Math"/>
                  </w:rPr>
                  <m:t>e</m:t>
                </m:r>
              </w:ins>
              <w:del w:id="7" w:author="Xulong Wang" w:date="2017-12-21T11:18:00Z">
                <m:r>
                  <w:rPr>
                    <w:rFonts w:ascii="Cambria Math" w:hAnsi="Cambria Math"/>
                  </w:rPr>
                  <m:t>0</m:t>
                </m:r>
              </w:del>
            </m:sub>
          </m:sSub>
          <m:r>
            <w:rPr>
              <w:rFonts w:ascii="Cambria Math" w:hAnsi="Cambria Math"/>
            </w:rPr>
            <m:t xml:space="preserve"> ~ in</m:t>
          </m:r>
          <m:sSub>
            <m:sSubPr>
              <m:ctrlPr>
                <w:rPr>
                  <w:rFonts w:ascii="Cambria Math" w:hAnsi="Cambria Math"/>
                  <w:i/>
                </w:rPr>
              </m:ctrlPr>
            </m:sSubPr>
            <m:e>
              <m:r>
                <w:rPr>
                  <w:rFonts w:ascii="Cambria Math" w:hAnsi="Cambria Math"/>
                </w:rPr>
                <m:t>v</m:t>
              </m:r>
            </m:e>
            <m:sub>
              <m:r>
                <w:rPr>
                  <w:rFonts w:ascii="Cambria Math" w:hAnsi="Cambria Math"/>
                </w:rPr>
                <m:t>gamma</m:t>
              </m:r>
              <m:d>
                <m:dPr>
                  <m:ctrlPr>
                    <w:rPr>
                      <w:rFonts w:ascii="Cambria Math" w:hAnsi="Cambria Math"/>
                      <w:i/>
                    </w:rPr>
                  </m:ctrlPr>
                </m:dPr>
                <m:e>
                  <m:r>
                    <w:rPr>
                      <w:rFonts w:ascii="Cambria Math" w:hAnsi="Cambria Math"/>
                    </w:rPr>
                    <m:t>2, 1</m:t>
                  </m:r>
                </m:e>
              </m:d>
            </m:sub>
          </m:sSub>
          <m:r>
            <m:rPr>
              <m:sty m:val="p"/>
            </m:rPr>
            <w:rPr>
              <w:rFonts w:ascii="Cambria Math" w:hAnsi="Cambria Math"/>
            </w:rPr>
            <w:br/>
          </m:r>
        </m:oMath>
      </m:oMathPara>
      <w:r w:rsidR="00EF254E" w:rsidRPr="00733E3B">
        <w:t xml:space="preserve">In the above equations, </w:t>
      </w:r>
      <w:r w:rsidR="00EF254E" w:rsidRPr="00733E3B">
        <w:rPr>
          <w:i/>
        </w:rPr>
        <w:t>X</w:t>
      </w:r>
      <w:r w:rsidR="00EF254E" w:rsidRPr="00733E3B">
        <w:t xml:space="preserve"> was an </w:t>
      </w:r>
      <w:r w:rsidR="00EF254E" w:rsidRPr="00733E3B">
        <w:rPr>
          <w:i/>
        </w:rPr>
        <w:t>n</w:t>
      </w:r>
      <w:r w:rsidR="00EF254E" w:rsidRPr="00733E3B">
        <w:t xml:space="preserve"> by </w:t>
      </w:r>
      <w:r w:rsidR="00EF254E" w:rsidRPr="00733E3B">
        <w:rPr>
          <w:i/>
        </w:rPr>
        <w:t>m</w:t>
      </w:r>
      <w:r w:rsidR="00EF254E" w:rsidRPr="00733E3B">
        <w:t xml:space="preserve"> covariate matrix with </w:t>
      </w:r>
      <w:r w:rsidR="00EF254E" w:rsidRPr="00733E3B">
        <w:rPr>
          <w:i/>
        </w:rPr>
        <w:t>n</w:t>
      </w:r>
      <w:r w:rsidR="00EF254E" w:rsidRPr="00733E3B">
        <w:t xml:space="preserve"> the sample size and </w:t>
      </w:r>
      <w:r w:rsidR="00EF254E" w:rsidRPr="00733E3B">
        <w:rPr>
          <w:i/>
        </w:rPr>
        <w:t>m</w:t>
      </w:r>
      <w:r w:rsidR="00EF254E" w:rsidRPr="00733E3B">
        <w:t xml:space="preserve"> the number of conditional variables. β was the corresponding parameter vector in length </w:t>
      </w:r>
      <w:r w:rsidR="00EF254E" w:rsidRPr="00733E3B">
        <w:rPr>
          <w:i/>
        </w:rPr>
        <w:t>m</w:t>
      </w:r>
      <w:r w:rsidR="00EF254E" w:rsidRPr="00733E3B">
        <w:t xml:space="preserve">. </w:t>
      </w:r>
      <w:r w:rsidR="00EF254E" w:rsidRPr="00733E3B">
        <w:rPr>
          <w:i/>
        </w:rPr>
        <w:t>g</w:t>
      </w:r>
      <w:r w:rsidR="00EF254E" w:rsidRPr="00733E3B">
        <w:t xml:space="preserve"> was the numerical genotype of a variant coded as 0, 1 or 2 representing homozygous reference allele-type, heterozygous, and homozygous alternative allele-type. β</w:t>
      </w:r>
      <w:r w:rsidR="00EF254E" w:rsidRPr="00733E3B">
        <w:rPr>
          <w:vertAlign w:val="subscript"/>
        </w:rPr>
        <w:t>0</w:t>
      </w:r>
      <w:r w:rsidR="00EF254E" w:rsidRPr="00733E3B">
        <w:t xml:space="preserve"> was the variant's effect size. A standard normal, </w:t>
      </w:r>
      <w:proofErr w:type="gramStart"/>
      <w:r w:rsidR="00EF254E" w:rsidRPr="00733E3B">
        <w:rPr>
          <w:i/>
        </w:rPr>
        <w:t>N(</w:t>
      </w:r>
      <w:proofErr w:type="gramEnd"/>
      <w:r w:rsidR="00EF254E" w:rsidRPr="00733E3B">
        <w:rPr>
          <w:i/>
        </w:rPr>
        <w:t>0, 1)</w:t>
      </w:r>
      <w:r w:rsidR="00EF254E" w:rsidRPr="00733E3B">
        <w:t>, was used for β</w:t>
      </w:r>
      <w:r w:rsidR="00EF254E" w:rsidRPr="00733E3B">
        <w:rPr>
          <w:vertAlign w:val="subscript"/>
        </w:rPr>
        <w:t xml:space="preserve">0 </w:t>
      </w:r>
      <w:r w:rsidR="00EF254E" w:rsidRPr="00733E3B">
        <w:t>of variants with no known effects. Further, β</w:t>
      </w:r>
      <w:r w:rsidR="00EF254E" w:rsidRPr="00733E3B">
        <w:rPr>
          <w:vertAlign w:val="subscript"/>
        </w:rPr>
        <w:t xml:space="preserve"> </w:t>
      </w:r>
      <w:r w:rsidR="00EF254E" w:rsidRPr="00733E3B">
        <w:t xml:space="preserve">followed </w:t>
      </w:r>
      <w:proofErr w:type="gramStart"/>
      <w:r w:rsidR="00EF254E" w:rsidRPr="00733E3B">
        <w:rPr>
          <w:i/>
        </w:rPr>
        <w:t>N(</w:t>
      </w:r>
      <w:proofErr w:type="gramEnd"/>
      <w:r w:rsidR="00EF254E" w:rsidRPr="00733E3B">
        <w:rPr>
          <w:i/>
        </w:rPr>
        <w:t>0, 1)</w:t>
      </w:r>
      <w:r w:rsidR="00EF254E" w:rsidRPr="00733E3B">
        <w:t xml:space="preserve"> in prior, and σ and </w:t>
      </w:r>
      <w:proofErr w:type="spellStart"/>
      <w:r w:rsidR="00EF254E" w:rsidRPr="00733E3B">
        <w:t>σ</w:t>
      </w:r>
      <w:r w:rsidR="00EF254E" w:rsidRPr="00733E3B">
        <w:rPr>
          <w:vertAlign w:val="subscript"/>
        </w:rPr>
        <w:t>e</w:t>
      </w:r>
      <w:proofErr w:type="spellEnd"/>
      <w:r w:rsidR="00EF254E" w:rsidRPr="00733E3B">
        <w:t xml:space="preserve"> followed inverse gamma distribution in priors.</w:t>
      </w:r>
    </w:p>
    <w:p w14:paraId="4A5F8DCC" w14:textId="77777777" w:rsidR="00EF254E" w:rsidRPr="00733E3B" w:rsidRDefault="00EF254E" w:rsidP="00EF254E">
      <w:pPr>
        <w:pStyle w:val="Normal1"/>
        <w:spacing w:before="120" w:after="120" w:line="360" w:lineRule="auto"/>
      </w:pPr>
      <w:r w:rsidRPr="00733E3B">
        <w:t xml:space="preserve">To model the sample relatedness, </w:t>
      </w:r>
      <w:r w:rsidRPr="00733E3B">
        <w:rPr>
          <w:i/>
        </w:rPr>
        <w:t>u</w:t>
      </w:r>
      <w:r w:rsidRPr="00733E3B">
        <w:t xml:space="preserve"> was included as a random term that followed a multivariate normal distribution, with prior distribution </w:t>
      </w:r>
      <w:proofErr w:type="spellStart"/>
      <w:proofErr w:type="gramStart"/>
      <w:r w:rsidRPr="00733E3B">
        <w:rPr>
          <w:i/>
        </w:rPr>
        <w:t>mvN</w:t>
      </w:r>
      <w:proofErr w:type="spellEnd"/>
      <w:r w:rsidRPr="00733E3B">
        <w:rPr>
          <w:i/>
        </w:rPr>
        <w:t>(</w:t>
      </w:r>
      <w:proofErr w:type="gramEnd"/>
      <w:r w:rsidRPr="00733E3B">
        <w:rPr>
          <w:i/>
        </w:rPr>
        <w:t>0, σ K)</w:t>
      </w:r>
      <w:r w:rsidRPr="00733E3B">
        <w:t xml:space="preserve">  with expected mean vector 0 and covariance matrix </w:t>
      </w:r>
      <w:r w:rsidRPr="00733E3B">
        <w:rPr>
          <w:i/>
        </w:rPr>
        <w:t>σ K</w:t>
      </w:r>
      <w:r w:rsidRPr="00733E3B">
        <w:t xml:space="preserve">. </w:t>
      </w:r>
      <w:r w:rsidRPr="00733E3B">
        <w:rPr>
          <w:i/>
        </w:rPr>
        <w:t xml:space="preserve">σ </w:t>
      </w:r>
      <w:r w:rsidRPr="00733E3B">
        <w:t xml:space="preserve">was the variance component. </w:t>
      </w:r>
      <w:r w:rsidRPr="00733E3B">
        <w:rPr>
          <w:i/>
        </w:rPr>
        <w:t>K</w:t>
      </w:r>
      <w:r w:rsidRPr="00733E3B">
        <w:t xml:space="preserve"> was the kinship matrix of the samples. </w:t>
      </w:r>
      <w:proofErr w:type="spellStart"/>
      <w:proofErr w:type="gramStart"/>
      <w:r w:rsidRPr="00733E3B">
        <w:rPr>
          <w:i/>
        </w:rPr>
        <w:t>mvN</w:t>
      </w:r>
      <w:proofErr w:type="spellEnd"/>
      <w:r w:rsidRPr="00733E3B">
        <w:rPr>
          <w:i/>
        </w:rPr>
        <w:t>(</w:t>
      </w:r>
      <w:proofErr w:type="gramEnd"/>
      <w:r w:rsidRPr="00733E3B">
        <w:rPr>
          <w:i/>
        </w:rPr>
        <w:t>0, σ K)</w:t>
      </w:r>
      <w:r w:rsidRPr="00733E3B">
        <w:t xml:space="preserve"> was parameterized by the </w:t>
      </w:r>
      <w:proofErr w:type="spellStart"/>
      <w:r w:rsidRPr="00733E3B">
        <w:t>Cholesky</w:t>
      </w:r>
      <w:proofErr w:type="spellEnd"/>
      <w:r w:rsidRPr="00733E3B">
        <w:t xml:space="preserve"> factoring of </w:t>
      </w:r>
      <w:r w:rsidRPr="00733E3B">
        <w:rPr>
          <w:i/>
        </w:rPr>
        <w:t>K</w:t>
      </w:r>
      <w:r w:rsidRPr="00733E3B">
        <w:t xml:space="preserve"> and </w:t>
      </w:r>
      <w:proofErr w:type="spellStart"/>
      <w:r w:rsidRPr="00733E3B">
        <w:rPr>
          <w:i/>
        </w:rPr>
        <w:t>n</w:t>
      </w:r>
      <w:proofErr w:type="spellEnd"/>
      <w:r w:rsidRPr="00733E3B">
        <w:t xml:space="preserve"> independent standard normal distributions.</w:t>
      </w:r>
    </w:p>
    <w:p w14:paraId="4ECFAC11" w14:textId="77777777" w:rsidR="00EF254E" w:rsidRPr="00733E3B" w:rsidRDefault="00EF254E" w:rsidP="00EF254E">
      <w:pPr>
        <w:pStyle w:val="Normal1"/>
        <w:spacing w:before="120" w:after="120" w:line="360" w:lineRule="auto"/>
      </w:pPr>
      <m:oMathPara>
        <m:oMath>
          <m:r>
            <w:rPr>
              <w:rFonts w:ascii="Cambria Math" w:hAnsi="Cambria Math"/>
            </w:rPr>
            <m:t>u=L*z</m:t>
          </m:r>
          <m:r>
            <m:rPr>
              <m:sty m:val="p"/>
            </m:rPr>
            <w:rPr>
              <w:rFonts w:ascii="Cambria Math" w:hAnsi="Cambria Math"/>
            </w:rPr>
            <w:br/>
          </m:r>
        </m:oMath>
        <m:oMath>
          <m:r>
            <w:rPr>
              <w:rFonts w:ascii="Cambria Math" w:hAnsi="Cambria Math"/>
            </w:rPr>
            <m:t>L=Chol</m:t>
          </m:r>
          <m:d>
            <m:dPr>
              <m:ctrlPr>
                <w:rPr>
                  <w:rFonts w:ascii="Cambria Math" w:hAnsi="Cambria Math"/>
                  <w:i/>
                </w:rPr>
              </m:ctrlPr>
            </m:dPr>
            <m:e>
              <m:r>
                <w:rPr>
                  <w:rFonts w:ascii="Cambria Math" w:hAnsi="Cambria Math"/>
                </w:rPr>
                <m:t>K</m:t>
              </m:r>
            </m:e>
          </m:d>
          <m:r>
            <m:rPr>
              <m:sty m:val="p"/>
            </m:rPr>
            <w:rPr>
              <w:rFonts w:ascii="Cambria Math" w:hAnsi="Cambria Math"/>
            </w:rPr>
            <w:br/>
          </m:r>
        </m:oMath>
        <m:oMath>
          <m:r>
            <w:rPr>
              <w:rFonts w:ascii="Cambria Math" w:hAnsi="Cambria Math"/>
            </w:rPr>
            <m:t>z ~ mvN(0, σI)</m:t>
          </m:r>
        </m:oMath>
      </m:oMathPara>
    </w:p>
    <w:p w14:paraId="1008E3AB" w14:textId="77777777" w:rsidR="00EF254E" w:rsidRPr="00733E3B" w:rsidRDefault="00EF254E" w:rsidP="00EF254E">
      <w:pPr>
        <w:pStyle w:val="Normal1"/>
        <w:spacing w:before="120" w:after="120" w:line="360" w:lineRule="auto"/>
        <w:rPr>
          <w:i/>
        </w:rPr>
      </w:pPr>
      <w:r w:rsidRPr="00733E3B">
        <w:rPr>
          <w:i/>
        </w:rPr>
        <w:t>Generalized linear mixed models for binary variables</w:t>
      </w:r>
    </w:p>
    <w:p w14:paraId="4012C248" w14:textId="77777777" w:rsidR="00EF254E" w:rsidRPr="00733E3B" w:rsidRDefault="00EF254E" w:rsidP="00EF254E">
      <w:pPr>
        <w:pStyle w:val="Normal1"/>
        <w:spacing w:before="120" w:after="120" w:line="360" w:lineRule="auto"/>
      </w:pPr>
      <w:r w:rsidRPr="00733E3B">
        <w:t xml:space="preserve">In logit-LM, the 0/1 response variable </w:t>
      </w:r>
      <w:r w:rsidRPr="00733E3B">
        <w:rPr>
          <w:i/>
        </w:rPr>
        <w:t>Y</w:t>
      </w:r>
      <w:r w:rsidRPr="00733E3B">
        <w:rPr>
          <w:i/>
          <w:vertAlign w:val="subscript"/>
        </w:rPr>
        <w:t>i</w:t>
      </w:r>
      <w:r w:rsidRPr="00733E3B">
        <w:t xml:space="preserve"> followed a binomial distribution with a scalar parameter π representing the probability that </w:t>
      </w:r>
      <w:r w:rsidRPr="00733E3B">
        <w:rPr>
          <w:i/>
        </w:rPr>
        <w:t>Y</w:t>
      </w:r>
      <w:r w:rsidRPr="00733E3B">
        <w:rPr>
          <w:i/>
          <w:vertAlign w:val="subscript"/>
        </w:rPr>
        <w:t>i</w:t>
      </w:r>
      <w:r w:rsidRPr="00733E3B">
        <w:t xml:space="preserve"> equaled 1. </w:t>
      </w:r>
      <w:r w:rsidRPr="00733E3B">
        <w:rPr>
          <w:i/>
        </w:rPr>
        <w:t>π</w:t>
      </w:r>
      <w:r w:rsidRPr="00733E3B">
        <w:t xml:space="preserve"> was further transformed by the logit function and modeled in the linear model scheme. </w:t>
      </w:r>
    </w:p>
    <w:p w14:paraId="2AB40F9C" w14:textId="77777777" w:rsidR="00EF254E" w:rsidRPr="00733E3B" w:rsidRDefault="00EF254E" w:rsidP="00EF254E">
      <w:pPr>
        <w:pStyle w:val="Normal1"/>
        <w:spacing w:before="120" w:after="120" w:line="360" w:lineRule="auto"/>
      </w:pPr>
      <m:oMathPara>
        <m:oMath>
          <m:r>
            <w:rPr>
              <w:rFonts w:ascii="Cambria Math" w:hAnsi="Cambria Math"/>
            </w:rPr>
            <w:lastRenderedPageBreak/>
            <m:t>π=P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r>
            <m:rPr>
              <m:sty m:val="p"/>
            </m:rPr>
            <w:rPr>
              <w:rFonts w:ascii="Cambria Math" w:hAnsi="Cambria Math"/>
            </w:rPr>
            <w:br/>
          </m:r>
        </m:oMath>
        <m:oMath>
          <m:r>
            <w:rPr>
              <w:rFonts w:ascii="Cambria Math" w:hAnsi="Cambria Math"/>
            </w:rPr>
            <m:t>logit</m:t>
          </m:r>
          <m:d>
            <m:dPr>
              <m:ctrlPr>
                <w:rPr>
                  <w:rFonts w:ascii="Cambria Math" w:hAnsi="Cambria Math"/>
                  <w:i/>
                </w:rPr>
              </m:ctrlPr>
            </m:dPr>
            <m:e>
              <m:r>
                <w:rPr>
                  <w:rFonts w:ascii="Cambria Math" w:hAnsi="Cambria Math"/>
                </w:rPr>
                <m:t>π</m:t>
              </m:r>
            </m:e>
          </m:d>
          <m:r>
            <w:rPr>
              <w:rFonts w:ascii="Cambria Math" w:hAnsi="Cambria Math"/>
            </w:rPr>
            <m:t>= Xβ+g</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+u</m:t>
          </m:r>
          <m:r>
            <m:rPr>
              <m:sty m:val="p"/>
            </m:rPr>
            <w:rPr>
              <w:rFonts w:ascii="Cambria Math" w:hAnsi="Cambria Math"/>
            </w:rPr>
            <w:br/>
          </m:r>
        </m:oMath>
        <m:oMath>
          <m:r>
            <w:rPr>
              <w:rFonts w:ascii="Cambria Math" w:hAnsi="Cambria Math"/>
            </w:rPr>
            <m:t>β ~ N</m:t>
          </m:r>
          <m:d>
            <m:dPr>
              <m:ctrlPr>
                <w:rPr>
                  <w:rFonts w:ascii="Cambria Math" w:hAnsi="Cambria Math"/>
                  <w:i/>
                </w:rPr>
              </m:ctrlPr>
            </m:dPr>
            <m:e>
              <m:r>
                <w:rPr>
                  <w:rFonts w:ascii="Cambria Math" w:hAnsi="Cambria Math"/>
                </w:rPr>
                <m:t>0, 1</m:t>
              </m:r>
            </m:e>
          </m:d>
          <m:r>
            <m:rPr>
              <m:sty m:val="p"/>
            </m:rPr>
            <w:rPr>
              <w:rFonts w:ascii="Cambria Math" w:hAnsi="Cambria Math"/>
            </w:rPr>
            <w:br/>
          </m:r>
        </m:oMath>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N</m:t>
          </m:r>
          <m:d>
            <m:dPr>
              <m:ctrlPr>
                <w:rPr>
                  <w:rFonts w:ascii="Cambria Math" w:hAnsi="Cambria Math"/>
                  <w:i/>
                </w:rPr>
              </m:ctrlPr>
            </m:dPr>
            <m:e>
              <m:r>
                <w:rPr>
                  <w:rFonts w:ascii="Cambria Math" w:hAnsi="Cambria Math"/>
                </w:rPr>
                <m:t>0, 1</m:t>
              </m:r>
            </m:e>
          </m:d>
          <m:r>
            <m:rPr>
              <m:sty m:val="p"/>
            </m:rPr>
            <w:rPr>
              <w:rFonts w:ascii="Cambria Math" w:hAnsi="Cambria Math"/>
            </w:rPr>
            <w:br/>
          </m:r>
        </m:oMath>
        <m:oMath>
          <m:r>
            <w:rPr>
              <w:rFonts w:ascii="Cambria Math" w:hAnsi="Cambria Math"/>
            </w:rPr>
            <m:t>u ~ mvN</m:t>
          </m:r>
          <m:d>
            <m:dPr>
              <m:ctrlPr>
                <w:rPr>
                  <w:rFonts w:ascii="Cambria Math" w:hAnsi="Cambria Math"/>
                  <w:i/>
                </w:rPr>
              </m:ctrlPr>
            </m:dPr>
            <m:e>
              <m:r>
                <w:rPr>
                  <w:rFonts w:ascii="Cambria Math" w:hAnsi="Cambria Math"/>
                </w:rPr>
                <m:t>0, σK</m:t>
              </m:r>
            </m:e>
          </m:d>
          <m:r>
            <m:rPr>
              <m:sty m:val="p"/>
            </m:rPr>
            <w:rPr>
              <w:rFonts w:ascii="Cambria Math" w:hAnsi="Cambria Math"/>
            </w:rPr>
            <w:br/>
          </m:r>
        </m:oMath>
        <m:oMath>
          <m:r>
            <w:rPr>
              <w:rFonts w:ascii="Cambria Math" w:hAnsi="Cambria Math"/>
            </w:rPr>
            <m:t>σ ~ in</m:t>
          </m:r>
          <m:sSub>
            <m:sSubPr>
              <m:ctrlPr>
                <w:rPr>
                  <w:rFonts w:ascii="Cambria Math" w:hAnsi="Cambria Math"/>
                  <w:i/>
                </w:rPr>
              </m:ctrlPr>
            </m:sSubPr>
            <m:e>
              <m:r>
                <w:rPr>
                  <w:rFonts w:ascii="Cambria Math" w:hAnsi="Cambria Math"/>
                </w:rPr>
                <m:t>v</m:t>
              </m:r>
            </m:e>
            <m:sub>
              <m:r>
                <w:rPr>
                  <w:rFonts w:ascii="Cambria Math" w:hAnsi="Cambria Math"/>
                </w:rPr>
                <m:t>gamma</m:t>
              </m:r>
              <m:d>
                <m:dPr>
                  <m:ctrlPr>
                    <w:rPr>
                      <w:rFonts w:ascii="Cambria Math" w:hAnsi="Cambria Math"/>
                      <w:i/>
                    </w:rPr>
                  </m:ctrlPr>
                </m:dPr>
                <m:e>
                  <m:r>
                    <w:rPr>
                      <w:rFonts w:ascii="Cambria Math" w:hAnsi="Cambria Math"/>
                    </w:rPr>
                    <m:t>2, 1</m:t>
                  </m:r>
                </m:e>
              </m:d>
            </m:sub>
          </m:sSub>
        </m:oMath>
      </m:oMathPara>
    </w:p>
    <w:p w14:paraId="58C7AA23" w14:textId="77777777" w:rsidR="00EF254E" w:rsidRPr="00733E3B" w:rsidRDefault="00EF254E" w:rsidP="00EF254E">
      <w:pPr>
        <w:pStyle w:val="Normal1"/>
        <w:spacing w:before="120" w:after="120" w:line="360" w:lineRule="auto"/>
        <w:rPr>
          <w:i/>
        </w:rPr>
      </w:pPr>
      <w:r w:rsidRPr="00733E3B">
        <w:rPr>
          <w:i/>
        </w:rPr>
        <w:t>Generalized linear mixed models for ordered-categorical variables</w:t>
      </w:r>
    </w:p>
    <w:p w14:paraId="7ED6F214" w14:textId="77777777" w:rsidR="00EF254E" w:rsidRPr="00733E3B" w:rsidRDefault="00EF254E" w:rsidP="00EF254E">
      <w:pPr>
        <w:pStyle w:val="Normal1"/>
        <w:spacing w:before="120" w:after="120" w:line="360" w:lineRule="auto"/>
      </w:pPr>
      <w:r w:rsidRPr="00733E3B">
        <w:t xml:space="preserve">In ordered-logit-LM, the ordered categorical response variable </w:t>
      </w:r>
      <w:r w:rsidRPr="00733E3B">
        <w:rPr>
          <w:i/>
        </w:rPr>
        <w:t>Y</w:t>
      </w:r>
      <w:r w:rsidRPr="00733E3B">
        <w:rPr>
          <w:i/>
          <w:vertAlign w:val="subscript"/>
        </w:rPr>
        <w:t>i</w:t>
      </w:r>
      <w:r w:rsidRPr="00733E3B">
        <w:t xml:space="preserve"> with </w:t>
      </w:r>
      <w:r w:rsidRPr="00733E3B">
        <w:rPr>
          <w:i/>
        </w:rPr>
        <w:t>J</w:t>
      </w:r>
      <w:r w:rsidRPr="00733E3B">
        <w:t xml:space="preserve"> levels followed a multinomial distribution with a vector of parameters π, where π</w:t>
      </w:r>
      <w:proofErr w:type="spellStart"/>
      <w:r w:rsidRPr="00733E3B">
        <w:rPr>
          <w:vertAlign w:val="subscript"/>
        </w:rPr>
        <w:t>ij</w:t>
      </w:r>
      <w:proofErr w:type="spellEnd"/>
      <w:r w:rsidRPr="00733E3B">
        <w:t xml:space="preserve"> represents the probability that the </w:t>
      </w:r>
      <w:proofErr w:type="spellStart"/>
      <w:r w:rsidRPr="00733E3B">
        <w:rPr>
          <w:i/>
        </w:rPr>
        <w:t>i</w:t>
      </w:r>
      <w:r w:rsidRPr="00733E3B">
        <w:t>th</w:t>
      </w:r>
      <w:proofErr w:type="spellEnd"/>
      <w:r w:rsidRPr="00733E3B">
        <w:t xml:space="preserve"> observation falls in response category </w:t>
      </w:r>
      <w:r w:rsidRPr="00733E3B">
        <w:rPr>
          <w:i/>
        </w:rPr>
        <w:t>j</w:t>
      </w:r>
      <w:r w:rsidRPr="00733E3B">
        <w:t>. Cumulative distribution of π was logit-transformed and modeled in the linear model scheme.</w:t>
      </w:r>
    </w:p>
    <w:p w14:paraId="1711E2A7" w14:textId="77777777" w:rsidR="00EF254E" w:rsidRPr="00733E3B" w:rsidRDefault="00EF254E" w:rsidP="00EF254E">
      <w:pPr>
        <w:pStyle w:val="Normal1"/>
        <w:spacing w:before="120" w:after="120" w:line="360"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≤j</m:t>
              </m:r>
            </m:e>
          </m:d>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ij</m:t>
              </m:r>
            </m:sub>
          </m:sSub>
          <m:r>
            <m:rPr>
              <m:sty m:val="p"/>
            </m:rPr>
            <w:rPr>
              <w:rFonts w:ascii="Cambria Math" w:hAnsi="Cambria Math"/>
            </w:rPr>
            <w:br/>
          </m:r>
        </m:oMath>
        <m:oMath>
          <m:r>
            <w:rPr>
              <w:rFonts w:ascii="Cambria Math" w:hAnsi="Cambria Math"/>
            </w:rPr>
            <m:t>logit</m:t>
          </m:r>
          <m:d>
            <m:dPr>
              <m:ctrlPr>
                <w:rPr>
                  <w:rFonts w:ascii="Cambria Math" w:hAnsi="Cambria Math"/>
                  <w:i/>
                </w:rPr>
              </m:ctrlPr>
            </m:dPr>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≤j</m:t>
                  </m:r>
                </m:e>
              </m:d>
            </m:e>
          </m:d>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 Xβ-g</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+u   j=1,…, J-1</m:t>
          </m:r>
          <m:r>
            <m:rPr>
              <m:sty m:val="p"/>
            </m:rPr>
            <w:rPr>
              <w:rFonts w:ascii="Cambria Math" w:hAnsi="Cambria Math"/>
            </w:rPr>
            <w:br/>
          </m:r>
        </m:oMath>
        <m:oMath>
          <m:r>
            <w:rPr>
              <w:rFonts w:ascii="Cambria Math" w:hAnsi="Cambria Math"/>
            </w:rPr>
            <m:t>θ=10*cumsum</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m:t>
                  </m:r>
                </m:sub>
              </m:sSub>
            </m:e>
          </m:d>
          <m:r>
            <m:rPr>
              <m:sty m:val="p"/>
            </m:rPr>
            <w:rPr>
              <w:rFonts w:ascii="Cambria Math" w:hAnsi="Cambria Math"/>
            </w:rPr>
            <w:br/>
          </m:r>
        </m:oMath>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=dirichlet(1)</m:t>
          </m:r>
          <m:r>
            <m:rPr>
              <m:sty m:val="p"/>
            </m:rPr>
            <w:rPr>
              <w:rFonts w:ascii="Cambria Math" w:hAnsi="Cambria Math"/>
            </w:rPr>
            <w:br/>
          </m:r>
        </m:oMath>
        <m:oMath>
          <m:r>
            <w:rPr>
              <w:rFonts w:ascii="Cambria Math" w:hAnsi="Cambria Math"/>
            </w:rPr>
            <m:t>β ~ N</m:t>
          </m:r>
          <m:d>
            <m:dPr>
              <m:ctrlPr>
                <w:rPr>
                  <w:rFonts w:ascii="Cambria Math" w:hAnsi="Cambria Math"/>
                  <w:i/>
                </w:rPr>
              </m:ctrlPr>
            </m:dPr>
            <m:e>
              <m:r>
                <w:rPr>
                  <w:rFonts w:ascii="Cambria Math" w:hAnsi="Cambria Math"/>
                </w:rPr>
                <m:t>0, 1</m:t>
              </m:r>
            </m:e>
          </m:d>
          <m:r>
            <m:rPr>
              <m:sty m:val="p"/>
            </m:rPr>
            <w:rPr>
              <w:rFonts w:ascii="Cambria Math" w:hAnsi="Cambria Math"/>
            </w:rPr>
            <w:br/>
          </m:r>
        </m:oMath>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N</m:t>
          </m:r>
          <m:d>
            <m:dPr>
              <m:ctrlPr>
                <w:rPr>
                  <w:rFonts w:ascii="Cambria Math" w:hAnsi="Cambria Math"/>
                  <w:i/>
                </w:rPr>
              </m:ctrlPr>
            </m:dPr>
            <m:e>
              <m:r>
                <w:rPr>
                  <w:rFonts w:ascii="Cambria Math" w:hAnsi="Cambria Math"/>
                </w:rPr>
                <m:t>0, 1</m:t>
              </m:r>
            </m:e>
          </m:d>
          <m:r>
            <m:rPr>
              <m:sty m:val="p"/>
            </m:rPr>
            <w:rPr>
              <w:rFonts w:ascii="Cambria Math" w:hAnsi="Cambria Math"/>
            </w:rPr>
            <w:br/>
          </m:r>
        </m:oMath>
        <m:oMath>
          <m:r>
            <w:rPr>
              <w:rFonts w:ascii="Cambria Math" w:hAnsi="Cambria Math"/>
            </w:rPr>
            <m:t>u ~ mvN</m:t>
          </m:r>
          <m:d>
            <m:dPr>
              <m:ctrlPr>
                <w:rPr>
                  <w:rFonts w:ascii="Cambria Math" w:hAnsi="Cambria Math"/>
                  <w:i/>
                </w:rPr>
              </m:ctrlPr>
            </m:dPr>
            <m:e>
              <m:r>
                <w:rPr>
                  <w:rFonts w:ascii="Cambria Math" w:hAnsi="Cambria Math"/>
                </w:rPr>
                <m:t>0, σK</m:t>
              </m:r>
            </m:e>
          </m:d>
          <m:r>
            <m:rPr>
              <m:sty m:val="p"/>
            </m:rPr>
            <w:rPr>
              <w:rFonts w:ascii="Cambria Math" w:hAnsi="Cambria Math"/>
            </w:rPr>
            <w:br/>
          </m:r>
        </m:oMath>
        <m:oMath>
          <m:r>
            <w:rPr>
              <w:rFonts w:ascii="Cambria Math" w:hAnsi="Cambria Math"/>
            </w:rPr>
            <m:t>σ ~ in</m:t>
          </m:r>
          <m:sSub>
            <m:sSubPr>
              <m:ctrlPr>
                <w:rPr>
                  <w:rFonts w:ascii="Cambria Math" w:hAnsi="Cambria Math"/>
                  <w:i/>
                </w:rPr>
              </m:ctrlPr>
            </m:sSubPr>
            <m:e>
              <m:r>
                <w:rPr>
                  <w:rFonts w:ascii="Cambria Math" w:hAnsi="Cambria Math"/>
                </w:rPr>
                <m:t>v</m:t>
              </m:r>
            </m:e>
            <m:sub>
              <m:r>
                <w:rPr>
                  <w:rFonts w:ascii="Cambria Math" w:hAnsi="Cambria Math"/>
                </w:rPr>
                <m:t>gamma</m:t>
              </m:r>
              <m:d>
                <m:dPr>
                  <m:ctrlPr>
                    <w:rPr>
                      <w:rFonts w:ascii="Cambria Math" w:hAnsi="Cambria Math"/>
                      <w:i/>
                    </w:rPr>
                  </m:ctrlPr>
                </m:dPr>
                <m:e>
                  <m:r>
                    <w:rPr>
                      <w:rFonts w:ascii="Cambria Math" w:hAnsi="Cambria Math"/>
                    </w:rPr>
                    <m:t>2, 1</m:t>
                  </m:r>
                </m:e>
              </m:d>
            </m:sub>
          </m:sSub>
        </m:oMath>
      </m:oMathPara>
    </w:p>
    <w:p w14:paraId="125418BE" w14:textId="1E1337D1" w:rsidR="001D708C" w:rsidRPr="00E00BFF" w:rsidRDefault="00EF254E" w:rsidP="00EF254E">
      <w:pPr>
        <w:pStyle w:val="Normal1"/>
        <w:spacing w:before="120" w:after="120" w:line="360" w:lineRule="auto"/>
      </w:pPr>
      <w:del w:id="8" w:author="Xulong Wang" w:date="2017-12-21T11:19:00Z">
        <w:r w:rsidRPr="00E00BFF" w:rsidDel="001D708C">
          <w:rPr>
            <w:rPrChange w:id="9" w:author="Xulong Wang" w:date="2017-12-21T11:23:00Z">
              <w:rPr>
                <w:i/>
              </w:rPr>
            </w:rPrChange>
          </w:rPr>
          <w:delText>θ</w:delText>
        </w:r>
        <w:r w:rsidRPr="00E00BFF" w:rsidDel="001D708C">
          <w:rPr>
            <w:vertAlign w:val="subscript"/>
            <w:rPrChange w:id="10" w:author="Xulong Wang" w:date="2017-12-21T11:23:00Z">
              <w:rPr>
                <w:i/>
                <w:vertAlign w:val="subscript"/>
              </w:rPr>
            </w:rPrChange>
          </w:rPr>
          <w:delText>j</w:delText>
        </w:r>
        <w:r w:rsidRPr="00E00BFF" w:rsidDel="001D708C">
          <w:delText xml:space="preserve"> modeled the distances between the categories by providing each category a unique intercept. θ was defined as ten times the cumulative sum of a multivariate variable </w:delText>
        </w:r>
        <w:r w:rsidRPr="00E00BFF" w:rsidDel="001D708C">
          <w:rPr>
            <w:rPrChange w:id="11" w:author="Xulong Wang" w:date="2017-12-21T11:23:00Z">
              <w:rPr>
                <w:i/>
              </w:rPr>
            </w:rPrChange>
          </w:rPr>
          <w:delText>θ</w:delText>
        </w:r>
        <w:r w:rsidRPr="00E00BFF" w:rsidDel="001D708C">
          <w:rPr>
            <w:vertAlign w:val="subscript"/>
            <w:rPrChange w:id="12" w:author="Xulong Wang" w:date="2017-12-21T11:23:00Z">
              <w:rPr>
                <w:i/>
                <w:vertAlign w:val="subscript"/>
              </w:rPr>
            </w:rPrChange>
          </w:rPr>
          <w:delText>0</w:delText>
        </w:r>
        <w:r w:rsidRPr="00E00BFF" w:rsidDel="001D708C">
          <w:delText xml:space="preserve">, where </w:delText>
        </w:r>
        <w:r w:rsidRPr="00E00BFF" w:rsidDel="001D708C">
          <w:rPr>
            <w:rPrChange w:id="13" w:author="Xulong Wang" w:date="2017-12-21T11:23:00Z">
              <w:rPr>
                <w:i/>
              </w:rPr>
            </w:rPrChange>
          </w:rPr>
          <w:delText>θ</w:delText>
        </w:r>
        <w:r w:rsidRPr="00E00BFF" w:rsidDel="001D708C">
          <w:rPr>
            <w:vertAlign w:val="subscript"/>
            <w:rPrChange w:id="14" w:author="Xulong Wang" w:date="2017-12-21T11:23:00Z">
              <w:rPr>
                <w:i/>
                <w:vertAlign w:val="subscript"/>
              </w:rPr>
            </w:rPrChange>
          </w:rPr>
          <w:delText xml:space="preserve">0 </w:delText>
        </w:r>
        <w:r w:rsidRPr="00E00BFF" w:rsidDel="001D708C">
          <w:delText xml:space="preserve">followed a </w:delText>
        </w:r>
        <w:r w:rsidRPr="00E00BFF" w:rsidDel="001D708C">
          <w:rPr>
            <w:rPrChange w:id="15" w:author="Xulong Wang" w:date="2017-12-21T11:23:00Z">
              <w:rPr>
                <w:i/>
              </w:rPr>
            </w:rPrChange>
          </w:rPr>
          <w:delText>J-1</w:delText>
        </w:r>
        <w:r w:rsidRPr="00E00BFF" w:rsidDel="001D708C">
          <w:delText xml:space="preserve"> dimension </w:delText>
        </w:r>
        <w:r w:rsidRPr="00E00BFF" w:rsidDel="001D708C">
          <w:rPr>
            <w:rPrChange w:id="16" w:author="Xulong Wang" w:date="2017-12-21T11:23:00Z">
              <w:rPr>
                <w:i/>
              </w:rPr>
            </w:rPrChange>
          </w:rPr>
          <w:delText>Dirichlet</w:delText>
        </w:r>
        <w:r w:rsidRPr="00E00BFF" w:rsidDel="001D708C">
          <w:delText xml:space="preserve"> distribution in prior. </w:delText>
        </w:r>
      </w:del>
      <w:ins w:id="17" w:author="Xulong Wang" w:date="2017-12-21T11:19:00Z">
        <w:r w:rsidR="001D708C" w:rsidRPr="00E00BFF">
          <w:rPr>
            <w:rFonts w:eastAsia="Times New Roman"/>
            <w:color w:val="C00000"/>
            <w:rPrChange w:id="18" w:author="Xulong Wang" w:date="2017-12-21T11:23:00Z">
              <w:rPr>
                <w:rFonts w:eastAsia="Times New Roman"/>
                <w:i/>
                <w:color w:val="C00000"/>
              </w:rPr>
            </w:rPrChange>
          </w:rPr>
          <w:t>The cut point parameters (</w:t>
        </w:r>
        <w:r w:rsidR="001D708C" w:rsidRPr="00E00BFF">
          <w:rPr>
            <w:rPrChange w:id="19" w:author="Xulong Wang" w:date="2017-12-21T11:23:00Z">
              <w:rPr>
                <w:i/>
              </w:rPr>
            </w:rPrChange>
          </w:rPr>
          <w:t>θ</w:t>
        </w:r>
        <w:r w:rsidR="001D708C" w:rsidRPr="00E00BFF">
          <w:rPr>
            <w:rFonts w:eastAsia="Times New Roman"/>
            <w:color w:val="C00000"/>
            <w:rPrChange w:id="20" w:author="Xulong Wang" w:date="2017-12-21T11:23:00Z">
              <w:rPr>
                <w:rFonts w:eastAsia="Times New Roman"/>
                <w:i/>
                <w:color w:val="C00000"/>
              </w:rPr>
            </w:rPrChange>
          </w:rPr>
          <w:t xml:space="preserve">) in ordered categorical models is a vector of monotonically increasing real numbers. In our method, the increasing cut point vector was specified by the cumulative sum of a primitive parameter </w:t>
        </w:r>
        <m:oMath>
          <m:sSub>
            <m:sSubPr>
              <m:ctrlPr>
                <w:rPr>
                  <w:rFonts w:ascii="Cambria Math" w:eastAsia="Times New Roman" w:hAnsi="Cambria Math"/>
                  <w:color w:val="C00000"/>
                  <w:rPrChange w:id="21" w:author="Xulong Wang" w:date="2017-12-21T11:23:00Z">
                    <w:rPr>
                      <w:rFonts w:ascii="Cambria Math" w:eastAsia="Times New Roman" w:hAnsi="Cambria Math"/>
                      <w:i/>
                      <w:color w:val="C00000"/>
                    </w:rPr>
                  </w:rPrChange>
                </w:rPr>
              </m:ctrlPr>
            </m:sSubPr>
            <m:e>
              <m:r>
                <m:rPr>
                  <m:sty m:val="p"/>
                </m:rPr>
                <w:rPr>
                  <w:rFonts w:ascii="Cambria Math" w:eastAsia="Times New Roman" w:hAnsi="Cambria Math"/>
                  <w:color w:val="C00000"/>
                  <w:rPrChange w:id="22" w:author="Xulong Wang" w:date="2017-12-21T11:23:00Z">
                    <w:rPr>
                      <w:rFonts w:ascii="Cambria Math" w:eastAsia="Times New Roman" w:hAnsi="Cambria Math"/>
                      <w:color w:val="C00000"/>
                    </w:rPr>
                  </w:rPrChange>
                </w:rPr>
                <m:t>θ</m:t>
              </m:r>
            </m:e>
            <m:sub>
              <m:r>
                <m:rPr>
                  <m:sty m:val="p"/>
                </m:rPr>
                <w:rPr>
                  <w:rFonts w:ascii="Cambria Math" w:eastAsia="Times New Roman" w:hAnsi="Cambria Math"/>
                  <w:color w:val="C00000"/>
                  <w:rPrChange w:id="23" w:author="Xulong Wang" w:date="2017-12-21T11:23:00Z">
                    <w:rPr>
                      <w:rFonts w:ascii="Cambria Math" w:eastAsia="Times New Roman" w:hAnsi="Cambria Math"/>
                      <w:color w:val="C00000"/>
                    </w:rPr>
                  </w:rPrChange>
                </w:rPr>
                <m:t>0</m:t>
              </m:r>
            </m:sub>
          </m:sSub>
        </m:oMath>
        <w:r w:rsidR="001D708C" w:rsidRPr="00E00BFF">
          <w:rPr>
            <w:rFonts w:eastAsia="Times New Roman"/>
            <w:color w:val="C00000"/>
            <w:rPrChange w:id="24" w:author="Xulong Wang" w:date="2017-12-21T11:23:00Z">
              <w:rPr>
                <w:rFonts w:eastAsia="Times New Roman"/>
                <w:i/>
                <w:color w:val="C00000"/>
              </w:rPr>
            </w:rPrChange>
          </w:rPr>
          <w:t xml:space="preserve">, which itself is a random sample of </w:t>
        </w:r>
        <w:proofErr w:type="spellStart"/>
        <w:r w:rsidR="001D708C" w:rsidRPr="00E00BFF">
          <w:rPr>
            <w:rFonts w:eastAsia="Times New Roman"/>
            <w:color w:val="C00000"/>
            <w:rPrChange w:id="25" w:author="Xulong Wang" w:date="2017-12-21T11:23:00Z">
              <w:rPr>
                <w:rFonts w:eastAsia="Times New Roman"/>
                <w:i/>
                <w:color w:val="C00000"/>
              </w:rPr>
            </w:rPrChange>
          </w:rPr>
          <w:t>Dirichlet</w:t>
        </w:r>
        <w:proofErr w:type="spellEnd"/>
        <w:r w:rsidR="001D708C" w:rsidRPr="00E00BFF">
          <w:rPr>
            <w:rFonts w:eastAsia="Times New Roman"/>
            <w:color w:val="C00000"/>
            <w:rPrChange w:id="26" w:author="Xulong Wang" w:date="2017-12-21T11:23:00Z">
              <w:rPr>
                <w:rFonts w:eastAsia="Times New Roman"/>
                <w:i/>
                <w:color w:val="C00000"/>
              </w:rPr>
            </w:rPrChange>
          </w:rPr>
          <w:t xml:space="preserve"> distribution taking advantage of the fact that </w:t>
        </w:r>
        <w:proofErr w:type="spellStart"/>
        <w:r w:rsidR="001D708C" w:rsidRPr="00E00BFF">
          <w:rPr>
            <w:rFonts w:eastAsia="Times New Roman"/>
            <w:color w:val="C00000"/>
            <w:rPrChange w:id="27" w:author="Xulong Wang" w:date="2017-12-21T11:23:00Z">
              <w:rPr>
                <w:rFonts w:eastAsia="Times New Roman"/>
                <w:i/>
                <w:color w:val="C00000"/>
              </w:rPr>
            </w:rPrChange>
          </w:rPr>
          <w:t>Dirichlet</w:t>
        </w:r>
        <w:proofErr w:type="spellEnd"/>
        <w:r w:rsidR="001D708C" w:rsidRPr="00E00BFF">
          <w:rPr>
            <w:rFonts w:eastAsia="Times New Roman"/>
            <w:color w:val="C00000"/>
            <w:rPrChange w:id="28" w:author="Xulong Wang" w:date="2017-12-21T11:23:00Z">
              <w:rPr>
                <w:rFonts w:eastAsia="Times New Roman"/>
                <w:i/>
                <w:color w:val="C00000"/>
              </w:rPr>
            </w:rPrChange>
          </w:rPr>
          <w:t xml:space="preserve"> distribution samples are a vector of positive real numbers that always sum 1</w:t>
        </w:r>
        <w:r w:rsidR="001D708C" w:rsidRPr="00E00BFF">
          <w:rPr>
            <w:rFonts w:eastAsia="Times New Roman"/>
            <w:color w:val="C00000"/>
          </w:rPr>
          <w:t>.</w:t>
        </w:r>
      </w:ins>
    </w:p>
    <w:p w14:paraId="01C2D00C" w14:textId="77777777" w:rsidR="00EF254E" w:rsidRPr="00733E3B" w:rsidRDefault="00EF254E" w:rsidP="00EF254E">
      <w:pPr>
        <w:pStyle w:val="Normal1"/>
        <w:spacing w:before="120" w:after="120" w:line="360" w:lineRule="auto"/>
        <w:rPr>
          <w:i/>
        </w:rPr>
      </w:pPr>
      <w:r w:rsidRPr="00733E3B">
        <w:rPr>
          <w:i/>
        </w:rPr>
        <w:t>Modeling the prior information of variant effects</w:t>
      </w:r>
    </w:p>
    <w:p w14:paraId="29B4087E" w14:textId="4D8382EB" w:rsidR="00EF254E" w:rsidRPr="00733E3B" w:rsidRDefault="00EF254E" w:rsidP="00EF254E">
      <w:pPr>
        <w:pStyle w:val="Normal1"/>
        <w:spacing w:before="120" w:after="120" w:line="360" w:lineRule="auto"/>
      </w:pPr>
      <w:r w:rsidRPr="00733E3B">
        <w:t xml:space="preserve">To integrate prior information of variant effects, </w:t>
      </w:r>
      <w:r w:rsidRPr="00733E3B">
        <w:rPr>
          <w:i/>
        </w:rPr>
        <w:t>Bayes-GLMM</w:t>
      </w:r>
      <w:r w:rsidRPr="00733E3B">
        <w:t xml:space="preserve"> implemented an approach that allowed priors to only modulate information of the data under study. </w:t>
      </w:r>
      <w:ins w:id="29" w:author="Xulong Wang" w:date="2017-12-21T11:23:00Z">
        <w:r w:rsidR="00E00BFF" w:rsidRPr="00E00BFF">
          <w:rPr>
            <w:rPrChange w:id="30" w:author="Xulong Wang" w:date="2017-12-21T11:23:00Z">
              <w:rPr>
                <w:i/>
                <w:highlight w:val="yellow"/>
              </w:rPr>
            </w:rPrChange>
          </w:rPr>
          <w:t xml:space="preserve">In this method, prior distribution of variant effect was modeled by a hierarchical model, </w:t>
        </w:r>
        <m:oMath>
          <m:sSub>
            <m:sSubPr>
              <m:ctrlPr>
                <w:rPr>
                  <w:rFonts w:ascii="Cambria Math" w:eastAsia="Times New Roman" w:hAnsi="Cambria Math"/>
                  <w:rPrChange w:id="31" w:author="Xulong Wang" w:date="2017-12-21T11:23:00Z">
                    <w:rPr>
                      <w:rFonts w:ascii="Cambria Math" w:eastAsia="Times New Roman" w:hAnsi="Cambria Math"/>
                      <w:i/>
                      <w:highlight w:val="yellow"/>
                    </w:rPr>
                  </w:rPrChange>
                </w:rPr>
              </m:ctrlPr>
            </m:sSubPr>
            <m:e>
              <m:r>
                <m:rPr>
                  <m:sty m:val="p"/>
                </m:rPr>
                <w:rPr>
                  <w:rFonts w:ascii="Cambria Math" w:eastAsia="Times New Roman" w:hAnsi="Cambria Math"/>
                  <w:rPrChange w:id="32" w:author="Xulong Wang" w:date="2017-12-21T11:23:00Z">
                    <w:rPr>
                      <w:rFonts w:ascii="Cambria Math" w:eastAsia="Times New Roman" w:hAnsi="Cambria Math"/>
                      <w:highlight w:val="yellow"/>
                    </w:rPr>
                  </w:rPrChange>
                </w:rPr>
                <m:t>β</m:t>
              </m:r>
            </m:e>
            <m:sub>
              <m:r>
                <m:rPr>
                  <m:sty m:val="p"/>
                </m:rPr>
                <w:rPr>
                  <w:rFonts w:ascii="Cambria Math" w:eastAsia="Times New Roman" w:hAnsi="Cambria Math"/>
                  <w:rPrChange w:id="33" w:author="Xulong Wang" w:date="2017-12-21T11:23:00Z">
                    <w:rPr>
                      <w:rFonts w:ascii="Cambria Math" w:eastAsia="Times New Roman" w:hAnsi="Cambria Math"/>
                      <w:highlight w:val="yellow"/>
                    </w:rPr>
                  </w:rPrChange>
                </w:rPr>
                <m:t>0</m:t>
              </m:r>
            </m:sub>
          </m:sSub>
        </m:oMath>
        <w:r w:rsidR="00E00BFF" w:rsidRPr="00E00BFF">
          <w:rPr>
            <w:rFonts w:eastAsia="Times New Roman"/>
            <w:rPrChange w:id="34" w:author="Xulong Wang" w:date="2017-12-21T11:23:00Z">
              <w:rPr>
                <w:rFonts w:eastAsia="Times New Roman"/>
                <w:highlight w:val="yellow"/>
              </w:rPr>
            </w:rPrChange>
          </w:rPr>
          <w:t xml:space="preserve"> ~ </w:t>
        </w:r>
        <w:proofErr w:type="gramStart"/>
        <m:oMath>
          <m:r>
            <m:rPr>
              <m:sty m:val="p"/>
            </m:rPr>
            <w:rPr>
              <w:rFonts w:ascii="Cambria Math" w:eastAsia="Times New Roman" w:hAnsi="Cambria Math"/>
              <w:rPrChange w:id="35" w:author="Xulong Wang" w:date="2017-12-21T11:23:00Z">
                <w:rPr>
                  <w:rFonts w:ascii="Cambria Math" w:eastAsia="Times New Roman" w:hAnsi="Cambria Math"/>
                  <w:highlight w:val="yellow"/>
                </w:rPr>
              </w:rPrChange>
            </w:rPr>
            <m:t>N(</m:t>
          </m:r>
          <w:proofErr w:type="gramEnd"/>
          <m:r>
            <m:rPr>
              <m:sty m:val="p"/>
            </m:rPr>
            <w:rPr>
              <w:rFonts w:ascii="Cambria Math" w:eastAsia="Times New Roman" w:hAnsi="Cambria Math"/>
              <w:rPrChange w:id="36" w:author="Xulong Wang" w:date="2017-12-21T11:23:00Z">
                <w:rPr>
                  <w:rFonts w:ascii="Cambria Math" w:eastAsia="Times New Roman" w:hAnsi="Cambria Math"/>
                  <w:highlight w:val="yellow"/>
                </w:rPr>
              </w:rPrChange>
            </w:rPr>
            <m:t xml:space="preserve">t* </m:t>
          </m:r>
          <m:sSub>
            <m:sSubPr>
              <m:ctrlPr>
                <w:rPr>
                  <w:rFonts w:ascii="Cambria Math" w:eastAsia="Times New Roman" w:hAnsi="Cambria Math"/>
                  <w:rPrChange w:id="37" w:author="Xulong Wang" w:date="2017-12-21T11:23:00Z">
                    <w:rPr>
                      <w:rFonts w:ascii="Cambria Math" w:eastAsia="Times New Roman" w:hAnsi="Cambria Math"/>
                      <w:i/>
                      <w:highlight w:val="yellow"/>
                    </w:rPr>
                  </w:rPrChange>
                </w:rPr>
              </m:ctrlPr>
            </m:sSubPr>
            <m:e>
              <m:r>
                <m:rPr>
                  <m:sty m:val="p"/>
                </m:rPr>
                <w:rPr>
                  <w:rFonts w:ascii="Cambria Math" w:eastAsia="Times New Roman" w:hAnsi="Cambria Math"/>
                  <w:rPrChange w:id="38" w:author="Xulong Wang" w:date="2017-12-21T11:23:00Z">
                    <w:rPr>
                      <w:rFonts w:ascii="Cambria Math" w:eastAsia="Times New Roman" w:hAnsi="Cambria Math"/>
                      <w:highlight w:val="yellow"/>
                    </w:rPr>
                  </w:rPrChange>
                </w:rPr>
                <m:t>σ</m:t>
              </m:r>
            </m:e>
            <m:sub>
              <m:r>
                <m:rPr>
                  <m:sty m:val="p"/>
                </m:rPr>
                <w:rPr>
                  <w:rFonts w:ascii="Cambria Math" w:eastAsia="Times New Roman" w:hAnsi="Cambria Math"/>
                  <w:rPrChange w:id="39" w:author="Xulong Wang" w:date="2017-12-21T11:23:00Z">
                    <w:rPr>
                      <w:rFonts w:ascii="Cambria Math" w:eastAsia="Times New Roman" w:hAnsi="Cambria Math"/>
                      <w:highlight w:val="yellow"/>
                    </w:rPr>
                  </w:rPrChange>
                </w:rPr>
                <m:t>0</m:t>
              </m:r>
            </m:sub>
          </m:sSub>
          <m:r>
            <m:rPr>
              <m:sty m:val="p"/>
            </m:rPr>
            <w:rPr>
              <w:rFonts w:ascii="Cambria Math" w:eastAsia="Times New Roman" w:hAnsi="Cambria Math"/>
              <w:rPrChange w:id="40" w:author="Xulong Wang" w:date="2017-12-21T11:23:00Z">
                <w:rPr>
                  <w:rFonts w:ascii="Cambria Math" w:eastAsia="Times New Roman" w:hAnsi="Cambria Math"/>
                  <w:highlight w:val="yellow"/>
                </w:rPr>
              </w:rPrChange>
            </w:rPr>
            <m:t xml:space="preserve">,  </m:t>
          </m:r>
          <m:sSub>
            <m:sSubPr>
              <m:ctrlPr>
                <w:rPr>
                  <w:rFonts w:ascii="Cambria Math" w:eastAsia="Times New Roman" w:hAnsi="Cambria Math"/>
                  <w:rPrChange w:id="41" w:author="Xulong Wang" w:date="2017-12-21T11:23:00Z">
                    <w:rPr>
                      <w:rFonts w:ascii="Cambria Math" w:eastAsia="Times New Roman" w:hAnsi="Cambria Math"/>
                      <w:i/>
                      <w:highlight w:val="yellow"/>
                    </w:rPr>
                  </w:rPrChange>
                </w:rPr>
              </m:ctrlPr>
            </m:sSubPr>
            <m:e>
              <m:r>
                <m:rPr>
                  <m:sty m:val="p"/>
                </m:rPr>
                <w:rPr>
                  <w:rFonts w:ascii="Cambria Math" w:eastAsia="Times New Roman" w:hAnsi="Cambria Math"/>
                  <w:rPrChange w:id="42" w:author="Xulong Wang" w:date="2017-12-21T11:23:00Z">
                    <w:rPr>
                      <w:rFonts w:ascii="Cambria Math" w:eastAsia="Times New Roman" w:hAnsi="Cambria Math"/>
                      <w:highlight w:val="yellow"/>
                    </w:rPr>
                  </w:rPrChange>
                </w:rPr>
                <m:t>σ</m:t>
              </m:r>
            </m:e>
            <m:sub>
              <m:r>
                <m:rPr>
                  <m:sty m:val="p"/>
                </m:rPr>
                <w:rPr>
                  <w:rFonts w:ascii="Cambria Math" w:eastAsia="Times New Roman" w:hAnsi="Cambria Math"/>
                  <w:rPrChange w:id="43" w:author="Xulong Wang" w:date="2017-12-21T11:23:00Z">
                    <w:rPr>
                      <w:rFonts w:ascii="Cambria Math" w:eastAsia="Times New Roman" w:hAnsi="Cambria Math"/>
                      <w:highlight w:val="yellow"/>
                    </w:rPr>
                  </w:rPrChange>
                </w:rPr>
                <m:t>0</m:t>
              </m:r>
            </m:sub>
          </m:sSub>
          <m:r>
            <m:rPr>
              <m:sty m:val="p"/>
            </m:rPr>
            <w:rPr>
              <w:rFonts w:ascii="Cambria Math" w:eastAsia="Times New Roman" w:hAnsi="Cambria Math"/>
              <w:rPrChange w:id="44" w:author="Xulong Wang" w:date="2017-12-21T11:23:00Z">
                <w:rPr>
                  <w:rFonts w:ascii="Cambria Math" w:eastAsia="Times New Roman" w:hAnsi="Cambria Math"/>
                  <w:highlight w:val="yellow"/>
                </w:rPr>
              </w:rPrChange>
            </w:rPr>
            <m:t>)</m:t>
          </m:r>
        </m:oMath>
        <w:r w:rsidR="00E00BFF" w:rsidRPr="00E00BFF">
          <w:rPr>
            <w:rFonts w:eastAsia="Times New Roman"/>
            <w:rPrChange w:id="45" w:author="Xulong Wang" w:date="2017-12-21T11:23:00Z">
              <w:rPr>
                <w:rFonts w:eastAsia="Times New Roman"/>
                <w:highlight w:val="yellow"/>
              </w:rPr>
            </w:rPrChange>
          </w:rPr>
          <w:t>,</w:t>
        </w:r>
        <w:r w:rsidR="00E00BFF" w:rsidRPr="00E00BFF">
          <w:rPr>
            <w:rPrChange w:id="46" w:author="Xulong Wang" w:date="2017-12-21T11:23:00Z">
              <w:rPr>
                <w:i/>
                <w:highlight w:val="yellow"/>
              </w:rPr>
            </w:rPrChange>
          </w:rPr>
          <w:t xml:space="preserve"> in which t represented prior information of the given variant and </w:t>
        </w:r>
        <m:oMath>
          <m:sSub>
            <m:sSubPr>
              <m:ctrlPr>
                <w:rPr>
                  <w:rFonts w:ascii="Cambria Math" w:eastAsia="Times New Roman" w:hAnsi="Cambria Math"/>
                  <w:rPrChange w:id="47" w:author="Xulong Wang" w:date="2017-12-21T11:23:00Z">
                    <w:rPr>
                      <w:rFonts w:ascii="Cambria Math" w:eastAsia="Times New Roman" w:hAnsi="Cambria Math"/>
                      <w:i/>
                      <w:highlight w:val="yellow"/>
                    </w:rPr>
                  </w:rPrChange>
                </w:rPr>
              </m:ctrlPr>
            </m:sSubPr>
            <m:e>
              <m:r>
                <m:rPr>
                  <m:sty m:val="p"/>
                </m:rPr>
                <w:rPr>
                  <w:rFonts w:ascii="Cambria Math" w:eastAsia="Times New Roman" w:hAnsi="Cambria Math"/>
                  <w:rPrChange w:id="48" w:author="Xulong Wang" w:date="2017-12-21T11:23:00Z">
                    <w:rPr>
                      <w:rFonts w:ascii="Cambria Math" w:eastAsia="Times New Roman" w:hAnsi="Cambria Math"/>
                      <w:highlight w:val="yellow"/>
                    </w:rPr>
                  </w:rPrChange>
                </w:rPr>
                <m:t>σ</m:t>
              </m:r>
            </m:e>
            <m:sub>
              <m:r>
                <m:rPr>
                  <m:sty m:val="p"/>
                </m:rPr>
                <w:rPr>
                  <w:rFonts w:ascii="Cambria Math" w:eastAsia="Times New Roman" w:hAnsi="Cambria Math"/>
                  <w:rPrChange w:id="49" w:author="Xulong Wang" w:date="2017-12-21T11:23:00Z">
                    <w:rPr>
                      <w:rFonts w:ascii="Cambria Math" w:eastAsia="Times New Roman" w:hAnsi="Cambria Math"/>
                      <w:highlight w:val="yellow"/>
                    </w:rPr>
                  </w:rPrChange>
                </w:rPr>
                <m:t>0</m:t>
              </m:r>
            </m:sub>
          </m:sSub>
        </m:oMath>
        <w:r w:rsidR="00E00BFF" w:rsidRPr="00E00BFF">
          <w:rPr>
            <w:rFonts w:eastAsiaTheme="minorEastAsia"/>
            <w:rPrChange w:id="50" w:author="Xulong Wang" w:date="2017-12-21T11:23:00Z">
              <w:rPr>
                <w:rFonts w:eastAsiaTheme="minorEastAsia"/>
                <w:i/>
                <w:highlight w:val="yellow"/>
              </w:rPr>
            </w:rPrChange>
          </w:rPr>
          <w:t xml:space="preserve"> the standard deviation of the Gaussian model</w:t>
        </w:r>
        <w:r w:rsidR="00E00BFF" w:rsidRPr="00E00BFF">
          <w:rPr>
            <w:rPrChange w:id="51" w:author="Xulong Wang" w:date="2017-12-21T11:23:00Z">
              <w:rPr>
                <w:i/>
                <w:highlight w:val="yellow"/>
              </w:rPr>
            </w:rPrChange>
          </w:rPr>
          <w:t>.</w:t>
        </w:r>
        <w:r w:rsidR="00E00BFF" w:rsidRPr="00E00BFF">
          <w:rPr>
            <w:i/>
            <w:rPrChange w:id="52" w:author="Xulong Wang" w:date="2017-12-21T11:23:00Z">
              <w:rPr>
                <w:i/>
                <w:highlight w:val="yellow"/>
              </w:rPr>
            </w:rPrChange>
          </w:rPr>
          <w:t xml:space="preserve"> </w:t>
        </w:r>
      </w:ins>
      <w:del w:id="53" w:author="Xulong Wang" w:date="2017-12-21T11:23:00Z">
        <w:r w:rsidRPr="00E00BFF" w:rsidDel="00E00BFF">
          <w:delText xml:space="preserve">In this method, prior distribution of variant effect was modeled by a hierarchical model, </w:delTex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~N(</m:t>
          </m:r>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m:t>
          </m:r>
        </m:oMath>
        <w:r w:rsidRPr="002059C9" w:rsidDel="00E00BFF">
          <w:delText xml:space="preserve">, in which </w:delText>
        </w:r>
        <w:r w:rsidRPr="002059C9" w:rsidDel="00E00BFF">
          <w:rPr>
            <w:i/>
          </w:rPr>
          <w:delText>t</w:delText>
        </w:r>
        <w:r w:rsidRPr="0097631E" w:rsidDel="00E00BFF">
          <w:delText xml:space="preserve"> represented prior information of the given variant.</w:delText>
        </w:r>
        <w:r w:rsidRPr="00733E3B" w:rsidDel="00E00BFF">
          <w:delText xml:space="preserve"> </w:delText>
        </w:r>
      </w:del>
      <w:r w:rsidRPr="00733E3B">
        <w:rPr>
          <w:i/>
        </w:rPr>
        <w:t xml:space="preserve">t </w:t>
      </w:r>
      <w:r w:rsidRPr="00733E3B">
        <w:t xml:space="preserve">was further modeled by a normal distribution with expected mean the standardized effect size </w:t>
      </w:r>
      <w:r w:rsidRPr="00733E3B">
        <w:rPr>
          <w:i/>
        </w:rPr>
        <w:t>prior</w:t>
      </w:r>
      <w:r w:rsidRPr="00733E3B">
        <w:t xml:space="preserve"> and unit deviation. The variable </w:t>
      </w:r>
      <w:r w:rsidRPr="00733E3B">
        <w:rPr>
          <w:i/>
        </w:rPr>
        <w:t>prior</w:t>
      </w:r>
      <w:r w:rsidRPr="00733E3B">
        <w:t xml:space="preserve"> was defined by the variant's prior effect size divided by its standard error, which was often reported in published GWAS summary statistics. A standard normal, </w:t>
      </w:r>
      <w:proofErr w:type="gramStart"/>
      <w:r w:rsidRPr="00733E3B">
        <w:rPr>
          <w:i/>
        </w:rPr>
        <w:t>N(</w:t>
      </w:r>
      <w:proofErr w:type="gramEnd"/>
      <w:r w:rsidRPr="00733E3B">
        <w:rPr>
          <w:i/>
        </w:rPr>
        <w:t>0, 1)</w:t>
      </w:r>
      <w:r w:rsidRPr="00733E3B">
        <w:t>, was used for β</w:t>
      </w:r>
      <w:r w:rsidRPr="00733E3B">
        <w:rPr>
          <w:vertAlign w:val="subscript"/>
        </w:rPr>
        <w:t>0</w:t>
      </w:r>
      <w:r w:rsidRPr="00733E3B">
        <w:t xml:space="preserve"> of variants with no known effects. </w:t>
      </w:r>
    </w:p>
    <w:p w14:paraId="7AB6A316" w14:textId="77777777" w:rsidR="00EF254E" w:rsidRPr="00733E3B" w:rsidRDefault="000479D1" w:rsidP="00EF254E">
      <w:pPr>
        <w:pStyle w:val="Normal1"/>
        <w:spacing w:before="120" w:after="120" w:line="360" w:lineRule="auto"/>
      </w:pPr>
      <m:oMathPara>
        <m:oMath>
          <m:sSub>
            <m:sSubPr>
              <m:ctrlPr>
                <w:rPr>
                  <w:rFonts w:ascii="Cambria Math" w:hAnsi="Cambria Math"/>
                  <w:i/>
                </w:rPr>
              </m:ctrlPr>
            </m:sSubPr>
            <m:e>
              <m:r>
                <w:rPr>
                  <w:rFonts w:ascii="Cambria Math" w:hAnsi="Cambria Math"/>
                </w:rPr>
                <m:t>β</m:t>
              </m:r>
            </m:e>
            <m:sub>
              <m:r>
                <w:rPr>
                  <w:rFonts w:ascii="Cambria Math" w:hAnsi="Cambria Math"/>
                </w:rPr>
                <m:t xml:space="preserve">0 </m:t>
              </m:r>
            </m:sub>
          </m:sSub>
          <m:r>
            <w:rPr>
              <w:rFonts w:ascii="Cambria Math" w:hAnsi="Cambria Math"/>
            </w:rPr>
            <m:t>~ N</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0</m:t>
                  </m:r>
                </m:sub>
              </m:sSub>
            </m:e>
          </m:d>
          <m:r>
            <m:rPr>
              <m:sty m:val="p"/>
            </m:rPr>
            <w:rPr>
              <w:rFonts w:ascii="Cambria Math" w:hAnsi="Cambria Math"/>
            </w:rPr>
            <w:br/>
          </m:r>
        </m:oMath>
        <m:oMath>
          <m:r>
            <w:rPr>
              <w:rFonts w:ascii="Cambria Math" w:hAnsi="Cambria Math"/>
            </w:rPr>
            <m:t>t ~ N</m:t>
          </m:r>
          <m:d>
            <m:dPr>
              <m:ctrlPr>
                <w:rPr>
                  <w:rFonts w:ascii="Cambria Math" w:hAnsi="Cambria Math"/>
                  <w:i/>
                </w:rPr>
              </m:ctrlPr>
            </m:dPr>
            <m:e>
              <m:r>
                <w:rPr>
                  <w:rFonts w:ascii="Cambria Math" w:hAnsi="Cambria Math"/>
                </w:rPr>
                <m:t>prior, 1</m:t>
              </m:r>
            </m:e>
          </m:d>
          <m:r>
            <m:rPr>
              <m:sty m:val="p"/>
            </m:rPr>
            <w:rPr>
              <w:rFonts w:ascii="Cambria Math" w:hAnsi="Cambria Math"/>
            </w:rPr>
            <w:br/>
          </m:r>
        </m:oMath>
        <m:oMath>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 xml:space="preserve"> ~ in</m:t>
          </m:r>
          <m:sSub>
            <m:sSubPr>
              <m:ctrlPr>
                <w:rPr>
                  <w:rFonts w:ascii="Cambria Math" w:hAnsi="Cambria Math"/>
                  <w:i/>
                </w:rPr>
              </m:ctrlPr>
            </m:sSubPr>
            <m:e>
              <m:r>
                <w:rPr>
                  <w:rFonts w:ascii="Cambria Math" w:hAnsi="Cambria Math"/>
                </w:rPr>
                <m:t>v</m:t>
              </m:r>
            </m:e>
            <m:sub>
              <m:r>
                <w:rPr>
                  <w:rFonts w:ascii="Cambria Math" w:hAnsi="Cambria Math"/>
                </w:rPr>
                <m:t>gamma</m:t>
              </m:r>
              <m:d>
                <m:dPr>
                  <m:ctrlPr>
                    <w:rPr>
                      <w:rFonts w:ascii="Cambria Math" w:hAnsi="Cambria Math"/>
                      <w:i/>
                    </w:rPr>
                  </m:ctrlPr>
                </m:dPr>
                <m:e>
                  <m:r>
                    <w:rPr>
                      <w:rFonts w:ascii="Cambria Math" w:hAnsi="Cambria Math"/>
                    </w:rPr>
                    <m:t>2, 1</m:t>
                  </m:r>
                </m:e>
              </m:d>
            </m:sub>
          </m:sSub>
        </m:oMath>
      </m:oMathPara>
    </w:p>
    <w:p w14:paraId="4B9B879D" w14:textId="77777777" w:rsidR="00EF254E" w:rsidRPr="00733E3B" w:rsidRDefault="00EF254E" w:rsidP="00EF254E">
      <w:pPr>
        <w:pStyle w:val="Normal1"/>
        <w:spacing w:before="120" w:after="120" w:line="360" w:lineRule="auto"/>
      </w:pPr>
      <w:r w:rsidRPr="00733E3B">
        <w:t>We found this method of using priors appealing in three aspects: (1) it standardized the different interpretations of effect size from different statistical models; (2) it used information on both effect size and its standard error; and (3) it softened the strong weight of priors from studies with unbalanced sample sizes.</w:t>
      </w:r>
    </w:p>
    <w:p w14:paraId="28AE7F5B" w14:textId="77777777" w:rsidR="00EF254E" w:rsidRPr="00733E3B" w:rsidRDefault="00EF254E" w:rsidP="00EF254E">
      <w:pPr>
        <w:pStyle w:val="Normal1"/>
        <w:spacing w:before="120" w:after="120" w:line="360" w:lineRule="auto"/>
        <w:rPr>
          <w:b/>
        </w:rPr>
      </w:pPr>
      <w:r w:rsidRPr="00733E3B">
        <w:rPr>
          <w:b/>
        </w:rPr>
        <w:t>Model estimations</w:t>
      </w:r>
    </w:p>
    <w:p w14:paraId="4958A06C" w14:textId="09CE7F71" w:rsidR="00EF254E" w:rsidRPr="00E00BFF" w:rsidRDefault="00EF254E" w:rsidP="00E00BFF">
      <w:pPr>
        <w:spacing w:line="360" w:lineRule="auto"/>
        <w:rPr>
          <w:rFonts w:eastAsia="Times New Roman"/>
          <w:i/>
          <w:color w:val="C00000"/>
          <w:sz w:val="21"/>
          <w:rPrChange w:id="54" w:author="Xulong Wang" w:date="2017-12-21T11:25:00Z">
            <w:rPr/>
          </w:rPrChange>
        </w:rPr>
        <w:pPrChange w:id="55" w:author="Xulong Wang" w:date="2017-12-21T11:25:00Z">
          <w:pPr>
            <w:pStyle w:val="Normal1"/>
            <w:spacing w:before="120" w:after="120" w:line="360" w:lineRule="auto"/>
          </w:pPr>
        </w:pPrChange>
      </w:pPr>
      <w:r w:rsidRPr="00733E3B">
        <w:t xml:space="preserve">Our models were built under Stan, which provides a flexible and efficient programming environment for statistical modeling. Inherited from Stan, </w:t>
      </w:r>
      <w:r w:rsidRPr="00733E3B">
        <w:rPr>
          <w:i/>
        </w:rPr>
        <w:t>Bayes-GLMM</w:t>
      </w:r>
      <w:r w:rsidRPr="00733E3B">
        <w:t xml:space="preserve"> supported two methods for parameter estimation, L-BFGS maximal likelihood estimation (MLE) and Hamilton Markov chain Monte Carlo (HMC) sampling. </w:t>
      </w:r>
      <w:ins w:id="56" w:author="Xulong Wang" w:date="2017-12-21T11:25:00Z">
        <w:r w:rsidR="00E00BFF" w:rsidRPr="00E00BFF">
          <w:rPr>
            <w:rFonts w:eastAsia="Times New Roman"/>
            <w:color w:val="C00000"/>
            <w:sz w:val="21"/>
            <w:rPrChange w:id="57" w:author="Xulong Wang" w:date="2017-12-21T11:25:00Z">
              <w:rPr>
                <w:rFonts w:eastAsia="Times New Roman"/>
                <w:i/>
                <w:color w:val="C00000"/>
                <w:sz w:val="21"/>
              </w:rPr>
            </w:rPrChange>
          </w:rPr>
          <w:t xml:space="preserve">L-BFGS stands for the limited-memory </w:t>
        </w:r>
        <w:proofErr w:type="spellStart"/>
        <w:r w:rsidR="00E00BFF" w:rsidRPr="00E00BFF">
          <w:rPr>
            <w:rFonts w:eastAsia="Times New Roman"/>
            <w:color w:val="C00000"/>
            <w:sz w:val="21"/>
            <w:rPrChange w:id="58" w:author="Xulong Wang" w:date="2017-12-21T11:25:00Z">
              <w:rPr>
                <w:rFonts w:eastAsia="Times New Roman"/>
                <w:i/>
                <w:color w:val="C00000"/>
                <w:sz w:val="21"/>
              </w:rPr>
            </w:rPrChange>
          </w:rPr>
          <w:t>Broyden</w:t>
        </w:r>
        <w:proofErr w:type="spellEnd"/>
        <w:r w:rsidR="00E00BFF" w:rsidRPr="00E00BFF">
          <w:rPr>
            <w:rFonts w:eastAsia="Times New Roman"/>
            <w:color w:val="C00000"/>
            <w:sz w:val="21"/>
            <w:rPrChange w:id="59" w:author="Xulong Wang" w:date="2017-12-21T11:25:00Z">
              <w:rPr>
                <w:rFonts w:eastAsia="Times New Roman"/>
                <w:i/>
                <w:color w:val="C00000"/>
                <w:sz w:val="21"/>
              </w:rPr>
            </w:rPrChange>
          </w:rPr>
          <w:t>-Fletcher-Goldfarb-</w:t>
        </w:r>
        <w:proofErr w:type="spellStart"/>
        <w:r w:rsidR="00E00BFF" w:rsidRPr="00E00BFF">
          <w:rPr>
            <w:rFonts w:eastAsia="Times New Roman"/>
            <w:color w:val="C00000"/>
            <w:sz w:val="21"/>
            <w:rPrChange w:id="60" w:author="Xulong Wang" w:date="2017-12-21T11:25:00Z">
              <w:rPr>
                <w:rFonts w:eastAsia="Times New Roman"/>
                <w:i/>
                <w:color w:val="C00000"/>
                <w:sz w:val="21"/>
              </w:rPr>
            </w:rPrChange>
          </w:rPr>
          <w:t>Shanno</w:t>
        </w:r>
        <w:proofErr w:type="spellEnd"/>
        <w:r w:rsidR="00E00BFF" w:rsidRPr="00E00BFF">
          <w:rPr>
            <w:rFonts w:eastAsia="Times New Roman"/>
            <w:color w:val="C00000"/>
            <w:sz w:val="21"/>
            <w:rPrChange w:id="61" w:author="Xulong Wang" w:date="2017-12-21T11:25:00Z">
              <w:rPr>
                <w:rFonts w:eastAsia="Times New Roman"/>
                <w:i/>
                <w:color w:val="C00000"/>
                <w:sz w:val="21"/>
              </w:rPr>
            </w:rPrChange>
          </w:rPr>
          <w:t xml:space="preserve"> algorithm for optimization problems. L-BFGS is in the family of quasi-Newton methods that approximates the original BFGS algorithm using a limited amount of computer memory</w:t>
        </w:r>
      </w:ins>
      <w:ins w:id="62" w:author="Xulong Wang" w:date="2017-12-22T10:23:00Z">
        <w:r w:rsidR="006350B2">
          <w:rPr>
            <w:rFonts w:eastAsia="Times New Roman"/>
            <w:color w:val="C00000"/>
            <w:sz w:val="21"/>
          </w:rPr>
          <w:t xml:space="preserve"> (</w:t>
        </w:r>
        <w:commentRangeStart w:id="63"/>
        <w:r w:rsidR="006350B2">
          <w:rPr>
            <w:rFonts w:eastAsia="Times New Roman"/>
            <w:color w:val="C00000"/>
            <w:sz w:val="21"/>
          </w:rPr>
          <w:t>citation</w:t>
        </w:r>
        <w:commentRangeEnd w:id="63"/>
        <w:r w:rsidR="00A75382">
          <w:rPr>
            <w:rStyle w:val="CommentReference"/>
          </w:rPr>
          <w:commentReference w:id="63"/>
        </w:r>
        <w:r w:rsidR="006350B2">
          <w:rPr>
            <w:rFonts w:eastAsia="Times New Roman"/>
            <w:color w:val="C00000"/>
            <w:sz w:val="21"/>
          </w:rPr>
          <w:t>)</w:t>
        </w:r>
      </w:ins>
      <w:ins w:id="64" w:author="Xulong Wang" w:date="2017-12-21T11:25:00Z">
        <w:r w:rsidR="00E00BFF" w:rsidRPr="00E00BFF">
          <w:rPr>
            <w:rFonts w:eastAsia="Times New Roman"/>
            <w:color w:val="C00000"/>
            <w:sz w:val="21"/>
            <w:rPrChange w:id="65" w:author="Xulong Wang" w:date="2017-12-21T11:25:00Z">
              <w:rPr>
                <w:rFonts w:eastAsia="Times New Roman"/>
                <w:i/>
                <w:color w:val="C00000"/>
                <w:sz w:val="21"/>
              </w:rPr>
            </w:rPrChange>
          </w:rPr>
          <w:t>.</w:t>
        </w:r>
        <w:r w:rsidR="00E00BFF" w:rsidRPr="0023171E">
          <w:rPr>
            <w:rFonts w:eastAsia="Times New Roman"/>
            <w:i/>
            <w:color w:val="C00000"/>
            <w:sz w:val="21"/>
          </w:rPr>
          <w:t xml:space="preserve"> </w:t>
        </w:r>
      </w:ins>
      <w:r w:rsidRPr="00733E3B">
        <w:t>The MLE method made a point estimation for each parameter that maximized the joint posterior of model parameters, whereas the MCMC sampling method captured a full posterior distribution for each parameter by iterative sampling. Significance of the estimated effect size β</w:t>
      </w:r>
      <w:r w:rsidRPr="00733E3B">
        <w:rPr>
          <w:vertAlign w:val="subscript"/>
        </w:rPr>
        <w:t>0</w:t>
      </w:r>
      <w:r w:rsidRPr="00733E3B">
        <w:t xml:space="preserve"> can be accessed by combing β</w:t>
      </w:r>
      <w:r w:rsidRPr="00733E3B">
        <w:rPr>
          <w:vertAlign w:val="subscript"/>
        </w:rPr>
        <w:t>0</w:t>
      </w:r>
      <w:r w:rsidRPr="00733E3B">
        <w:t xml:space="preserve"> and its standard error </w:t>
      </w:r>
      <w:r w:rsidRPr="00733E3B">
        <w:rPr>
          <w:i/>
        </w:rPr>
        <w:t>SE(β</w:t>
      </w:r>
      <w:r w:rsidRPr="00733E3B">
        <w:rPr>
          <w:i/>
          <w:vertAlign w:val="subscript"/>
        </w:rPr>
        <w:t>0</w:t>
      </w:r>
      <w:r w:rsidRPr="00733E3B">
        <w:rPr>
          <w:i/>
        </w:rPr>
        <w:t>).</w:t>
      </w:r>
      <w:r w:rsidRPr="00733E3B">
        <w:t xml:space="preserve"> Standard errors of MLE were computed as the inverse of the square root of the diagonal elements of the observed Fisher information matrix </w:t>
      </w:r>
      <w:r w:rsidRPr="00733E3B">
        <w:fldChar w:fldCharType="begin"/>
      </w:r>
      <w:r w:rsidRPr="00733E3B">
        <w:instrText xml:space="preserve"> ADDIN EN.CITE &lt;EndNote&gt;&lt;Cite&gt;&lt;Author&gt;Pawitan&lt;/Author&gt;&lt;Year&gt;2001&lt;/Year&gt;&lt;RecNum&gt;42&lt;/RecNum&gt;&lt;DisplayText&gt;[44]&lt;/DisplayText&gt;&lt;record&gt;&lt;rec-number&gt;42&lt;/rec-number&gt;&lt;foreign-keys&gt;&lt;key app="EN" db-id="awwdffrdje5raye0fa9xev9122vt52055x5r"&gt;42&lt;/key&gt;&lt;/foreign-keys&gt;&lt;ref-type name="Book"&gt;6&lt;/ref-type&gt;&lt;contributors&gt;&lt;authors&gt;&lt;author&gt;Pawitan, Y.&lt;/author&gt;&lt;/authors&gt;&lt;/contributors&gt;&lt;titles&gt;&lt;title&gt;In All Likelihood: Statistical modeling and inference using likelihood&lt;/title&gt;&lt;/titles&gt;&lt;pages&gt;525&lt;/pages&gt;&lt;dates&gt;&lt;year&gt;2001&lt;/year&gt;&lt;/dates&gt;&lt;pub-location&gt;Oxford&lt;/pub-location&gt;&lt;publisher&gt;Oxford University Press&lt;/publisher&gt;&lt;urls&gt;&lt;/urls&gt;&lt;/record&gt;&lt;/Cite&gt;&lt;/EndNote&gt;</w:instrText>
      </w:r>
      <w:r w:rsidRPr="00733E3B">
        <w:fldChar w:fldCharType="separate"/>
      </w:r>
      <w:r w:rsidRPr="00733E3B">
        <w:rPr>
          <w:noProof/>
        </w:rPr>
        <w:t>[</w:t>
      </w:r>
      <w:r w:rsidR="000479D1">
        <w:fldChar w:fldCharType="begin"/>
      </w:r>
      <w:r w:rsidR="000479D1">
        <w:instrText xml:space="preserve"> HYPERLINK \l "_ENREF_44" \o "Pawitan, 2001 #42" </w:instrText>
      </w:r>
      <w:r w:rsidR="000479D1">
        <w:fldChar w:fldCharType="separate"/>
      </w:r>
      <w:r w:rsidRPr="00733E3B">
        <w:rPr>
          <w:noProof/>
        </w:rPr>
        <w:t>44</w:t>
      </w:r>
      <w:r w:rsidR="000479D1">
        <w:rPr>
          <w:noProof/>
        </w:rPr>
        <w:fldChar w:fldCharType="end"/>
      </w:r>
      <w:r w:rsidRPr="00733E3B">
        <w:rPr>
          <w:noProof/>
        </w:rPr>
        <w:t>]</w:t>
      </w:r>
      <w:r w:rsidRPr="00733E3B">
        <w:fldChar w:fldCharType="end"/>
      </w:r>
      <w:r w:rsidRPr="00733E3B">
        <w:t xml:space="preserve">. </w:t>
      </w:r>
      <w:del w:id="66" w:author="Xulong Wang" w:date="2017-12-21T12:00:00Z">
        <w:r w:rsidRPr="00733E3B" w:rsidDel="00FF4144">
          <w:delText xml:space="preserve">In MCMC sampling, </w:delText>
        </w:r>
        <w:r w:rsidRPr="00733E3B" w:rsidDel="00FF4144">
          <w:rPr>
            <w:i/>
          </w:rPr>
          <w:delText>SE(β</w:delText>
        </w:r>
        <w:r w:rsidRPr="00733E3B" w:rsidDel="00FF4144">
          <w:rPr>
            <w:i/>
            <w:vertAlign w:val="subscript"/>
          </w:rPr>
          <w:delText>0</w:delText>
        </w:r>
        <w:r w:rsidRPr="00733E3B" w:rsidDel="00FF4144">
          <w:rPr>
            <w:i/>
          </w:rPr>
          <w:delText>)</w:delText>
        </w:r>
        <w:r w:rsidRPr="00733E3B" w:rsidDel="00FF4144">
          <w:delText xml:space="preserve"> was computed </w:delText>
        </w:r>
      </w:del>
      <w:del w:id="67" w:author="Xulong Wang" w:date="2017-12-21T11:50:00Z">
        <w:r w:rsidRPr="00733E3B" w:rsidDel="009A4BCF">
          <w:delText xml:space="preserve">directly </w:delText>
        </w:r>
      </w:del>
      <w:del w:id="68" w:author="Xulong Wang" w:date="2017-12-21T11:52:00Z">
        <w:r w:rsidRPr="00733E3B" w:rsidDel="00691478">
          <w:delText>from the samples</w:delText>
        </w:r>
      </w:del>
      <w:del w:id="69" w:author="Xulong Wang" w:date="2017-12-21T12:00:00Z">
        <w:r w:rsidRPr="00733E3B" w:rsidDel="00FF4144">
          <w:delText xml:space="preserve">. </w:delText>
        </w:r>
      </w:del>
      <w:r w:rsidRPr="00733E3B">
        <w:t xml:space="preserve">A standardized </w:t>
      </w:r>
      <w:r w:rsidRPr="00733E3B">
        <w:rPr>
          <w:i/>
        </w:rPr>
        <w:t>z</w:t>
      </w:r>
      <w:r w:rsidRPr="00733E3B">
        <w:t xml:space="preserve"> value was computed as β</w:t>
      </w:r>
      <w:r w:rsidRPr="00733E3B">
        <w:rPr>
          <w:vertAlign w:val="subscript"/>
        </w:rPr>
        <w:t>0</w:t>
      </w:r>
      <w:r w:rsidRPr="00733E3B">
        <w:rPr>
          <w:i/>
        </w:rPr>
        <w:t xml:space="preserve"> / SE(β</w:t>
      </w:r>
      <w:r w:rsidRPr="00733E3B">
        <w:rPr>
          <w:i/>
          <w:vertAlign w:val="subscript"/>
        </w:rPr>
        <w:t>0</w:t>
      </w:r>
      <w:r w:rsidRPr="00733E3B">
        <w:rPr>
          <w:i/>
        </w:rPr>
        <w:t>)</w:t>
      </w:r>
      <w:r w:rsidRPr="00733E3B">
        <w:t>, which led to a P-value that quantified the probability of obtaining the β</w:t>
      </w:r>
      <w:r w:rsidRPr="00733E3B">
        <w:rPr>
          <w:vertAlign w:val="subscript"/>
        </w:rPr>
        <w:t>0</w:t>
      </w:r>
      <w:r w:rsidRPr="00733E3B">
        <w:t xml:space="preserve"> by chance.</w:t>
      </w:r>
      <w:r w:rsidRPr="00733E3B">
        <w:br/>
      </w:r>
      <m:oMathPara>
        <m:oMath>
          <m:r>
            <w:rPr>
              <w:rFonts w:ascii="Cambria Math" w:hAnsi="Cambria Math"/>
            </w:rPr>
            <m:t>SE</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θ</m:t>
                      </m:r>
                    </m:e>
                  </m:acc>
                </m:e>
                <m:sub>
                  <m:r>
                    <w:rPr>
                      <w:rFonts w:ascii="Cambria Math" w:hAnsi="Cambria Math"/>
                    </w:rPr>
                    <m:t>ML</m:t>
                  </m:r>
                </m:sub>
              </m:sSub>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I</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θ</m:t>
                              </m:r>
                            </m:e>
                          </m:acc>
                        </m:e>
                        <m:sub>
                          <m:r>
                            <w:rPr>
                              <w:rFonts w:ascii="Cambria Math" w:hAnsi="Cambria Math"/>
                            </w:rPr>
                            <m:t>ML</m:t>
                          </m:r>
                        </m:sub>
                      </m:sSub>
                    </m:e>
                  </m:d>
                </m:e>
              </m:rad>
            </m:den>
          </m:f>
          <m:r>
            <w:rPr>
              <w:rFonts w:ascii="Cambria Math" w:hAnsi="Cambria Math"/>
            </w:rPr>
            <m:t xml:space="preserve"> </m:t>
          </m:r>
          <m:r>
            <m:rPr>
              <m:sty m:val="p"/>
            </m:rPr>
            <w:rPr>
              <w:rFonts w:ascii="Cambria Math" w:hAnsi="Cambria Math"/>
            </w:rPr>
            <w:br/>
          </m:r>
        </m:oMath>
        <m:oMath>
          <m:r>
            <w:rPr>
              <w:rFonts w:ascii="Cambria Math" w:hAnsi="Cambria Math"/>
            </w:rPr>
            <m:t>I</m:t>
          </m:r>
          <m:d>
            <m:dPr>
              <m:ctrlPr>
                <w:rPr>
                  <w:rFonts w:ascii="Cambria Math" w:hAnsi="Cambria Math"/>
                  <w:i/>
                </w:rPr>
              </m:ctrlPr>
            </m:dPr>
            <m:e>
              <m:r>
                <w:rPr>
                  <w:rFonts w:ascii="Cambria Math" w:hAnsi="Cambria Math"/>
                </w:rPr>
                <m:t>θ</m:t>
              </m:r>
            </m:e>
          </m:d>
          <m:r>
            <w:rPr>
              <w:rFonts w:ascii="Cambria Math" w:hAnsi="Cambria Math"/>
            </w:rPr>
            <m:t xml:space="preserve">= - </m:t>
          </m:r>
          <m:f>
            <m:fPr>
              <m:ctrlPr>
                <w:rPr>
                  <w:rFonts w:ascii="Cambria Math" w:hAnsi="Cambria Math"/>
                  <w:i/>
                </w:rPr>
              </m:ctrlPr>
            </m:fPr>
            <m:num>
              <m:sSup>
                <m:sSupPr>
                  <m:ctrlPr>
                    <w:rPr>
                      <w:rFonts w:ascii="Cambria Math" w:hAnsi="Cambria Math"/>
                      <w:i/>
                    </w:rPr>
                  </m:ctrlPr>
                </m:sSupPr>
                <m:e>
                  <w:ins w:id="70" w:author="Xulong Wang" w:date="2017-12-21T11:26:00Z">
                    <m:r>
                      <w:rPr>
                        <w:rFonts w:ascii="Cambria Math" w:hAnsi="Cambria Math"/>
                      </w:rPr>
                      <m:t>d</m:t>
                    </m:r>
                  </w:ins>
                  <w:del w:id="71" w:author="Xulong Wang" w:date="2017-12-21T11:26:00Z">
                    <m:r>
                      <w:rPr>
                        <w:rFonts w:ascii="Cambria Math" w:hAnsi="Cambria Math"/>
                      </w:rPr>
                      <m:t>φ</m:t>
                    </m:r>
                  </w:del>
                </m:e>
                <m:sup>
                  <m:r>
                    <w:rPr>
                      <w:rFonts w:ascii="Cambria Math" w:hAnsi="Cambria Math"/>
                    </w:rPr>
                    <m:t>2</m:t>
                  </m:r>
                </m:sup>
              </m:sSup>
            </m:num>
            <m:den>
              <w:ins w:id="72" w:author="Xulong Wang" w:date="2017-12-21T11:26:00Z">
                <m:r>
                  <w:rPr>
                    <w:rFonts w:ascii="Cambria Math" w:hAnsi="Cambria Math"/>
                  </w:rPr>
                  <m:t>d</m:t>
                </m:r>
              </w:ins>
              <w:del w:id="73" w:author="Xulong Wang" w:date="2017-12-21T11:26:00Z">
                <m:r>
                  <w:rPr>
                    <w:rFonts w:ascii="Cambria Math" w:hAnsi="Cambria Math"/>
                  </w:rPr>
                  <m:t>φ</m:t>
                </m:r>
              </w:del>
              <m:sSub>
                <m:sSubPr>
                  <m:ctrlPr>
                    <w:rPr>
                      <w:rFonts w:ascii="Cambria Math" w:hAnsi="Cambria Math"/>
                      <w:i/>
                    </w:rPr>
                  </m:ctrlPr>
                </m:sSubPr>
                <m:e>
                  <m:r>
                    <w:rPr>
                      <w:rFonts w:ascii="Cambria Math" w:hAnsi="Cambria Math"/>
                    </w:rPr>
                    <m:t>θ</m:t>
                  </m:r>
                </m:e>
                <m:sub>
                  <m:r>
                    <w:rPr>
                      <w:rFonts w:ascii="Cambria Math" w:hAnsi="Cambria Math"/>
                    </w:rPr>
                    <m:t>i</m:t>
                  </m:r>
                </m:sub>
              </m:sSub>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 xml:space="preserve">  1≤i, j≤p</m:t>
          </m:r>
        </m:oMath>
      </m:oMathPara>
    </w:p>
    <w:p w14:paraId="680F2B52" w14:textId="77777777" w:rsidR="00EF254E" w:rsidRDefault="000479D1" w:rsidP="00EF254E">
      <w:pPr>
        <w:pStyle w:val="Normal1"/>
        <w:spacing w:before="120" w:after="120" w:line="360" w:lineRule="auto"/>
        <w:rPr>
          <w:ins w:id="74" w:author="Xulong Wang" w:date="2017-12-21T12:22:00Z"/>
        </w:rPr>
      </w:pPr>
      <m:oMath>
        <m:sSub>
          <m:sSubPr>
            <m:ctrlPr>
              <w:rPr>
                <w:rFonts w:ascii="Cambria Math" w:hAnsi="Cambria Math"/>
                <w:i/>
              </w:rPr>
            </m:ctrlPr>
          </m:sSubPr>
          <m:e>
            <m:acc>
              <m:accPr>
                <m:ctrlPr>
                  <w:rPr>
                    <w:rFonts w:ascii="Cambria Math" w:hAnsi="Cambria Math"/>
                    <w:i/>
                  </w:rPr>
                </m:ctrlPr>
              </m:accPr>
              <m:e>
                <m:r>
                  <w:rPr>
                    <w:rFonts w:ascii="Cambria Math" w:hAnsi="Cambria Math"/>
                  </w:rPr>
                  <m:t>θ</m:t>
                </m:r>
              </m:e>
            </m:acc>
          </m:e>
          <m:sub>
            <m:r>
              <w:rPr>
                <w:rFonts w:ascii="Cambria Math" w:hAnsi="Cambria Math"/>
              </w:rPr>
              <m:t>ML</m:t>
            </m:r>
          </m:sub>
        </m:sSub>
      </m:oMath>
      <w:r w:rsidR="00EF254E" w:rsidRPr="00733E3B">
        <w:t xml:space="preserve"> was MLE of model parameters, </w:t>
      </w:r>
      <w:r w:rsidR="00EF254E" w:rsidRPr="00733E3B">
        <w:rPr>
          <w:i/>
        </w:rPr>
        <w:t>I(θ)</w:t>
      </w:r>
      <w:r w:rsidR="00EF254E" w:rsidRPr="00733E3B">
        <w:t xml:space="preserve"> was the Fisher information matrix, and </w:t>
      </w:r>
      <w:r w:rsidR="00EF254E" w:rsidRPr="00733E3B">
        <w:rPr>
          <w:i/>
        </w:rPr>
        <w:t>p</w:t>
      </w:r>
      <w:r w:rsidR="00EF254E" w:rsidRPr="00733E3B">
        <w:t xml:space="preserve"> was the number of parameters.</w:t>
      </w:r>
    </w:p>
    <w:p w14:paraId="4D5B3534" w14:textId="133E5267" w:rsidR="005E3517" w:rsidRDefault="00FC09FD" w:rsidP="00160C9F">
      <w:pPr>
        <w:pStyle w:val="Normal1"/>
        <w:spacing w:before="120" w:after="120" w:line="360" w:lineRule="auto"/>
        <w:rPr>
          <w:ins w:id="75" w:author="Xulong Wang" w:date="2017-12-21T12:07:00Z"/>
        </w:rPr>
        <w:pPrChange w:id="76" w:author="Xulong Wang" w:date="2017-12-21T12:23:00Z">
          <w:pPr>
            <w:spacing w:line="360" w:lineRule="auto"/>
          </w:pPr>
        </w:pPrChange>
      </w:pPr>
      <w:ins w:id="77" w:author="Xulong Wang" w:date="2017-12-21T12:22:00Z">
        <w:r w:rsidRPr="00160C9F">
          <w:rPr>
            <w:rFonts w:eastAsia="Times New Roman"/>
            <w:rPrChange w:id="78" w:author="Xulong Wang" w:date="2017-12-21T12:22:00Z">
              <w:rPr>
                <w:rFonts w:eastAsia="Times New Roman"/>
                <w:i/>
                <w:highlight w:val="yellow"/>
              </w:rPr>
            </w:rPrChange>
          </w:rPr>
          <w:t xml:space="preserve">In MCMC sampling, we drew 400 samples (200 as burn-in, 200 as effective) for each of 3 randomly initiated Markov chains, which results in 600 effective samples in total. We used </w:t>
        </w:r>
        <w:proofErr w:type="spellStart"/>
        <w:r w:rsidRPr="00160C9F">
          <w:rPr>
            <w:rFonts w:eastAsia="Times New Roman"/>
            <w:rPrChange w:id="79" w:author="Xulong Wang" w:date="2017-12-21T12:22:00Z">
              <w:rPr>
                <w:rFonts w:eastAsia="Times New Roman"/>
                <w:i/>
                <w:highlight w:val="yellow"/>
              </w:rPr>
            </w:rPrChange>
          </w:rPr>
          <w:t>Gelman</w:t>
        </w:r>
        <w:proofErr w:type="spellEnd"/>
        <w:r w:rsidRPr="00160C9F">
          <w:rPr>
            <w:rFonts w:eastAsia="Times New Roman"/>
            <w:rPrChange w:id="80" w:author="Xulong Wang" w:date="2017-12-21T12:22:00Z">
              <w:rPr>
                <w:rFonts w:eastAsia="Times New Roman"/>
                <w:i/>
                <w:highlight w:val="yellow"/>
              </w:rPr>
            </w:rPrChange>
          </w:rPr>
          <w:t>-Robin criteria (</w:t>
        </w:r>
        <m:oMath>
          <m:acc>
            <m:accPr>
              <m:ctrlPr>
                <w:rPr>
                  <w:rFonts w:ascii="Cambria Math" w:eastAsia="Times New Roman" w:hAnsi="Cambria Math"/>
                  <w:rPrChange w:id="81" w:author="Xulong Wang" w:date="2017-12-21T12:22:00Z">
                    <w:rPr>
                      <w:rFonts w:ascii="Cambria Math" w:eastAsia="Times New Roman" w:hAnsi="Cambria Math"/>
                      <w:i/>
                      <w:highlight w:val="yellow"/>
                    </w:rPr>
                  </w:rPrChange>
                </w:rPr>
              </m:ctrlPr>
            </m:accPr>
            <m:e>
              <m:r>
                <m:rPr>
                  <m:sty m:val="p"/>
                </m:rPr>
                <w:rPr>
                  <w:rFonts w:ascii="Cambria Math" w:eastAsia="Times New Roman" w:hAnsi="Cambria Math"/>
                  <w:rPrChange w:id="82" w:author="Xulong Wang" w:date="2017-12-21T12:22:00Z">
                    <w:rPr>
                      <w:rFonts w:ascii="Cambria Math" w:eastAsia="Times New Roman" w:hAnsi="Cambria Math"/>
                      <w:highlight w:val="yellow"/>
                    </w:rPr>
                  </w:rPrChange>
                </w:rPr>
                <m:t>R</m:t>
              </m:r>
            </m:e>
          </m:acc>
        </m:oMath>
        <w:r w:rsidRPr="00160C9F">
          <w:rPr>
            <w:rFonts w:eastAsia="Times New Roman"/>
            <w:rPrChange w:id="83" w:author="Xulong Wang" w:date="2017-12-21T12:22:00Z">
              <w:rPr>
                <w:rFonts w:eastAsia="Times New Roman"/>
                <w:i/>
                <w:highlight w:val="yellow"/>
              </w:rPr>
            </w:rPrChange>
          </w:rPr>
          <w:t xml:space="preserve"> in Stan) to assess convergence of multiple chains (</w:t>
        </w:r>
        <w:proofErr w:type="spellStart"/>
        <w:r w:rsidRPr="00160C9F">
          <w:rPr>
            <w:rFonts w:eastAsia="Times New Roman"/>
            <w:rPrChange w:id="84" w:author="Xulong Wang" w:date="2017-12-21T12:22:00Z">
              <w:rPr>
                <w:rFonts w:eastAsia="Times New Roman"/>
                <w:i/>
                <w:highlight w:val="yellow"/>
              </w:rPr>
            </w:rPrChange>
          </w:rPr>
          <w:t>Gelman</w:t>
        </w:r>
        <w:proofErr w:type="spellEnd"/>
        <w:r w:rsidRPr="00160C9F">
          <w:rPr>
            <w:rFonts w:eastAsia="Times New Roman"/>
            <w:rPrChange w:id="85" w:author="Xulong Wang" w:date="2017-12-21T12:22:00Z">
              <w:rPr>
                <w:rFonts w:eastAsia="Times New Roman"/>
                <w:i/>
                <w:highlight w:val="yellow"/>
              </w:rPr>
            </w:rPrChange>
          </w:rPr>
          <w:t xml:space="preserve"> and Robin, </w:t>
        </w:r>
        <w:commentRangeStart w:id="86"/>
        <w:r w:rsidRPr="00160C9F">
          <w:rPr>
            <w:rFonts w:eastAsia="Times New Roman"/>
            <w:rPrChange w:id="87" w:author="Xulong Wang" w:date="2017-12-21T12:22:00Z">
              <w:rPr>
                <w:rFonts w:eastAsia="Times New Roman"/>
                <w:i/>
                <w:highlight w:val="yellow"/>
              </w:rPr>
            </w:rPrChange>
          </w:rPr>
          <w:t>1992</w:t>
        </w:r>
      </w:ins>
      <w:commentRangeEnd w:id="86"/>
      <w:ins w:id="88" w:author="Xulong Wang" w:date="2017-12-22T10:25:00Z">
        <w:r w:rsidR="00A75382">
          <w:rPr>
            <w:rStyle w:val="CommentReference"/>
          </w:rPr>
          <w:commentReference w:id="86"/>
        </w:r>
      </w:ins>
      <w:ins w:id="89" w:author="Xulong Wang" w:date="2017-12-21T12:22:00Z">
        <w:r w:rsidRPr="00160C9F">
          <w:rPr>
            <w:rFonts w:eastAsia="Times New Roman"/>
            <w:rPrChange w:id="90" w:author="Xulong Wang" w:date="2017-12-21T12:22:00Z">
              <w:rPr>
                <w:rFonts w:eastAsia="Times New Roman"/>
                <w:i/>
                <w:highlight w:val="yellow"/>
              </w:rPr>
            </w:rPrChange>
          </w:rPr>
          <w:t>).</w:t>
        </w:r>
      </w:ins>
      <w:ins w:id="91" w:author="Xulong Wang" w:date="2017-12-21T12:23:00Z">
        <w:r w:rsidR="00160C9F">
          <w:rPr>
            <w:rFonts w:eastAsia="Times New Roman"/>
          </w:rPr>
          <w:t xml:space="preserve"> </w:t>
        </w:r>
      </w:ins>
      <w:ins w:id="92" w:author="Xulong Wang" w:date="2017-12-21T12:01:00Z">
        <w:r w:rsidR="006D7772">
          <w:t xml:space="preserve">P-value of variant effect </w:t>
        </w:r>
      </w:ins>
      <w:ins w:id="93" w:author="Xulong Wang" w:date="2017-12-21T12:23:00Z">
        <w:r w:rsidR="004D0691">
          <w:t xml:space="preserve">using MCMC sampling results </w:t>
        </w:r>
      </w:ins>
      <w:ins w:id="94" w:author="Xulong Wang" w:date="2017-12-21T12:01:00Z">
        <w:r w:rsidR="006D7772">
          <w:t>was</w:t>
        </w:r>
        <w:r w:rsidR="00CD22E8">
          <w:t xml:space="preserve"> </w:t>
        </w:r>
      </w:ins>
      <w:ins w:id="95" w:author="Xulong Wang" w:date="2017-12-21T12:18:00Z">
        <w:r w:rsidR="0050674D">
          <w:t>reported</w:t>
        </w:r>
      </w:ins>
      <w:ins w:id="96" w:author="Xulong Wang" w:date="2017-12-21T12:01:00Z">
        <w:r w:rsidR="00CD22E8">
          <w:t xml:space="preserve"> as the tail probability </w:t>
        </w:r>
      </w:ins>
      <w:ins w:id="97" w:author="Xulong Wang" w:date="2017-12-21T12:04:00Z">
        <w:r w:rsidR="009A7D6E">
          <w:t>(P</w:t>
        </w:r>
        <w:r w:rsidR="009A7D6E" w:rsidRPr="003031D1">
          <w:rPr>
            <w:vertAlign w:val="superscript"/>
            <w:rPrChange w:id="98" w:author="Xulong Wang" w:date="2017-12-21T12:04:00Z">
              <w:rPr/>
            </w:rPrChange>
          </w:rPr>
          <w:t>t</w:t>
        </w:r>
        <w:r w:rsidR="005E3517">
          <w:t>, formula below)</w:t>
        </w:r>
        <w:r w:rsidR="009A7D6E">
          <w:t xml:space="preserve"> </w:t>
        </w:r>
      </w:ins>
      <w:ins w:id="99" w:author="Xulong Wang" w:date="2017-12-21T12:01:00Z">
        <w:r w:rsidR="00CD22E8">
          <w:t xml:space="preserve">of </w:t>
        </w:r>
      </w:ins>
      <w:ins w:id="100" w:author="Xulong Wang" w:date="2017-12-21T12:02:00Z">
        <w:r w:rsidR="008D790C">
          <w:t>the variant effect</w:t>
        </w:r>
      </w:ins>
      <w:ins w:id="101" w:author="Xulong Wang" w:date="2017-12-22T10:19:00Z">
        <w:r w:rsidR="008D790C">
          <w:t>’s</w:t>
        </w:r>
      </w:ins>
      <w:ins w:id="102" w:author="Xulong Wang" w:date="2017-12-21T12:02:00Z">
        <w:r w:rsidR="000A3C16">
          <w:t xml:space="preserve"> posterior distribution.</w:t>
        </w:r>
      </w:ins>
      <w:ins w:id="103" w:author="Xulong Wang" w:date="2017-12-21T12:00:00Z">
        <w:r w:rsidR="00FF4144" w:rsidRPr="00733E3B">
          <w:t xml:space="preserve"> </w:t>
        </w:r>
      </w:ins>
    </w:p>
    <w:p w14:paraId="631D6B65" w14:textId="3F14E85A" w:rsidR="005E3517" w:rsidRPr="0023171E" w:rsidRDefault="005E3517" w:rsidP="005E3517">
      <w:pPr>
        <w:spacing w:line="360" w:lineRule="auto"/>
        <w:jc w:val="center"/>
        <w:rPr>
          <w:ins w:id="104" w:author="Xulong Wang" w:date="2017-12-21T12:05:00Z"/>
          <w:rFonts w:eastAsia="Times New Roman"/>
          <w:color w:val="C00000"/>
        </w:rPr>
        <w:pPrChange w:id="105" w:author="Xulong Wang" w:date="2017-12-21T12:07:00Z">
          <w:pPr>
            <w:spacing w:line="360" w:lineRule="auto"/>
          </w:pPr>
        </w:pPrChange>
      </w:pPr>
      <m:oMath>
        <m:sSup>
          <m:sSupPr>
            <m:ctrlPr>
              <w:ins w:id="106" w:author="Xulong Wang" w:date="2017-12-21T12:05:00Z">
                <w:rPr>
                  <w:rFonts w:ascii="Cambria Math" w:eastAsia="Times New Roman" w:hAnsi="Cambria Math"/>
                  <w:i/>
                  <w:color w:val="C00000"/>
                </w:rPr>
              </w:ins>
            </m:ctrlPr>
          </m:sSupPr>
          <m:e>
            <w:ins w:id="107" w:author="Xulong Wang" w:date="2017-12-21T12:05:00Z">
              <m:r>
                <w:rPr>
                  <w:rFonts w:ascii="Cambria Math" w:eastAsia="Times New Roman" w:hAnsi="Cambria Math"/>
                  <w:color w:val="C00000"/>
                </w:rPr>
                <m:t>P</m:t>
              </m:r>
            </w:ins>
          </m:e>
          <m:sup>
            <w:ins w:id="108" w:author="Xulong Wang" w:date="2017-12-21T12:05:00Z">
              <m:r>
                <w:rPr>
                  <w:rFonts w:ascii="Cambria Math" w:eastAsia="Times New Roman" w:hAnsi="Cambria Math"/>
                  <w:color w:val="C00000"/>
                </w:rPr>
                <m:t>t</m:t>
              </m:r>
            </w:ins>
          </m:sup>
        </m:sSup>
      </m:oMath>
      <w:ins w:id="109" w:author="Xulong Wang" w:date="2017-12-21T12:05:00Z">
        <w:r w:rsidRPr="0023171E">
          <w:rPr>
            <w:rFonts w:eastAsia="Times New Roman"/>
            <w:color w:val="C00000"/>
          </w:rPr>
          <w:t xml:space="preserve">  = 2 * </w:t>
        </w:r>
        <m:oMath>
          <m:nary>
            <m:naryPr>
              <m:limLoc m:val="subSup"/>
              <m:ctrlPr>
                <w:rPr>
                  <w:rFonts w:ascii="Cambria Math" w:eastAsia="Times New Roman" w:hAnsi="Cambria Math"/>
                  <w:i/>
                  <w:color w:val="C00000"/>
                </w:rPr>
              </m:ctrlPr>
            </m:naryPr>
            <m:sub>
              <m:r>
                <w:rPr>
                  <w:rFonts w:ascii="Cambria Math" w:eastAsia="Times New Roman" w:hAnsi="Cambria Math"/>
                  <w:color w:val="C00000"/>
                </w:rPr>
                <m:t>-∞</m:t>
              </m:r>
            </m:sub>
            <m:sup>
              <m:r>
                <w:rPr>
                  <w:rFonts w:ascii="Cambria Math" w:eastAsia="Times New Roman" w:hAnsi="Cambria Math"/>
                  <w:color w:val="C00000"/>
                </w:rPr>
                <m:t>0</m:t>
              </m:r>
            </m:sup>
            <m:e>
              <m:r>
                <w:rPr>
                  <w:rFonts w:ascii="Cambria Math" w:eastAsia="Times New Roman" w:hAnsi="Cambria Math"/>
                  <w:color w:val="C00000"/>
                </w:rPr>
                <m:t>P(β|data)</m:t>
              </m:r>
            </m:e>
          </m:nary>
          <m:r>
            <w:rPr>
              <w:rFonts w:ascii="Cambria Math" w:eastAsia="Times New Roman" w:hAnsi="Cambria Math"/>
              <w:color w:val="C00000"/>
            </w:rPr>
            <m:t>dβ, 1-</m:t>
          </m:r>
          <m:nary>
            <m:naryPr>
              <m:limLoc m:val="subSup"/>
              <m:ctrlPr>
                <w:rPr>
                  <w:rFonts w:ascii="Cambria Math" w:eastAsia="Times New Roman" w:hAnsi="Cambria Math"/>
                  <w:i/>
                  <w:color w:val="C00000"/>
                </w:rPr>
              </m:ctrlPr>
            </m:naryPr>
            <m:sub>
              <m:r>
                <w:rPr>
                  <w:rFonts w:ascii="Cambria Math" w:eastAsia="Times New Roman" w:hAnsi="Cambria Math"/>
                  <w:color w:val="C00000"/>
                </w:rPr>
                <m:t>-∞</m:t>
              </m:r>
            </m:sub>
            <m:sup>
              <m:r>
                <w:rPr>
                  <w:rFonts w:ascii="Cambria Math" w:eastAsia="Times New Roman" w:hAnsi="Cambria Math"/>
                  <w:color w:val="C00000"/>
                </w:rPr>
                <m:t>0</m:t>
              </m:r>
            </m:sup>
            <m:e>
              <m:r>
                <w:rPr>
                  <w:rFonts w:ascii="Cambria Math" w:eastAsia="Times New Roman" w:hAnsi="Cambria Math"/>
                  <w:color w:val="C00000"/>
                </w:rPr>
                <m:t>P</m:t>
              </m:r>
              <m:d>
                <m:dPr>
                  <m:ctrlPr>
                    <w:rPr>
                      <w:rFonts w:ascii="Cambria Math" w:eastAsia="Times New Roman" w:hAnsi="Cambria Math"/>
                      <w:i/>
                      <w:color w:val="C00000"/>
                    </w:rPr>
                  </m:ctrlPr>
                </m:dPr>
                <m:e>
                  <m:r>
                    <w:rPr>
                      <w:rFonts w:ascii="Cambria Math" w:eastAsia="Times New Roman" w:hAnsi="Cambria Math"/>
                      <w:color w:val="C00000"/>
                    </w:rPr>
                    <m:t>β</m:t>
                  </m:r>
                </m:e>
                <m:e>
                  <m:r>
                    <w:rPr>
                      <w:rFonts w:ascii="Cambria Math" w:eastAsia="Times New Roman" w:hAnsi="Cambria Math"/>
                      <w:color w:val="C00000"/>
                    </w:rPr>
                    <m:t>data</m:t>
                  </m:r>
                </m:e>
              </m:d>
            </m:e>
          </m:nary>
          <m:r>
            <w:rPr>
              <w:rFonts w:ascii="Cambria Math" w:eastAsia="Times New Roman" w:hAnsi="Cambria Math"/>
              <w:color w:val="C00000"/>
            </w:rPr>
            <m:t>dβ))</m:t>
          </m:r>
        </m:oMath>
        <w:r w:rsidRPr="0023171E">
          <w:rPr>
            <w:rFonts w:eastAsia="Times New Roman"/>
            <w:color w:val="C00000"/>
          </w:rPr>
          <w:t>, when mean(</w:t>
        </w:r>
        <m:oMath>
          <m:r>
            <w:rPr>
              <w:rFonts w:ascii="Cambria Math" w:eastAsia="Times New Roman" w:hAnsi="Cambria Math"/>
              <w:color w:val="C00000"/>
            </w:rPr>
            <m:t>P(β|data)</m:t>
          </m:r>
        </m:oMath>
        <w:r w:rsidRPr="0023171E">
          <w:rPr>
            <w:rFonts w:eastAsia="Times New Roman"/>
            <w:color w:val="C00000"/>
          </w:rPr>
          <w:t>) &gt; 0</w:t>
        </w:r>
      </w:ins>
    </w:p>
    <w:p w14:paraId="0221163B" w14:textId="06E7C8A9" w:rsidR="00FF4144" w:rsidRPr="000F16E5" w:rsidRDefault="005E3517" w:rsidP="000F16E5">
      <w:pPr>
        <w:spacing w:line="360" w:lineRule="auto"/>
        <w:jc w:val="center"/>
        <w:rPr>
          <w:rFonts w:eastAsia="Times New Roman"/>
          <w:color w:val="C00000"/>
          <w:rPrChange w:id="110" w:author="Xulong Wang" w:date="2017-12-21T12:17:00Z">
            <w:rPr/>
          </w:rPrChange>
        </w:rPr>
        <w:pPrChange w:id="111" w:author="Xulong Wang" w:date="2017-12-21T12:17:00Z">
          <w:pPr>
            <w:pStyle w:val="Normal1"/>
            <w:spacing w:before="120" w:after="120" w:line="360" w:lineRule="auto"/>
          </w:pPr>
        </w:pPrChange>
      </w:pPr>
      <m:oMath>
        <m:sSup>
          <m:sSupPr>
            <m:ctrlPr>
              <w:ins w:id="112" w:author="Xulong Wang" w:date="2017-12-21T12:05:00Z">
                <w:rPr>
                  <w:rFonts w:ascii="Cambria Math" w:eastAsia="Times New Roman" w:hAnsi="Cambria Math"/>
                  <w:i/>
                  <w:color w:val="C00000"/>
                </w:rPr>
              </w:ins>
            </m:ctrlPr>
          </m:sSupPr>
          <m:e>
            <w:ins w:id="113" w:author="Xulong Wang" w:date="2017-12-21T12:05:00Z">
              <m:r>
                <w:rPr>
                  <w:rFonts w:ascii="Cambria Math" w:eastAsia="Times New Roman" w:hAnsi="Cambria Math"/>
                  <w:color w:val="C00000"/>
                </w:rPr>
                <m:t>P</m:t>
              </m:r>
            </w:ins>
          </m:e>
          <m:sup>
            <w:ins w:id="114" w:author="Xulong Wang" w:date="2017-12-21T12:05:00Z">
              <m:r>
                <w:rPr>
                  <w:rFonts w:ascii="Cambria Math" w:eastAsia="Times New Roman" w:hAnsi="Cambria Math"/>
                  <w:color w:val="C00000"/>
                </w:rPr>
                <m:t>t</m:t>
              </m:r>
            </w:ins>
          </m:sup>
        </m:sSup>
      </m:oMath>
      <w:ins w:id="115" w:author="Xulong Wang" w:date="2017-12-21T12:05:00Z">
        <w:r w:rsidRPr="0023171E">
          <w:rPr>
            <w:rFonts w:eastAsia="Times New Roman"/>
            <w:color w:val="C00000"/>
          </w:rPr>
          <w:t xml:space="preserve">  = 2 * </w:t>
        </w:r>
        <m:oMath>
          <m:r>
            <w:rPr>
              <w:rFonts w:ascii="Cambria Math" w:eastAsia="Times New Roman" w:hAnsi="Cambria Math"/>
              <w:color w:val="C00000"/>
            </w:rPr>
            <m:t xml:space="preserve">(1- </m:t>
          </m:r>
          <m:nary>
            <m:naryPr>
              <m:limLoc m:val="subSup"/>
              <m:ctrlPr>
                <w:rPr>
                  <w:rFonts w:ascii="Cambria Math" w:eastAsia="Times New Roman" w:hAnsi="Cambria Math"/>
                  <w:i/>
                  <w:color w:val="C00000"/>
                </w:rPr>
              </m:ctrlPr>
            </m:naryPr>
            <m:sub>
              <m:r>
                <w:rPr>
                  <w:rFonts w:ascii="Cambria Math" w:eastAsia="Times New Roman" w:hAnsi="Cambria Math"/>
                  <w:color w:val="C00000"/>
                </w:rPr>
                <m:t>-∞</m:t>
              </m:r>
            </m:sub>
            <m:sup>
              <m:r>
                <w:rPr>
                  <w:rFonts w:ascii="Cambria Math" w:eastAsia="Times New Roman" w:hAnsi="Cambria Math"/>
                  <w:color w:val="C00000"/>
                </w:rPr>
                <m:t>0</m:t>
              </m:r>
            </m:sup>
            <m:e>
              <m:r>
                <w:rPr>
                  <w:rFonts w:ascii="Cambria Math" w:eastAsia="Times New Roman" w:hAnsi="Cambria Math"/>
                  <w:color w:val="C00000"/>
                </w:rPr>
                <m:t>P</m:t>
              </m:r>
              <m:d>
                <m:dPr>
                  <m:ctrlPr>
                    <w:rPr>
                      <w:rFonts w:ascii="Cambria Math" w:eastAsia="Times New Roman" w:hAnsi="Cambria Math"/>
                      <w:i/>
                      <w:color w:val="C00000"/>
                    </w:rPr>
                  </m:ctrlPr>
                </m:dPr>
                <m:e>
                  <m:r>
                    <w:rPr>
                      <w:rFonts w:ascii="Cambria Math" w:eastAsia="Times New Roman" w:hAnsi="Cambria Math"/>
                      <w:color w:val="C00000"/>
                    </w:rPr>
                    <m:t>β</m:t>
                  </m:r>
                </m:e>
                <m:e>
                  <m:r>
                    <w:rPr>
                      <w:rFonts w:ascii="Cambria Math" w:eastAsia="Times New Roman" w:hAnsi="Cambria Math"/>
                      <w:color w:val="C00000"/>
                    </w:rPr>
                    <m:t>data</m:t>
                  </m:r>
                </m:e>
              </m:d>
            </m:e>
          </m:nary>
          <m:r>
            <w:rPr>
              <w:rFonts w:ascii="Cambria Math" w:eastAsia="Times New Roman" w:hAnsi="Cambria Math"/>
              <w:color w:val="C00000"/>
            </w:rPr>
            <m:t>dβ, 1-</m:t>
          </m:r>
          <m:nary>
            <m:naryPr>
              <m:limLoc m:val="subSup"/>
              <m:ctrlPr>
                <w:rPr>
                  <w:rFonts w:ascii="Cambria Math" w:eastAsia="Times New Roman" w:hAnsi="Cambria Math"/>
                  <w:i/>
                  <w:color w:val="C00000"/>
                </w:rPr>
              </m:ctrlPr>
            </m:naryPr>
            <m:sub>
              <m:r>
                <w:rPr>
                  <w:rFonts w:ascii="Cambria Math" w:eastAsia="Times New Roman" w:hAnsi="Cambria Math"/>
                  <w:color w:val="C00000"/>
                </w:rPr>
                <m:t>-∞</m:t>
              </m:r>
            </m:sub>
            <m:sup>
              <m:r>
                <w:rPr>
                  <w:rFonts w:ascii="Cambria Math" w:eastAsia="Times New Roman" w:hAnsi="Cambria Math"/>
                  <w:color w:val="C00000"/>
                </w:rPr>
                <m:t>0</m:t>
              </m:r>
            </m:sup>
            <m:e>
              <m:r>
                <w:rPr>
                  <w:rFonts w:ascii="Cambria Math" w:eastAsia="Times New Roman" w:hAnsi="Cambria Math"/>
                  <w:color w:val="C00000"/>
                </w:rPr>
                <m:t>P</m:t>
              </m:r>
              <m:d>
                <m:dPr>
                  <m:ctrlPr>
                    <w:rPr>
                      <w:rFonts w:ascii="Cambria Math" w:eastAsia="Times New Roman" w:hAnsi="Cambria Math"/>
                      <w:i/>
                      <w:color w:val="C00000"/>
                    </w:rPr>
                  </m:ctrlPr>
                </m:dPr>
                <m:e>
                  <m:r>
                    <w:rPr>
                      <w:rFonts w:ascii="Cambria Math" w:eastAsia="Times New Roman" w:hAnsi="Cambria Math"/>
                      <w:color w:val="C00000"/>
                    </w:rPr>
                    <m:t>β</m:t>
                  </m:r>
                </m:e>
                <m:e>
                  <m:r>
                    <w:rPr>
                      <w:rFonts w:ascii="Cambria Math" w:eastAsia="Times New Roman" w:hAnsi="Cambria Math"/>
                      <w:color w:val="C00000"/>
                    </w:rPr>
                    <m:t>data</m:t>
                  </m:r>
                </m:e>
              </m:d>
            </m:e>
          </m:nary>
          <m:r>
            <w:rPr>
              <w:rFonts w:ascii="Cambria Math" w:eastAsia="Times New Roman" w:hAnsi="Cambria Math"/>
              <w:color w:val="C00000"/>
            </w:rPr>
            <m:t>dβ)))</m:t>
          </m:r>
        </m:oMath>
        <w:r w:rsidRPr="0023171E">
          <w:rPr>
            <w:rFonts w:eastAsia="Times New Roman"/>
            <w:color w:val="C00000"/>
          </w:rPr>
          <w:t>, when mean(</w:t>
        </w:r>
        <m:oMath>
          <m:r>
            <w:rPr>
              <w:rFonts w:ascii="Cambria Math" w:eastAsia="Times New Roman" w:hAnsi="Cambria Math"/>
              <w:color w:val="C00000"/>
            </w:rPr>
            <m:t>P(β|data)</m:t>
          </m:r>
        </m:oMath>
        <w:r w:rsidRPr="0023171E">
          <w:rPr>
            <w:rFonts w:eastAsia="Times New Roman"/>
            <w:color w:val="C00000"/>
          </w:rPr>
          <w:t>) &lt; 0</w:t>
        </w:r>
      </w:ins>
    </w:p>
    <w:p w14:paraId="78F790C9" w14:textId="77777777" w:rsidR="00544BA3" w:rsidRDefault="00544BA3" w:rsidP="00EF254E">
      <w:pPr>
        <w:pStyle w:val="Normal1"/>
        <w:spacing w:before="120" w:after="120" w:line="360" w:lineRule="auto"/>
        <w:rPr>
          <w:ins w:id="116" w:author="Xulong Wang" w:date="2017-12-21T12:26:00Z"/>
        </w:rPr>
      </w:pPr>
      <w:ins w:id="117" w:author="Xulong Wang" w:date="2017-12-21T12:26:00Z">
        <w:r>
          <w:rPr>
            <w:rFonts w:eastAsia="Times New Roman"/>
            <w:color w:val="C00000"/>
          </w:rPr>
          <w:t>Tail probability</w:t>
        </w:r>
        <w:r w:rsidRPr="0023171E">
          <w:rPr>
            <w:rFonts w:eastAsia="Times New Roman"/>
            <w:color w:val="C00000"/>
          </w:rPr>
          <w:t xml:space="preserve"> can be interpreted under the frequentist regime as the probability of observing the estimated mean effect size under the null hypothesis that the effect size is 0. </w:t>
        </w:r>
        <w:r>
          <w:t>Following the normality assumption, P</w:t>
        </w:r>
        <w:r w:rsidRPr="00CC0DD7">
          <w:rPr>
            <w:vertAlign w:val="superscript"/>
          </w:rPr>
          <w:t>t</w:t>
        </w:r>
        <w:r>
          <w:t xml:space="preserve"> was computed by the same procedure as used to compute P-values of MLE estimations, while </w:t>
        </w:r>
        <w:r w:rsidRPr="00733E3B">
          <w:rPr>
            <w:i/>
          </w:rPr>
          <w:t>SE(β</w:t>
        </w:r>
        <w:r w:rsidRPr="00733E3B">
          <w:rPr>
            <w:i/>
            <w:vertAlign w:val="subscript"/>
          </w:rPr>
          <w:t>0</w:t>
        </w:r>
        <w:r w:rsidRPr="00733E3B">
          <w:rPr>
            <w:i/>
          </w:rPr>
          <w:t>)</w:t>
        </w:r>
        <w:r w:rsidRPr="00733E3B">
          <w:t xml:space="preserve"> was </w:t>
        </w:r>
        <w:r>
          <w:t>taken</w:t>
        </w:r>
        <w:r w:rsidRPr="00733E3B">
          <w:t xml:space="preserve"> </w:t>
        </w:r>
        <w:r>
          <w:t>as the standard deviation of variant effect’s posterior distribution</w:t>
        </w:r>
        <w:r w:rsidRPr="00733E3B">
          <w:t>.</w:t>
        </w:r>
      </w:ins>
    </w:p>
    <w:p w14:paraId="28FDCBB2" w14:textId="4C7A63E8" w:rsidR="00EF254E" w:rsidRPr="00733E3B" w:rsidRDefault="00EF254E" w:rsidP="00EF254E">
      <w:pPr>
        <w:pStyle w:val="Normal1"/>
        <w:spacing w:before="120" w:after="120" w:line="360" w:lineRule="auto"/>
      </w:pPr>
      <w:r w:rsidRPr="00733E3B">
        <w:t xml:space="preserve">In genetic association studies, comparing the </w:t>
      </w:r>
      <w:proofErr w:type="gramStart"/>
      <w:r w:rsidRPr="00733E3B">
        <w:t>two nested</w:t>
      </w:r>
      <w:proofErr w:type="gramEnd"/>
      <w:r w:rsidRPr="00733E3B">
        <w:t xml:space="preserve"> null and full models was a widely used method to estimate the significance of a variant. The full models were the same as described above whereas the null models ignored the variant, </w:t>
      </w:r>
      <w:r w:rsidRPr="00733E3B">
        <w:rPr>
          <w:i/>
        </w:rPr>
        <w:t>g</w:t>
      </w:r>
      <w:r w:rsidRPr="00733E3B">
        <w:t>, as a linear predictor. In MLE, the null-to-full model improvements was quantified by LRT, which equals two times the log likelihood difference between the full and null models using the MLE estimation of model parameters.</w:t>
      </w:r>
    </w:p>
    <w:p w14:paraId="2B7C3C83" w14:textId="77777777" w:rsidR="00EF254E" w:rsidRPr="00733E3B" w:rsidRDefault="00EF254E" w:rsidP="00EF254E">
      <w:pPr>
        <w:pStyle w:val="Normal1"/>
        <w:spacing w:before="120" w:after="120" w:line="360" w:lineRule="auto"/>
      </w:pPr>
      <m:oMathPara>
        <m:oMath>
          <m:r>
            <w:rPr>
              <w:rFonts w:ascii="Cambria Math" w:hAnsi="Cambria Math"/>
            </w:rPr>
            <m:t>LRT= -2*(</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P(data|</m:t>
                  </m:r>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n</m:t>
                      </m:r>
                    </m:sup>
                  </m:sSubSup>
                  <m:r>
                    <w:rPr>
                      <w:rFonts w:ascii="Cambria Math" w:hAnsi="Cambria Math"/>
                    </w:rPr>
                    <m:t>)</m:t>
                  </m:r>
                </m:e>
              </m:d>
            </m:e>
          </m:func>
          <m:r>
            <w:rPr>
              <w:rFonts w:ascii="Cambria Math" w:hAnsi="Cambria Math"/>
            </w:rPr>
            <m:t>-</m:t>
          </m:r>
          <m:r>
            <m:rPr>
              <m:sty m:val="p"/>
            </m:rPr>
            <w:rPr>
              <w:rFonts w:ascii="Cambria Math" w:hAnsi="Cambria Math"/>
            </w:rPr>
            <m:t>log⁡</m:t>
          </m:r>
          <m:r>
            <w:rPr>
              <w:rFonts w:ascii="Cambria Math" w:hAnsi="Cambria Math"/>
            </w:rPr>
            <m:t>(P(data|</m:t>
          </m:r>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f</m:t>
              </m:r>
            </m:sup>
          </m:sSubSup>
          <m:r>
            <w:rPr>
              <w:rFonts w:ascii="Cambria Math" w:hAnsi="Cambria Math"/>
            </w:rPr>
            <m:t>)))</m:t>
          </m:r>
        </m:oMath>
      </m:oMathPara>
    </w:p>
    <w:p w14:paraId="582A470E" w14:textId="77777777" w:rsidR="00EF254E" w:rsidRPr="00733E3B" w:rsidRDefault="000479D1" w:rsidP="00EF254E">
      <w:pPr>
        <w:pStyle w:val="Normal1"/>
        <w:spacing w:before="120" w:after="120" w:line="360" w:lineRule="auto"/>
      </w:pPr>
      <m:oMath>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n</m:t>
            </m:r>
          </m:sup>
        </m:sSubSup>
      </m:oMath>
      <w:r w:rsidR="00EF254E" w:rsidRPr="00733E3B">
        <w:t xml:space="preserve"> and </w:t>
      </w:r>
      <m:oMath>
        <m:sSubSup>
          <m:sSubSupPr>
            <m:ctrlPr>
              <w:rPr>
                <w:rFonts w:ascii="Cambria Math" w:hAnsi="Cambria Math"/>
                <w:i/>
              </w:rPr>
            </m:ctrlPr>
          </m:sSubSupPr>
          <m:e>
            <m:r>
              <w:rPr>
                <w:rFonts w:ascii="Cambria Math" w:hAnsi="Cambria Math"/>
              </w:rPr>
              <m:t>θ</m:t>
            </m:r>
          </m:e>
          <m:sub>
            <m:r>
              <w:rPr>
                <w:rFonts w:ascii="Cambria Math" w:hAnsi="Cambria Math"/>
              </w:rPr>
              <m:t>p</m:t>
            </m:r>
          </m:sub>
          <m:sup>
            <m:r>
              <w:rPr>
                <w:rFonts w:ascii="Cambria Math" w:hAnsi="Cambria Math"/>
              </w:rPr>
              <m:t>f</m:t>
            </m:r>
          </m:sup>
        </m:sSubSup>
      </m:oMath>
      <w:r w:rsidR="00EF254E" w:rsidRPr="00733E3B">
        <w:t xml:space="preserve">  were the MLE of the parameter spaces under the null and full models, respectively. </w:t>
      </w:r>
    </w:p>
    <w:p w14:paraId="68F4B947" w14:textId="77777777" w:rsidR="00EF254E" w:rsidRPr="00733E3B" w:rsidRDefault="00EF254E" w:rsidP="00EF254E">
      <w:pPr>
        <w:pStyle w:val="Normal1"/>
        <w:spacing w:before="120" w:after="120" w:line="360" w:lineRule="auto"/>
        <w:rPr>
          <w:b/>
        </w:rPr>
      </w:pPr>
      <w:r w:rsidRPr="00733E3B">
        <w:rPr>
          <w:b/>
        </w:rPr>
        <w:t>Kinship matrix</w:t>
      </w:r>
    </w:p>
    <w:p w14:paraId="0F74C6CA" w14:textId="77777777" w:rsidR="00EF254E" w:rsidRPr="00733E3B" w:rsidRDefault="00EF254E" w:rsidP="00EF254E">
      <w:pPr>
        <w:pStyle w:val="Normal1"/>
        <w:spacing w:before="120" w:after="120" w:line="360" w:lineRule="auto"/>
      </w:pPr>
      <w:r w:rsidRPr="00733E3B">
        <w:t xml:space="preserve">We used </w:t>
      </w:r>
      <w:r w:rsidRPr="00733E3B">
        <w:rPr>
          <w:i/>
        </w:rPr>
        <w:t>u</w:t>
      </w:r>
      <w:r w:rsidRPr="00733E3B">
        <w:t xml:space="preserve"> as a random term to account for the sample relatedness. </w:t>
      </w:r>
      <w:r w:rsidRPr="00733E3B">
        <w:rPr>
          <w:i/>
        </w:rPr>
        <w:t>u</w:t>
      </w:r>
      <w:r w:rsidRPr="00733E3B">
        <w:t xml:space="preserve"> follows the normal distribution </w:t>
      </w:r>
      <w:proofErr w:type="spellStart"/>
      <w:proofErr w:type="gramStart"/>
      <w:r w:rsidRPr="00733E3B">
        <w:rPr>
          <w:i/>
        </w:rPr>
        <w:t>mvNormal</w:t>
      </w:r>
      <w:proofErr w:type="spellEnd"/>
      <w:r w:rsidRPr="00733E3B">
        <w:rPr>
          <w:i/>
        </w:rPr>
        <w:t>(</w:t>
      </w:r>
      <w:proofErr w:type="gramEnd"/>
      <w:r w:rsidRPr="00733E3B">
        <w:rPr>
          <w:i/>
        </w:rPr>
        <w:t xml:space="preserve">0, </w:t>
      </w:r>
      <w:proofErr w:type="spellStart"/>
      <w:r w:rsidRPr="00733E3B">
        <w:rPr>
          <w:i/>
        </w:rPr>
        <w:t>σK</w:t>
      </w:r>
      <w:proofErr w:type="spellEnd"/>
      <w:r w:rsidRPr="00733E3B">
        <w:rPr>
          <w:i/>
        </w:rPr>
        <w:t>)</w:t>
      </w:r>
      <w:r w:rsidRPr="00733E3B">
        <w:t xml:space="preserve">, where </w:t>
      </w:r>
      <w:r w:rsidRPr="00733E3B">
        <w:rPr>
          <w:i/>
        </w:rPr>
        <w:t xml:space="preserve">K </w:t>
      </w:r>
      <w:r w:rsidRPr="00733E3B">
        <w:t xml:space="preserve">was the kinship matrix of the samples. For each </w:t>
      </w:r>
      <w:r w:rsidRPr="00733E3B">
        <w:rPr>
          <w:i/>
        </w:rPr>
        <w:t xml:space="preserve">K </w:t>
      </w:r>
      <w:r w:rsidRPr="00733E3B">
        <w:t>entry, genotype-based relatedness for the sample pair, or IBS (identical by state) coefficient, was computed using the full spectrum of genomic variants in the ADSP samples. PLINK was used for fast kinship estimation on the massive genotype data.</w:t>
      </w:r>
    </w:p>
    <w:p w14:paraId="0DFAFFBD" w14:textId="62FA591F" w:rsidR="00EF254E" w:rsidRPr="00733E3B" w:rsidDel="00EE7FB4" w:rsidRDefault="000479D1" w:rsidP="00EF254E">
      <w:pPr>
        <w:pStyle w:val="Normal1"/>
        <w:spacing w:before="120" w:after="120" w:line="360" w:lineRule="auto"/>
        <w:rPr>
          <w:del w:id="118" w:author="Xulong Wang" w:date="2017-12-21T12:20:00Z"/>
        </w:rPr>
      </w:pPr>
      <m:oMathPara>
        <m:oMath>
          <m:sSub>
            <m:sSubPr>
              <m:ctrlPr>
                <w:del w:id="119" w:author="Xulong Wang" w:date="2017-12-21T12:20:00Z">
                  <w:rPr>
                    <w:rFonts w:ascii="Cambria Math" w:hAnsi="Cambria Math"/>
                    <w:i/>
                  </w:rPr>
                </w:del>
              </m:ctrlPr>
            </m:sSubPr>
            <m:e>
              <w:del w:id="120" w:author="Xulong Wang" w:date="2017-12-21T12:20:00Z">
                <m:r>
                  <w:rPr>
                    <w:rFonts w:ascii="Cambria Math" w:hAnsi="Cambria Math"/>
                  </w:rPr>
                  <m:t>k</m:t>
                </m:r>
              </w:del>
            </m:e>
            <m:sub>
              <w:del w:id="121" w:author="Xulong Wang" w:date="2017-12-21T12:20:00Z">
                <m:r>
                  <w:rPr>
                    <w:rFonts w:ascii="Cambria Math" w:hAnsi="Cambria Math"/>
                  </w:rPr>
                  <m:t>i,j</m:t>
                </m:r>
              </w:del>
            </m:sub>
          </m:sSub>
          <w:del w:id="122" w:author="Xulong Wang" w:date="2017-12-21T12:20:00Z">
            <m:r>
              <w:rPr>
                <w:rFonts w:ascii="Cambria Math" w:hAnsi="Cambria Math"/>
              </w:rPr>
              <m:t xml:space="preserve">= </m:t>
            </m:r>
          </w:del>
          <m:f>
            <m:fPr>
              <m:ctrlPr>
                <w:del w:id="123" w:author="Xulong Wang" w:date="2017-12-21T12:20:00Z">
                  <w:rPr>
                    <w:rFonts w:ascii="Cambria Math" w:hAnsi="Cambria Math"/>
                    <w:i/>
                  </w:rPr>
                </w:del>
              </m:ctrlPr>
            </m:fPr>
            <m:num>
              <w:del w:id="124" w:author="Xulong Wang" w:date="2017-12-21T12:20:00Z">
                <m:r>
                  <w:rPr>
                    <w:rFonts w:ascii="Cambria Math" w:hAnsi="Cambria Math"/>
                  </w:rPr>
                  <m:t>1</m:t>
                </m:r>
              </w:del>
            </m:num>
            <m:den>
              <w:del w:id="125" w:author="Xulong Wang" w:date="2017-12-21T12:20:00Z">
                <m:r>
                  <w:rPr>
                    <w:rFonts w:ascii="Cambria Math" w:hAnsi="Cambria Math"/>
                  </w:rPr>
                  <m:t>M</m:t>
                </m:r>
              </w:del>
            </m:den>
          </m:f>
          <w:del w:id="126" w:author="Xulong Wang" w:date="2017-12-21T12:20:00Z">
            <m:r>
              <w:rPr>
                <w:rFonts w:ascii="Cambria Math" w:hAnsi="Cambria Math"/>
              </w:rPr>
              <m:t xml:space="preserve"> </m:t>
            </m:r>
          </w:del>
          <m:nary>
            <m:naryPr>
              <m:chr m:val="∑"/>
              <m:limLoc m:val="undOvr"/>
              <m:ctrlPr>
                <w:del w:id="127" w:author="Xulong Wang" w:date="2017-12-21T12:20:00Z">
                  <w:rPr>
                    <w:rFonts w:ascii="Cambria Math" w:hAnsi="Cambria Math"/>
                    <w:i/>
                  </w:rPr>
                </w:del>
              </m:ctrlPr>
            </m:naryPr>
            <m:sub>
              <w:del w:id="128" w:author="Xulong Wang" w:date="2017-12-21T12:20:00Z">
                <m:r>
                  <w:rPr>
                    <w:rFonts w:ascii="Cambria Math" w:hAnsi="Cambria Math"/>
                  </w:rPr>
                  <m:t>m=1</m:t>
                </m:r>
              </w:del>
            </m:sub>
            <m:sup>
              <w:del w:id="129" w:author="Xulong Wang" w:date="2017-12-21T12:20:00Z">
                <m:r>
                  <w:rPr>
                    <w:rFonts w:ascii="Cambria Math" w:hAnsi="Cambria Math"/>
                  </w:rPr>
                  <m:t>M</m:t>
                </m:r>
              </w:del>
            </m:sup>
            <m:e>
              <w:del w:id="130" w:author="Xulong Wang" w:date="2017-12-21T12:20:00Z">
                <m:r>
                  <w:rPr>
                    <w:rFonts w:ascii="Cambria Math" w:hAnsi="Cambria Math"/>
                  </w:rPr>
                  <m:t>(</m:t>
                </m:r>
              </w:del>
              <m:sSub>
                <m:sSubPr>
                  <m:ctrlPr>
                    <w:del w:id="131" w:author="Xulong Wang" w:date="2017-12-21T12:20:00Z">
                      <w:rPr>
                        <w:rFonts w:ascii="Cambria Math" w:hAnsi="Cambria Math"/>
                        <w:i/>
                      </w:rPr>
                    </w:del>
                  </m:ctrlPr>
                </m:sSubPr>
                <m:e>
                  <w:del w:id="132" w:author="Xulong Wang" w:date="2017-12-21T12:20:00Z">
                    <m:r>
                      <w:rPr>
                        <w:rFonts w:ascii="Cambria Math" w:hAnsi="Cambria Math"/>
                      </w:rPr>
                      <m:t>g</m:t>
                    </m:r>
                  </w:del>
                </m:e>
                <m:sub>
                  <w:del w:id="133" w:author="Xulong Wang" w:date="2017-12-21T12:20:00Z">
                    <m:r>
                      <w:rPr>
                        <w:rFonts w:ascii="Cambria Math" w:hAnsi="Cambria Math"/>
                      </w:rPr>
                      <m:t>m,i</m:t>
                    </m:r>
                  </w:del>
                </m:sub>
              </m:sSub>
              <w:del w:id="134" w:author="Xulong Wang" w:date="2017-12-21T12:20:00Z">
                <m:r>
                  <w:rPr>
                    <w:rFonts w:ascii="Cambria Math" w:hAnsi="Cambria Math"/>
                  </w:rPr>
                  <m:t xml:space="preserve">* </m:t>
                </m:r>
              </w:del>
              <m:sSub>
                <m:sSubPr>
                  <m:ctrlPr>
                    <w:del w:id="135" w:author="Xulong Wang" w:date="2017-12-21T12:20:00Z">
                      <w:rPr>
                        <w:rFonts w:ascii="Cambria Math" w:hAnsi="Cambria Math"/>
                        <w:i/>
                      </w:rPr>
                    </w:del>
                  </m:ctrlPr>
                </m:sSubPr>
                <m:e>
                  <w:del w:id="136" w:author="Xulong Wang" w:date="2017-12-21T12:20:00Z">
                    <m:r>
                      <w:rPr>
                        <w:rFonts w:ascii="Cambria Math" w:hAnsi="Cambria Math"/>
                      </w:rPr>
                      <m:t>g</m:t>
                    </m:r>
                  </w:del>
                </m:e>
                <m:sub>
                  <w:del w:id="137" w:author="Xulong Wang" w:date="2017-12-21T12:20:00Z">
                    <m:r>
                      <w:rPr>
                        <w:rFonts w:ascii="Cambria Math" w:hAnsi="Cambria Math"/>
                      </w:rPr>
                      <m:t>m,j</m:t>
                    </m:r>
                  </w:del>
                </m:sub>
              </m:sSub>
              <w:del w:id="138" w:author="Xulong Wang" w:date="2017-12-21T12:20:00Z">
                <m:r>
                  <w:rPr>
                    <w:rFonts w:ascii="Cambria Math" w:hAnsi="Cambria Math"/>
                  </w:rPr>
                  <m:t>+</m:t>
                </m:r>
              </w:del>
              <m:d>
                <m:dPr>
                  <m:ctrlPr>
                    <w:del w:id="139" w:author="Xulong Wang" w:date="2017-12-21T12:20:00Z">
                      <w:rPr>
                        <w:rFonts w:ascii="Cambria Math" w:hAnsi="Cambria Math"/>
                        <w:i/>
                      </w:rPr>
                    </w:del>
                  </m:ctrlPr>
                </m:dPr>
                <m:e>
                  <m:sSub>
                    <m:sSubPr>
                      <m:ctrlPr>
                        <w:del w:id="140" w:author="Xulong Wang" w:date="2017-12-21T12:20:00Z">
                          <w:rPr>
                            <w:rFonts w:ascii="Cambria Math" w:hAnsi="Cambria Math"/>
                            <w:i/>
                          </w:rPr>
                        </w:del>
                      </m:ctrlPr>
                    </m:sSubPr>
                    <m:e>
                      <w:del w:id="141" w:author="Xulong Wang" w:date="2017-12-21T12:20:00Z">
                        <m:r>
                          <w:rPr>
                            <w:rFonts w:ascii="Cambria Math" w:hAnsi="Cambria Math"/>
                          </w:rPr>
                          <m:t>1- g</m:t>
                        </m:r>
                      </w:del>
                    </m:e>
                    <m:sub>
                      <w:del w:id="142" w:author="Xulong Wang" w:date="2017-12-21T12:20:00Z">
                        <m:r>
                          <w:rPr>
                            <w:rFonts w:ascii="Cambria Math" w:hAnsi="Cambria Math"/>
                          </w:rPr>
                          <m:t>m,i</m:t>
                        </m:r>
                      </w:del>
                    </m:sub>
                  </m:sSub>
                </m:e>
              </m:d>
              <w:del w:id="143" w:author="Xulong Wang" w:date="2017-12-21T12:20:00Z">
                <m:r>
                  <w:rPr>
                    <w:rFonts w:ascii="Cambria Math" w:hAnsi="Cambria Math"/>
                  </w:rPr>
                  <m:t>*</m:t>
                </m:r>
              </w:del>
              <m:d>
                <m:dPr>
                  <m:ctrlPr>
                    <w:del w:id="144" w:author="Xulong Wang" w:date="2017-12-21T12:20:00Z">
                      <w:rPr>
                        <w:rFonts w:ascii="Cambria Math" w:hAnsi="Cambria Math"/>
                        <w:i/>
                      </w:rPr>
                    </w:del>
                  </m:ctrlPr>
                </m:dPr>
                <m:e>
                  <m:sSub>
                    <m:sSubPr>
                      <m:ctrlPr>
                        <w:del w:id="145" w:author="Xulong Wang" w:date="2017-12-21T12:20:00Z">
                          <w:rPr>
                            <w:rFonts w:ascii="Cambria Math" w:hAnsi="Cambria Math"/>
                            <w:i/>
                          </w:rPr>
                        </w:del>
                      </m:ctrlPr>
                    </m:sSubPr>
                    <m:e>
                      <w:del w:id="146" w:author="Xulong Wang" w:date="2017-12-21T12:20:00Z">
                        <m:r>
                          <w:rPr>
                            <w:rFonts w:ascii="Cambria Math" w:hAnsi="Cambria Math"/>
                          </w:rPr>
                          <m:t>1- g</m:t>
                        </m:r>
                      </w:del>
                    </m:e>
                    <m:sub>
                      <w:del w:id="147" w:author="Xulong Wang" w:date="2017-12-21T12:20:00Z">
                        <m:r>
                          <w:rPr>
                            <w:rFonts w:ascii="Cambria Math" w:hAnsi="Cambria Math"/>
                          </w:rPr>
                          <m:t>m,j</m:t>
                        </m:r>
                      </w:del>
                    </m:sub>
                  </m:sSub>
                </m:e>
              </m:d>
              <w:del w:id="148" w:author="Xulong Wang" w:date="2017-12-21T12:20:00Z">
                <m:r>
                  <w:rPr>
                    <w:rFonts w:ascii="Cambria Math" w:hAnsi="Cambria Math"/>
                  </w:rPr>
                  <m:t xml:space="preserve"> </m:t>
                </m:r>
              </w:del>
            </m:e>
          </m:nary>
          <w:del w:id="149" w:author="Xulong Wang" w:date="2017-12-21T12:20:00Z">
            <m:r>
              <w:rPr>
                <w:rFonts w:ascii="Cambria Math" w:hAnsi="Cambria Math"/>
              </w:rPr>
              <m:t>)</m:t>
            </m:r>
          </w:del>
        </m:oMath>
      </m:oMathPara>
    </w:p>
    <w:p w14:paraId="7131ACA8" w14:textId="0F87CBA7" w:rsidR="00EF254E" w:rsidRPr="00733E3B" w:rsidDel="00EE7FB4" w:rsidRDefault="00EF254E" w:rsidP="00EF254E">
      <w:pPr>
        <w:pStyle w:val="Normal1"/>
        <w:spacing w:before="120" w:after="120" w:line="360" w:lineRule="auto"/>
        <w:rPr>
          <w:del w:id="150" w:author="Xulong Wang" w:date="2017-12-21T12:20:00Z"/>
        </w:rPr>
      </w:pPr>
      <w:del w:id="151" w:author="Xulong Wang" w:date="2017-12-21T12:20:00Z">
        <w:r w:rsidRPr="00733E3B" w:rsidDel="00EE7FB4">
          <w:delText>k</w:delText>
        </w:r>
        <w:r w:rsidRPr="00733E3B" w:rsidDel="00EE7FB4">
          <w:rPr>
            <w:vertAlign w:val="subscript"/>
          </w:rPr>
          <w:delText>i,j</w:delText>
        </w:r>
        <w:r w:rsidRPr="00733E3B" w:rsidDel="00EE7FB4">
          <w:delText xml:space="preserve"> is the IBS relatedness between sample </w:delText>
        </w:r>
        <w:r w:rsidRPr="00733E3B" w:rsidDel="00EE7FB4">
          <w:rPr>
            <w:i/>
          </w:rPr>
          <w:delText>i</w:delText>
        </w:r>
        <w:r w:rsidRPr="00733E3B" w:rsidDel="00EE7FB4">
          <w:delText xml:space="preserve"> and </w:delText>
        </w:r>
        <w:r w:rsidRPr="00733E3B" w:rsidDel="00EE7FB4">
          <w:rPr>
            <w:i/>
          </w:rPr>
          <w:delText>j</w:delText>
        </w:r>
        <w:r w:rsidRPr="00733E3B" w:rsidDel="00EE7FB4">
          <w:delText xml:space="preserve">. </w:delText>
        </w:r>
        <w:r w:rsidRPr="00733E3B" w:rsidDel="00EE7FB4">
          <w:rPr>
            <w:i/>
          </w:rPr>
          <w:delText xml:space="preserve">M </w:delText>
        </w:r>
        <w:r w:rsidRPr="00733E3B" w:rsidDel="00EE7FB4">
          <w:delText xml:space="preserve">is the variant number. </w:delText>
        </w:r>
        <w:r w:rsidRPr="00733E3B" w:rsidDel="00EE7FB4">
          <w:rPr>
            <w:i/>
          </w:rPr>
          <w:delText>g</w:delText>
        </w:r>
        <w:r w:rsidRPr="00733E3B" w:rsidDel="00EE7FB4">
          <w:rPr>
            <w:i/>
            <w:vertAlign w:val="subscript"/>
          </w:rPr>
          <w:delText>m,i</w:delText>
        </w:r>
        <w:r w:rsidRPr="00733E3B" w:rsidDel="00EE7FB4">
          <w:delText xml:space="preserve"> and </w:delText>
        </w:r>
        <w:r w:rsidRPr="00733E3B" w:rsidDel="00EE7FB4">
          <w:rPr>
            <w:i/>
          </w:rPr>
          <w:delText>g</w:delText>
        </w:r>
        <w:r w:rsidRPr="00733E3B" w:rsidDel="00EE7FB4">
          <w:rPr>
            <w:i/>
            <w:vertAlign w:val="subscript"/>
          </w:rPr>
          <w:delText>m,j</w:delText>
        </w:r>
        <w:r w:rsidRPr="00733E3B" w:rsidDel="00EE7FB4">
          <w:delText xml:space="preserve"> is the genotype of variant </w:delText>
        </w:r>
        <w:r w:rsidRPr="00733E3B" w:rsidDel="00EE7FB4">
          <w:rPr>
            <w:i/>
          </w:rPr>
          <w:delText>m</w:delText>
        </w:r>
        <w:r w:rsidRPr="00733E3B" w:rsidDel="00EE7FB4">
          <w:delText xml:space="preserve"> in sample </w:delText>
        </w:r>
        <w:r w:rsidRPr="00733E3B" w:rsidDel="00EE7FB4">
          <w:rPr>
            <w:i/>
          </w:rPr>
          <w:delText>i</w:delText>
        </w:r>
        <w:r w:rsidRPr="00733E3B" w:rsidDel="00EE7FB4">
          <w:delText xml:space="preserve"> and </w:delText>
        </w:r>
        <w:r w:rsidRPr="00733E3B" w:rsidDel="00EE7FB4">
          <w:rPr>
            <w:i/>
          </w:rPr>
          <w:delText>j</w:delText>
        </w:r>
        <w:r w:rsidRPr="00733E3B" w:rsidDel="00EE7FB4">
          <w:delText>, respectively.</w:delText>
        </w:r>
      </w:del>
    </w:p>
    <w:p w14:paraId="19B98F50" w14:textId="77777777" w:rsidR="00EF254E" w:rsidRPr="00733E3B" w:rsidRDefault="00EF254E" w:rsidP="00EF254E">
      <w:pPr>
        <w:pStyle w:val="Normal1"/>
        <w:spacing w:before="120" w:after="120" w:line="360" w:lineRule="auto"/>
        <w:rPr>
          <w:b/>
        </w:rPr>
      </w:pPr>
      <w:r w:rsidRPr="00733E3B">
        <w:rPr>
          <w:b/>
        </w:rPr>
        <w:t>Linear mixed models in the frequentist scheme</w:t>
      </w:r>
    </w:p>
    <w:p w14:paraId="7EBBA149" w14:textId="77777777" w:rsidR="00EF254E" w:rsidRPr="00733E3B" w:rsidRDefault="00EF254E" w:rsidP="00EF254E">
      <w:pPr>
        <w:pStyle w:val="Normal1"/>
        <w:spacing w:before="120" w:after="120" w:line="360" w:lineRule="auto"/>
      </w:pPr>
      <w:r w:rsidRPr="00733E3B">
        <w:t xml:space="preserve">To compare the performances of our method to that of a LMM in the frequentist scheme in analyzing the ADSP dataset, we built a LMM as follow: </w:t>
      </w:r>
    </w:p>
    <w:p w14:paraId="7F277AAE" w14:textId="77777777" w:rsidR="00EF254E" w:rsidRPr="00733E3B" w:rsidRDefault="000479D1" w:rsidP="00EF254E">
      <w:pPr>
        <w:pStyle w:val="Normal1"/>
        <w:spacing w:before="120" w:after="120" w:line="360" w:lineRule="auto"/>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β+u+e</m:t>
          </m:r>
          <m:r>
            <m:rPr>
              <m:sty m:val="p"/>
            </m:rPr>
            <w:rPr>
              <w:rFonts w:ascii="Cambria Math" w:hAnsi="Cambria Math"/>
            </w:rPr>
            <w:br/>
          </m:r>
        </m:oMath>
        <m:oMath>
          <m:r>
            <w:rPr>
              <w:rFonts w:ascii="Cambria Math" w:hAnsi="Cambria Math"/>
            </w:rPr>
            <m:t>u ~ mvN</m:t>
          </m:r>
          <m:d>
            <m:dPr>
              <m:ctrlPr>
                <w:rPr>
                  <w:rFonts w:ascii="Cambria Math" w:hAnsi="Cambria Math"/>
                  <w:i/>
                </w:rPr>
              </m:ctrlPr>
            </m:dPr>
            <m:e>
              <m:r>
                <w:rPr>
                  <w:rFonts w:ascii="Cambria Math" w:hAnsi="Cambria Math"/>
                </w:rPr>
                <m:t xml:space="preserve">0, </m:t>
              </m:r>
              <m:sSubSup>
                <m:sSubSupPr>
                  <m:ctrlPr>
                    <w:rPr>
                      <w:rFonts w:ascii="Cambria Math" w:hAnsi="Cambria Math"/>
                      <w:i/>
                    </w:rPr>
                  </m:ctrlPr>
                </m:sSubSupPr>
                <m:e>
                  <m:r>
                    <w:rPr>
                      <w:rFonts w:ascii="Cambria Math" w:hAnsi="Cambria Math"/>
                    </w:rPr>
                    <m:t>δ</m:t>
                  </m:r>
                </m:e>
                <m:sub>
                  <m:r>
                    <w:rPr>
                      <w:rFonts w:ascii="Cambria Math" w:hAnsi="Cambria Math"/>
                    </w:rPr>
                    <m:t>g</m:t>
                  </m:r>
                </m:sub>
                <m:sup>
                  <m:r>
                    <w:rPr>
                      <w:rFonts w:ascii="Cambria Math" w:hAnsi="Cambria Math"/>
                    </w:rPr>
                    <m:t>2</m:t>
                  </m:r>
                </m:sup>
              </m:sSubSup>
              <m:r>
                <w:rPr>
                  <w:rFonts w:ascii="Cambria Math" w:hAnsi="Cambria Math"/>
                </w:rPr>
                <m:t>K</m:t>
              </m:r>
            </m:e>
          </m:d>
          <m:r>
            <m:rPr>
              <m:sty m:val="p"/>
            </m:rPr>
            <w:rPr>
              <w:rFonts w:ascii="Cambria Math" w:hAnsi="Cambria Math"/>
            </w:rPr>
            <w:br/>
          </m:r>
        </m:oMath>
        <m:oMath>
          <m:r>
            <w:rPr>
              <w:rFonts w:ascii="Cambria Math" w:hAnsi="Cambria Math"/>
            </w:rPr>
            <m:t xml:space="preserve">e ~ N(0, </m:t>
          </m:r>
          <m:sSubSup>
            <m:sSubSupPr>
              <m:ctrlPr>
                <w:rPr>
                  <w:rFonts w:ascii="Cambria Math" w:hAnsi="Cambria Math"/>
                  <w:i/>
                </w:rPr>
              </m:ctrlPr>
            </m:sSubSupPr>
            <m:e>
              <m:r>
                <w:rPr>
                  <w:rFonts w:ascii="Cambria Math" w:hAnsi="Cambria Math"/>
                </w:rPr>
                <m:t>δ</m:t>
              </m:r>
            </m:e>
            <m:sub>
              <m:r>
                <w:rPr>
                  <w:rFonts w:ascii="Cambria Math" w:hAnsi="Cambria Math"/>
                </w:rPr>
                <m:t>e</m:t>
              </m:r>
            </m:sub>
            <m:sup>
              <m:r>
                <w:rPr>
                  <w:rFonts w:ascii="Cambria Math" w:hAnsi="Cambria Math"/>
                </w:rPr>
                <m:t>2</m:t>
              </m:r>
            </m:sup>
          </m:sSubSup>
          <m:r>
            <w:rPr>
              <w:rFonts w:ascii="Cambria Math" w:hAnsi="Cambria Math"/>
            </w:rPr>
            <m:t>I)</m:t>
          </m:r>
        </m:oMath>
      </m:oMathPara>
    </w:p>
    <w:p w14:paraId="289A6D82" w14:textId="77777777" w:rsidR="00EF254E" w:rsidRPr="00733E3B" w:rsidRDefault="00EF254E" w:rsidP="00EF254E">
      <w:pPr>
        <w:pStyle w:val="Normal1"/>
        <w:spacing w:before="120" w:after="120" w:line="360" w:lineRule="auto"/>
      </w:pPr>
      <w:proofErr w:type="spellStart"/>
      <w:r w:rsidRPr="00733E3B">
        <w:rPr>
          <w:i/>
        </w:rPr>
        <w:t>y</w:t>
      </w:r>
      <w:r w:rsidRPr="00733E3B">
        <w:rPr>
          <w:i/>
          <w:vertAlign w:val="subscript"/>
        </w:rPr>
        <w:t>i</w:t>
      </w:r>
      <w:proofErr w:type="spellEnd"/>
      <w:r w:rsidRPr="00733E3B">
        <w:rPr>
          <w:i/>
        </w:rPr>
        <w:t xml:space="preserve"> </w:t>
      </w:r>
      <w:r w:rsidRPr="00733E3B">
        <w:t xml:space="preserve">was the numerical mapping of the AD categories: no = 0, possible = 0.25, probable = 0.5, and definite = 1. </w:t>
      </w:r>
      <w:r w:rsidRPr="00733E3B">
        <w:rPr>
          <w:i/>
        </w:rPr>
        <w:t xml:space="preserve">X </w:t>
      </w:r>
      <w:r w:rsidRPr="00733E3B">
        <w:t xml:space="preserve">was the covariate matrix including age and sex, </w:t>
      </w:r>
      <w:r w:rsidRPr="00733E3B">
        <w:rPr>
          <w:i/>
        </w:rPr>
        <w:t>u</w:t>
      </w:r>
      <w:r w:rsidRPr="00733E3B">
        <w:t xml:space="preserve"> was the random term, and </w:t>
      </w:r>
      <w:proofErr w:type="spellStart"/>
      <w:r w:rsidRPr="00733E3B">
        <w:rPr>
          <w:i/>
        </w:rPr>
        <w:t>e</w:t>
      </w:r>
      <w:proofErr w:type="spellEnd"/>
      <w:r w:rsidRPr="00733E3B">
        <w:t xml:space="preserve"> was the model residual. The LMM model was estimated with </w:t>
      </w:r>
      <w:proofErr w:type="spellStart"/>
      <w:r w:rsidRPr="00733E3B">
        <w:t>QTLRel</w:t>
      </w:r>
      <w:proofErr w:type="spellEnd"/>
      <w:r w:rsidRPr="00733E3B">
        <w:t xml:space="preserve"> in R </w:t>
      </w:r>
      <w:r w:rsidRPr="00733E3B">
        <w:fldChar w:fldCharType="begin"/>
      </w:r>
      <w:r w:rsidRPr="00733E3B">
        <w:instrText xml:space="preserve"> ADDIN EN.CITE &lt;EndNote&gt;&lt;Cite&gt;&lt;Author&gt;Cheng&lt;/Author&gt;&lt;Year&gt;2011&lt;/Year&gt;&lt;RecNum&gt;8&lt;/RecNum&gt;&lt;DisplayText&gt;[6]&lt;/DisplayText&gt;&lt;record&gt;&lt;rec-number&gt;8&lt;/rec-number&gt;&lt;foreign-keys&gt;&lt;key app="EN" db-id="awwdffrdje5raye0fa9xev9122vt52055x5r"&gt;8&lt;/key&gt;&lt;/foreign-keys&gt;&lt;ref-type name="Journal Article"&gt;17&lt;/ref-type&gt;&lt;contributors&gt;&lt;authors&gt;&lt;author&gt;Cheng, R.&lt;/author&gt;&lt;author&gt;Abney, M.&lt;/author&gt;&lt;author&gt;Palmer, A. A.&lt;/author&gt;&lt;author&gt;Skol, A. D.&lt;/author&gt;&lt;/authors&gt;&lt;/contributors&gt;&lt;auth-address&gt;Department of Human Genetics, The University of Chicago, IL 60637, USA.&lt;/auth-address&gt;&lt;titles&gt;&lt;title&gt;QTLRel: an R package for genome-wide association studies in which relatedness is a concern&lt;/title&gt;&lt;secondary-title&gt;BMC Genet&lt;/secondary-title&gt;&lt;alt-title&gt;BMC genetics&lt;/alt-title&gt;&lt;short-title&gt;QTLRel: an R package for genome-wide association studies in which relatedness is a concern&lt;/short-title&gt;&lt;/titles&gt;&lt;periodical&gt;&lt;full-title&gt;BMC Genet&lt;/full-title&gt;&lt;abbr-1&gt;BMC genetics&lt;/abbr-1&gt;&lt;/periodical&gt;&lt;alt-periodical&gt;&lt;full-title&gt;BMC Genet&lt;/full-title&gt;&lt;abbr-1&gt;BMC genetics&lt;/abbr-1&gt;&lt;/alt-periodical&gt;&lt;pages&gt;66&lt;/pages&gt;&lt;volume&gt;12&lt;/volume&gt;&lt;edition&gt;2011/07/29&lt;/edition&gt;&lt;keywords&gt;&lt;keyword&gt;Genetic Variation&lt;/keyword&gt;&lt;keyword&gt;*Genome-Wide Association Study&lt;/keyword&gt;&lt;keyword&gt;Humans&lt;/keyword&gt;&lt;keyword&gt;Models, Statistical&lt;/keyword&gt;&lt;keyword&gt;*Pedigree&lt;/keyword&gt;&lt;keyword&gt;Quantitative Trait Loci&lt;/keyword&gt;&lt;keyword&gt;*Software&lt;/keyword&gt;&lt;/keywords&gt;&lt;dates&gt;&lt;year&gt;2011&lt;/year&gt;&lt;/dates&gt;&lt;isbn&gt;1471-2156&lt;/isbn&gt;&lt;accession-num&gt;21794153&lt;/accession-num&gt;&lt;urls&gt;&lt;/urls&gt;&lt;custom2&gt;PMC3160955&lt;/custom2&gt;&lt;electronic-resource-num&gt;10.1186/1471-2156-12-66&lt;/electronic-resource-num&gt;&lt;remote-database-provider&gt;Nlm&lt;/remote-database-provider&gt;&lt;language&gt;eng&lt;/language&gt;&lt;/record&gt;&lt;/Cite&gt;&lt;/EndNote&gt;</w:instrText>
      </w:r>
      <w:r w:rsidRPr="00733E3B">
        <w:fldChar w:fldCharType="separate"/>
      </w:r>
      <w:r w:rsidRPr="00733E3B">
        <w:rPr>
          <w:noProof/>
        </w:rPr>
        <w:t>[</w:t>
      </w:r>
      <w:hyperlink w:anchor="_ENREF_6" w:tooltip="Cheng, 2011 #8" w:history="1">
        <w:r w:rsidRPr="00733E3B">
          <w:rPr>
            <w:noProof/>
          </w:rPr>
          <w:t>6</w:t>
        </w:r>
      </w:hyperlink>
      <w:r w:rsidRPr="00733E3B">
        <w:rPr>
          <w:noProof/>
        </w:rPr>
        <w:t>]</w:t>
      </w:r>
      <w:r w:rsidRPr="00733E3B">
        <w:fldChar w:fldCharType="end"/>
      </w:r>
      <w:r w:rsidRPr="00733E3B">
        <w:t>.</w:t>
      </w:r>
    </w:p>
    <w:p w14:paraId="4767D74A" w14:textId="77777777" w:rsidR="00EF254E" w:rsidRPr="00733E3B" w:rsidRDefault="00EF254E" w:rsidP="00EF254E">
      <w:pPr>
        <w:pStyle w:val="Normal1"/>
        <w:spacing w:before="120" w:after="120" w:line="360" w:lineRule="auto"/>
      </w:pPr>
    </w:p>
    <w:p w14:paraId="75BAFB29" w14:textId="77777777" w:rsidR="00EF254E" w:rsidRPr="00733E3B" w:rsidRDefault="00EF254E" w:rsidP="00EF254E">
      <w:pPr>
        <w:pStyle w:val="Normal1"/>
        <w:spacing w:before="120" w:after="120" w:line="360" w:lineRule="auto"/>
        <w:rPr>
          <w:b/>
        </w:rPr>
      </w:pPr>
      <w:r w:rsidRPr="00733E3B">
        <w:rPr>
          <w:b/>
        </w:rPr>
        <w:t>Code availability</w:t>
      </w:r>
    </w:p>
    <w:p w14:paraId="21424676" w14:textId="77777777" w:rsidR="00EF254E" w:rsidRPr="00733E3B" w:rsidRDefault="00EF254E" w:rsidP="00EF254E">
      <w:pPr>
        <w:pStyle w:val="Normal1"/>
        <w:spacing w:before="120" w:after="120" w:line="360" w:lineRule="auto"/>
      </w:pPr>
      <w:r w:rsidRPr="00733E3B">
        <w:t xml:space="preserve">We deployed </w:t>
      </w:r>
      <w:r w:rsidRPr="00733E3B">
        <w:rPr>
          <w:i/>
        </w:rPr>
        <w:t>Bayes-GLMM</w:t>
      </w:r>
      <w:r w:rsidRPr="00733E3B">
        <w:t xml:space="preserve"> as a GitHub repository for public use (</w:t>
      </w:r>
      <w:hyperlink r:id="rId11" w:history="1">
        <w:r w:rsidRPr="00733E3B">
          <w:rPr>
            <w:rStyle w:val="Hyperlink"/>
          </w:rPr>
          <w:t>https://github.com/xulong82/bayes.glmm</w:t>
        </w:r>
      </w:hyperlink>
      <w:r w:rsidRPr="00733E3B">
        <w:t>).</w:t>
      </w:r>
    </w:p>
    <w:p w14:paraId="0695EC5F" w14:textId="77777777" w:rsidR="00EF254E" w:rsidRPr="00733E3B" w:rsidRDefault="00EF254E" w:rsidP="00EF254E">
      <w:pPr>
        <w:pStyle w:val="Normal1"/>
        <w:spacing w:before="120" w:after="120" w:line="360" w:lineRule="auto"/>
      </w:pPr>
    </w:p>
    <w:p w14:paraId="4099A146" w14:textId="77777777" w:rsidR="00EF254E" w:rsidRPr="00733E3B" w:rsidRDefault="00EF254E" w:rsidP="00EF254E">
      <w:pPr>
        <w:pStyle w:val="Normal1"/>
        <w:spacing w:before="120" w:after="120" w:line="360" w:lineRule="auto"/>
      </w:pPr>
      <w:r w:rsidRPr="00733E3B">
        <w:rPr>
          <w:b/>
          <w:lang w:eastAsia="ja-JP"/>
        </w:rPr>
        <w:t>Mouse strains, tissue harvesting and sectioning</w:t>
      </w:r>
    </w:p>
    <w:p w14:paraId="60CCCD13" w14:textId="77777777" w:rsidR="00EF254E" w:rsidRPr="00C91560" w:rsidRDefault="00EF254E" w:rsidP="00EF254E">
      <w:pPr>
        <w:widowControl w:val="0"/>
        <w:autoSpaceDE w:val="0"/>
        <w:autoSpaceDN w:val="0"/>
        <w:adjustRightInd w:val="0"/>
        <w:spacing w:line="360" w:lineRule="auto"/>
        <w:rPr>
          <w:rFonts w:ascii="Helvetica" w:hAnsi="Helvetica" w:cs="Calibri"/>
          <w:lang w:eastAsia="ja-JP"/>
        </w:rPr>
      </w:pPr>
      <w:r w:rsidRPr="00C91560">
        <w:rPr>
          <w:rFonts w:ascii="Helvetica" w:hAnsi="Helvetica"/>
        </w:rPr>
        <w:t xml:space="preserve">All experiments involving mice were conducted in accordance with policies and procedures described in the Guide for the Care and Use of Laboratory Animals of the National Institutes of Health, and were approved by the Institutional Animal Care and Use Committee (IACUC) at The Jackson Laboratory. </w:t>
      </w:r>
      <w:r w:rsidRPr="00C91560">
        <w:rPr>
          <w:rFonts w:ascii="Helvetica" w:hAnsi="Helvetica"/>
          <w:iCs/>
        </w:rPr>
        <w:t xml:space="preserve">All mice were bred and housed in a 12/12 hours light/dark cycle. </w:t>
      </w:r>
      <w:r>
        <w:rPr>
          <w:rFonts w:ascii="Helvetica" w:hAnsi="Helvetica"/>
          <w:iCs/>
        </w:rPr>
        <w:t>Six</w:t>
      </w:r>
      <w:r w:rsidRPr="00C91560">
        <w:rPr>
          <w:rFonts w:ascii="Helvetica" w:hAnsi="Helvetica"/>
          <w:iCs/>
        </w:rPr>
        <w:t xml:space="preserve"> months old male </w:t>
      </w:r>
      <w:r w:rsidRPr="00C91560">
        <w:rPr>
          <w:rFonts w:ascii="Helvetica" w:hAnsi="Helvetica" w:cs="Calibri"/>
          <w:lang w:eastAsia="ja-JP"/>
        </w:rPr>
        <w:t>C57BL/6J mice were injected intraperitoneally with a lethal quantity of ketamine/</w:t>
      </w:r>
      <w:proofErr w:type="spellStart"/>
      <w:r w:rsidRPr="00C91560">
        <w:rPr>
          <w:rFonts w:ascii="Helvetica" w:hAnsi="Helvetica" w:cs="Calibri"/>
          <w:lang w:eastAsia="ja-JP"/>
        </w:rPr>
        <w:t>xylazine</w:t>
      </w:r>
      <w:proofErr w:type="spellEnd"/>
      <w:r w:rsidRPr="00C91560">
        <w:rPr>
          <w:rFonts w:ascii="Helvetica" w:hAnsi="Helvetica" w:cs="Calibri"/>
          <w:lang w:eastAsia="ja-JP"/>
        </w:rPr>
        <w:t xml:space="preserve"> according to IACUC approved procedures. They were perfused with 1X PBS (phosphate buffered saline) and whole brains were removed and fixed in 4% paraformaldehyde for two hours at 4˚C. Following fixation, the tissue was rinsed in 1X PBS, incubated in 10% sucrose for eight hours at 4˚C, then incubated in 30% sucrose overnight at 4˚C. Brains were then frozen in optimal cutting temperature (OCT) compound and stored at -80˚C until sectioning. Frozen brains were sectioned at 25µm and mounted on glass slides, which were stored at -80˚C until required for immunofluorescence staining.</w:t>
      </w:r>
    </w:p>
    <w:p w14:paraId="2BE43928" w14:textId="77777777" w:rsidR="00EF254E" w:rsidRPr="00733E3B" w:rsidRDefault="00EF254E" w:rsidP="00EF254E">
      <w:pPr>
        <w:widowControl w:val="0"/>
        <w:autoSpaceDE w:val="0"/>
        <w:autoSpaceDN w:val="0"/>
        <w:adjustRightInd w:val="0"/>
        <w:spacing w:line="360" w:lineRule="auto"/>
        <w:rPr>
          <w:b/>
          <w:lang w:eastAsia="ja-JP"/>
        </w:rPr>
      </w:pPr>
      <w:r w:rsidRPr="00733E3B">
        <w:rPr>
          <w:b/>
          <w:lang w:eastAsia="ja-JP"/>
        </w:rPr>
        <w:t>Immunofluorescence</w:t>
      </w:r>
    </w:p>
    <w:p w14:paraId="6D71728B" w14:textId="77777777" w:rsidR="00EF254E" w:rsidRPr="00C91560" w:rsidRDefault="00EF254E" w:rsidP="00EF254E">
      <w:pPr>
        <w:spacing w:line="360" w:lineRule="auto"/>
        <w:rPr>
          <w:rFonts w:ascii="Helvetica" w:hAnsi="Helvetica"/>
        </w:rPr>
      </w:pPr>
      <w:r w:rsidRPr="00C91560">
        <w:rPr>
          <w:rFonts w:ascii="Helvetica" w:hAnsi="Helvetica" w:cs="Calibri"/>
          <w:lang w:eastAsia="ja-JP"/>
        </w:rPr>
        <w:t xml:space="preserve">Brain sections were incubated overnight at 4˚C in the following primary antibodies: rabbit polyclonal anti-PDGFA (1:50, </w:t>
      </w:r>
      <w:proofErr w:type="spellStart"/>
      <w:r>
        <w:rPr>
          <w:rFonts w:ascii="Helvetica" w:hAnsi="Helvetica" w:cs="Calibri"/>
          <w:lang w:eastAsia="ja-JP"/>
        </w:rPr>
        <w:t>Bioss</w:t>
      </w:r>
      <w:proofErr w:type="spellEnd"/>
      <w:r>
        <w:rPr>
          <w:rFonts w:ascii="Helvetica" w:hAnsi="Helvetica" w:cs="Calibri"/>
          <w:lang w:eastAsia="ja-JP"/>
        </w:rPr>
        <w:t xml:space="preserve"> antibodies</w:t>
      </w:r>
      <w:r w:rsidRPr="00C91560">
        <w:rPr>
          <w:rFonts w:ascii="Helvetica" w:hAnsi="Helvetica" w:cs="Calibri"/>
          <w:lang w:eastAsia="ja-JP"/>
        </w:rPr>
        <w:t xml:space="preserve">), </w:t>
      </w:r>
      <w:r>
        <w:rPr>
          <w:rFonts w:ascii="Helvetica" w:hAnsi="Helvetica" w:cs="Calibri"/>
          <w:lang w:eastAsia="ja-JP"/>
        </w:rPr>
        <w:t>sheep</w:t>
      </w:r>
      <w:r w:rsidRPr="00C91560">
        <w:rPr>
          <w:rFonts w:ascii="Helvetica" w:hAnsi="Helvetica" w:cs="Calibri"/>
          <w:lang w:eastAsia="ja-JP"/>
        </w:rPr>
        <w:t xml:space="preserve"> polyclonal anti-PRKAR1B (1:50, R&amp;D Systems), goat anti-COL-IV (1:50, EMD Millipore), go</w:t>
      </w:r>
      <w:r>
        <w:rPr>
          <w:rFonts w:ascii="Helvetica" w:hAnsi="Helvetica" w:cs="Calibri"/>
          <w:lang w:eastAsia="ja-JP"/>
        </w:rPr>
        <w:t>at anti-CD31 (1:50, R&amp;D Systems). Sections</w:t>
      </w:r>
      <w:r w:rsidRPr="00C91560">
        <w:rPr>
          <w:rFonts w:ascii="Helvetica" w:hAnsi="Helvetica" w:cs="Calibri"/>
          <w:lang w:eastAsia="ja-JP"/>
        </w:rPr>
        <w:t xml:space="preserve"> were immersed in deionized water for 3 minutes at 37˚C and then treated with 0.5mg/ml pepsin in 0.2N HCL for 15 minutes at 37˚C. Slides were then washed in 1X PBS twice for 10 minutes at room temperature. With the exception of anti-Col-</w:t>
      </w:r>
      <w:r>
        <w:rPr>
          <w:rFonts w:ascii="Helvetica" w:hAnsi="Helvetica" w:cs="Calibri"/>
          <w:lang w:eastAsia="ja-JP"/>
        </w:rPr>
        <w:t>IV, antibodies were diluted in 0</w:t>
      </w:r>
      <w:r w:rsidRPr="00C91560">
        <w:rPr>
          <w:rFonts w:ascii="Helvetica" w:hAnsi="Helvetica" w:cs="Calibri"/>
          <w:lang w:eastAsia="ja-JP"/>
        </w:rPr>
        <w:t>.5% PBTB (1X PBS, .0.5% TritonX-100, 0.5% BSA (bovine serum albumin)) containing 10% normal donkey serum. Anti-Col-IV was diluted in 0.5% PBT. Sections were washed three times in 0.5% PBT then incubated for two hours at room temperature with their respective secondary antibodies (do</w:t>
      </w:r>
      <w:r>
        <w:rPr>
          <w:rFonts w:ascii="Helvetica" w:hAnsi="Helvetica" w:cs="Calibri"/>
          <w:lang w:eastAsia="ja-JP"/>
        </w:rPr>
        <w:t>nkey anti-rabbit Alexa Fluor 594</w:t>
      </w:r>
      <w:r w:rsidRPr="00C91560">
        <w:rPr>
          <w:rFonts w:ascii="Helvetica" w:hAnsi="Helvetica" w:cs="Calibri"/>
          <w:lang w:eastAsia="ja-JP"/>
        </w:rPr>
        <w:t xml:space="preserve">, </w:t>
      </w:r>
      <w:r>
        <w:rPr>
          <w:rFonts w:ascii="Helvetica" w:hAnsi="Helvetica" w:cs="Calibri"/>
          <w:lang w:eastAsia="ja-JP"/>
        </w:rPr>
        <w:t>donkey anti-goat Alexa Fluor 488</w:t>
      </w:r>
      <w:r w:rsidRPr="00C91560">
        <w:rPr>
          <w:rFonts w:ascii="Helvetica" w:hAnsi="Helvetica" w:cs="Calibri"/>
          <w:lang w:eastAsia="ja-JP"/>
        </w:rPr>
        <w:t>, and donkey anti-</w:t>
      </w:r>
      <w:r>
        <w:rPr>
          <w:rFonts w:ascii="Helvetica" w:hAnsi="Helvetica" w:cs="Calibri"/>
          <w:lang w:eastAsia="ja-JP"/>
        </w:rPr>
        <w:t>sheep Alexa Fluor 594</w:t>
      </w:r>
      <w:r w:rsidRPr="00C91560">
        <w:rPr>
          <w:rFonts w:ascii="Helvetica" w:hAnsi="Helvetica" w:cs="Calibri"/>
          <w:lang w:eastAsia="ja-JP"/>
        </w:rPr>
        <w:t xml:space="preserve">, 1:1000 dilution, Life Technologies). All sections were then counterstained with DAPI (1:1000 in 1X PBS) and then washed with 1X PBS prior to mounting </w:t>
      </w:r>
      <w:r w:rsidRPr="00C91560">
        <w:rPr>
          <w:rFonts w:ascii="Helvetica" w:hAnsi="Helvetica" w:cs="Calibri"/>
          <w:lang w:eastAsia="ja-JP"/>
        </w:rPr>
        <w:lastRenderedPageBreak/>
        <w:t xml:space="preserve">with Aqua </w:t>
      </w:r>
      <w:proofErr w:type="spellStart"/>
      <w:r w:rsidRPr="00C91560">
        <w:rPr>
          <w:rFonts w:ascii="Helvetica" w:hAnsi="Helvetica" w:cs="Calibri"/>
          <w:lang w:eastAsia="ja-JP"/>
        </w:rPr>
        <w:t>PolyMount</w:t>
      </w:r>
      <w:proofErr w:type="spellEnd"/>
      <w:r w:rsidRPr="00C91560">
        <w:rPr>
          <w:rFonts w:ascii="Helvetica" w:hAnsi="Helvetica" w:cs="Calibri"/>
          <w:lang w:eastAsia="ja-JP"/>
        </w:rPr>
        <w:t>. Images were taken using a Leica SP5 confocal microscope located within the Imaging facility at The Jackson Laboratory.</w:t>
      </w:r>
    </w:p>
    <w:p w14:paraId="4F274863" w14:textId="77777777" w:rsidR="00EF254E" w:rsidRPr="00733E3B" w:rsidRDefault="00EF254E" w:rsidP="00F90519">
      <w:pPr>
        <w:pStyle w:val="Normal1"/>
        <w:spacing w:after="120" w:line="360" w:lineRule="auto"/>
      </w:pPr>
    </w:p>
    <w:p w14:paraId="584E639A" w14:textId="77777777" w:rsidR="00560CD0" w:rsidRPr="00733E3B" w:rsidRDefault="00204E2F" w:rsidP="00214DD2">
      <w:pPr>
        <w:pStyle w:val="Normal1"/>
        <w:spacing w:after="120" w:line="360" w:lineRule="auto"/>
      </w:pPr>
      <w:r w:rsidRPr="00733E3B">
        <w:rPr>
          <w:b/>
        </w:rPr>
        <w:t>Results</w:t>
      </w:r>
    </w:p>
    <w:p w14:paraId="524FEF0C" w14:textId="77777777" w:rsidR="00560CD0" w:rsidRPr="00733E3B" w:rsidRDefault="00204E2F" w:rsidP="00214DD2">
      <w:pPr>
        <w:pStyle w:val="Normal1"/>
        <w:spacing w:after="120" w:line="360" w:lineRule="auto"/>
      </w:pPr>
      <w:r w:rsidRPr="00733E3B">
        <w:rPr>
          <w:b/>
        </w:rPr>
        <w:t>Alzheimer’s disease sequencing project</w:t>
      </w:r>
    </w:p>
    <w:p w14:paraId="5F9292F9" w14:textId="77777777" w:rsidR="00560CD0" w:rsidRPr="00733E3B" w:rsidRDefault="005E59BC" w:rsidP="00214DD2">
      <w:pPr>
        <w:pStyle w:val="Normal1"/>
        <w:spacing w:after="120" w:line="360" w:lineRule="auto"/>
      </w:pPr>
      <w:r w:rsidRPr="00733E3B">
        <w:t xml:space="preserve">Development of </w:t>
      </w:r>
      <w:r w:rsidR="00A20B18" w:rsidRPr="00733E3B">
        <w:rPr>
          <w:i/>
        </w:rPr>
        <w:t>Bayes-GLMM</w:t>
      </w:r>
      <w:r w:rsidRPr="00733E3B">
        <w:rPr>
          <w:i/>
        </w:rPr>
        <w:t xml:space="preserve"> </w:t>
      </w:r>
      <w:r w:rsidRPr="00733E3B">
        <w:t xml:space="preserve">was motivated </w:t>
      </w:r>
      <w:r w:rsidR="00A20B18" w:rsidRPr="00733E3B">
        <w:t>by</w:t>
      </w:r>
      <w:r w:rsidRPr="00733E3B">
        <w:t xml:space="preserve"> the </w:t>
      </w:r>
      <w:r w:rsidR="007B09FD" w:rsidRPr="00733E3B">
        <w:t xml:space="preserve">advent </w:t>
      </w:r>
      <w:r w:rsidRPr="00733E3B">
        <w:t xml:space="preserve">of the whole-genome sequencing </w:t>
      </w:r>
      <w:r w:rsidR="00A20B18" w:rsidRPr="00733E3B">
        <w:t>association studies, such as the</w:t>
      </w:r>
      <w:r w:rsidRPr="00733E3B">
        <w:t xml:space="preserve"> Alzheimer’s disease sequencing project (ADSP)</w:t>
      </w:r>
      <w:r w:rsidR="007B0FDF" w:rsidRPr="00733E3B">
        <w:t xml:space="preserve"> (</w:t>
      </w:r>
      <w:hyperlink r:id="rId12" w:history="1">
        <w:r w:rsidR="00611ABB" w:rsidRPr="00733E3B">
          <w:rPr>
            <w:rStyle w:val="Hyperlink"/>
          </w:rPr>
          <w:t>www.niagads.org/adsp</w:t>
        </w:r>
      </w:hyperlink>
      <w:r w:rsidR="00611ABB" w:rsidRPr="00733E3B">
        <w:t>; Methods</w:t>
      </w:r>
      <w:r w:rsidR="007B0FDF" w:rsidRPr="00733E3B">
        <w:t>)</w:t>
      </w:r>
      <w:r w:rsidRPr="00733E3B">
        <w:t>.</w:t>
      </w:r>
      <w:r w:rsidR="00D57E87" w:rsidRPr="00733E3B">
        <w:t xml:space="preserve"> </w:t>
      </w:r>
      <w:r w:rsidR="00204E2F" w:rsidRPr="00733E3B">
        <w:t xml:space="preserve">ADSP was initiated to discover novel genomic variants for late-onset Alzheimer’s disease. </w:t>
      </w:r>
      <w:r w:rsidR="00D57E87" w:rsidRPr="00733E3B">
        <w:t>The</w:t>
      </w:r>
      <w:r w:rsidR="00204E2F" w:rsidRPr="00733E3B">
        <w:t xml:space="preserve"> whole genome sequence (WGS) </w:t>
      </w:r>
      <w:r w:rsidR="009A4B4B" w:rsidRPr="00733E3B">
        <w:t xml:space="preserve">cohorts of ADSP contained </w:t>
      </w:r>
      <w:r w:rsidR="000D2DB4" w:rsidRPr="00733E3B">
        <w:t>570</w:t>
      </w:r>
      <w:r w:rsidR="00204E2F" w:rsidRPr="00733E3B">
        <w:t xml:space="preserve"> </w:t>
      </w:r>
      <w:r w:rsidR="009A4B4B" w:rsidRPr="00733E3B">
        <w:t>participants</w:t>
      </w:r>
      <w:r w:rsidR="00204E2F" w:rsidRPr="00733E3B">
        <w:t xml:space="preserve"> from 111 families. </w:t>
      </w:r>
      <w:r w:rsidR="009A4B4B" w:rsidRPr="00733E3B">
        <w:rPr>
          <w:highlight w:val="white"/>
        </w:rPr>
        <w:t xml:space="preserve">This family-based design generated profound sample relatedness </w:t>
      </w:r>
      <w:r w:rsidR="003006B0" w:rsidRPr="00733E3B">
        <w:rPr>
          <w:highlight w:val="white"/>
        </w:rPr>
        <w:t>that</w:t>
      </w:r>
      <w:r w:rsidR="009A4B4B" w:rsidRPr="00733E3B">
        <w:rPr>
          <w:highlight w:val="white"/>
        </w:rPr>
        <w:t xml:space="preserve"> </w:t>
      </w:r>
      <w:r w:rsidR="003006B0" w:rsidRPr="00733E3B">
        <w:rPr>
          <w:highlight w:val="white"/>
        </w:rPr>
        <w:t>warrant</w:t>
      </w:r>
      <w:r w:rsidR="00A20B18" w:rsidRPr="00733E3B">
        <w:rPr>
          <w:highlight w:val="white"/>
        </w:rPr>
        <w:t>ed</w:t>
      </w:r>
      <w:r w:rsidR="009A4B4B" w:rsidRPr="00733E3B">
        <w:rPr>
          <w:highlight w:val="white"/>
        </w:rPr>
        <w:t xml:space="preserve"> a mixed model approach. </w:t>
      </w:r>
      <w:r w:rsidR="009A4B4B" w:rsidRPr="00733E3B">
        <w:t>Further</w:t>
      </w:r>
      <w:r w:rsidR="006E15A6" w:rsidRPr="00733E3B">
        <w:t>more</w:t>
      </w:r>
      <w:r w:rsidR="009A4B4B" w:rsidRPr="00733E3B">
        <w:t xml:space="preserve">, phenotypic traits were four levels of </w:t>
      </w:r>
      <w:r w:rsidR="00F872C4" w:rsidRPr="00733E3B">
        <w:t>Alzheimer’s diagnoses</w:t>
      </w:r>
      <w:r w:rsidR="00204E2F" w:rsidRPr="00733E3B">
        <w:t>: no (</w:t>
      </w:r>
      <w:r w:rsidR="00F872C4" w:rsidRPr="00733E3B">
        <w:t xml:space="preserve">N = </w:t>
      </w:r>
      <w:r w:rsidR="00944961" w:rsidRPr="00733E3B">
        <w:t>78</w:t>
      </w:r>
      <w:r w:rsidR="00204E2F" w:rsidRPr="00733E3B">
        <w:t>), possible (</w:t>
      </w:r>
      <w:r w:rsidR="00F872C4" w:rsidRPr="00733E3B">
        <w:t xml:space="preserve">N = </w:t>
      </w:r>
      <w:r w:rsidR="00204E2F" w:rsidRPr="00733E3B">
        <w:t>81), probable (</w:t>
      </w:r>
      <w:r w:rsidR="00F872C4" w:rsidRPr="00733E3B">
        <w:t xml:space="preserve">N = </w:t>
      </w:r>
      <w:r w:rsidR="00204E2F" w:rsidRPr="00733E3B">
        <w:t>3</w:t>
      </w:r>
      <w:r w:rsidR="00944961" w:rsidRPr="00733E3B">
        <w:t>56</w:t>
      </w:r>
      <w:r w:rsidR="00204E2F" w:rsidRPr="00733E3B">
        <w:t>), and definite (</w:t>
      </w:r>
      <w:r w:rsidR="00F872C4" w:rsidRPr="00733E3B">
        <w:t xml:space="preserve">N = </w:t>
      </w:r>
      <w:r w:rsidR="00204E2F" w:rsidRPr="00733E3B">
        <w:t>55)</w:t>
      </w:r>
      <w:r w:rsidR="00F872C4" w:rsidRPr="00733E3B">
        <w:t xml:space="preserve">, </w:t>
      </w:r>
      <w:r w:rsidR="009A4B4B" w:rsidRPr="00733E3B">
        <w:t xml:space="preserve">which necessitated a generalized </w:t>
      </w:r>
      <w:r w:rsidR="006E15A6" w:rsidRPr="00733E3B">
        <w:t xml:space="preserve">categorical </w:t>
      </w:r>
      <w:r w:rsidR="009A4B4B" w:rsidRPr="00733E3B">
        <w:t>model. F</w:t>
      </w:r>
      <w:r w:rsidR="00204E2F" w:rsidRPr="00733E3B">
        <w:t xml:space="preserve">amily pedigree, race, ethnicity, age, sex, and </w:t>
      </w:r>
      <w:r w:rsidR="00204E2F" w:rsidRPr="00733E3B">
        <w:rPr>
          <w:i/>
        </w:rPr>
        <w:t xml:space="preserve">APOE </w:t>
      </w:r>
      <w:r w:rsidR="001C4CB0" w:rsidRPr="00733E3B">
        <w:rPr>
          <w:i/>
        </w:rPr>
        <w:t>ε</w:t>
      </w:r>
      <w:r w:rsidR="00204E2F" w:rsidRPr="00733E3B">
        <w:rPr>
          <w:i/>
        </w:rPr>
        <w:t>2/</w:t>
      </w:r>
      <w:r w:rsidR="001C4CB0" w:rsidRPr="00733E3B">
        <w:rPr>
          <w:i/>
        </w:rPr>
        <w:t>ε</w:t>
      </w:r>
      <w:r w:rsidR="00204E2F" w:rsidRPr="00733E3B">
        <w:rPr>
          <w:i/>
        </w:rPr>
        <w:t>3/</w:t>
      </w:r>
      <w:r w:rsidR="001C4CB0" w:rsidRPr="00733E3B">
        <w:rPr>
          <w:i/>
        </w:rPr>
        <w:t>ε</w:t>
      </w:r>
      <w:r w:rsidR="00204E2F" w:rsidRPr="00733E3B">
        <w:rPr>
          <w:i/>
        </w:rPr>
        <w:t>4</w:t>
      </w:r>
      <w:r w:rsidR="00204E2F" w:rsidRPr="00733E3B">
        <w:t xml:space="preserve"> genotype</w:t>
      </w:r>
      <w:r w:rsidR="00F872C4" w:rsidRPr="00733E3B">
        <w:t xml:space="preserve"> were </w:t>
      </w:r>
      <w:r w:rsidR="00A166A5" w:rsidRPr="00733E3B">
        <w:t xml:space="preserve">also </w:t>
      </w:r>
      <w:r w:rsidR="00F872C4" w:rsidRPr="00733E3B">
        <w:t xml:space="preserve">reported for each </w:t>
      </w:r>
      <w:r w:rsidR="00A166A5" w:rsidRPr="00733E3B">
        <w:t>participant</w:t>
      </w:r>
      <w:r w:rsidR="00204E2F" w:rsidRPr="00733E3B">
        <w:t>.</w:t>
      </w:r>
      <w:r w:rsidR="00486F85" w:rsidRPr="00733E3B">
        <w:t xml:space="preserve"> </w:t>
      </w:r>
      <w:r w:rsidR="00FE4BA1" w:rsidRPr="00733E3B">
        <w:t>The population was 61% female</w:t>
      </w:r>
      <w:r w:rsidR="00A166A5" w:rsidRPr="00733E3B">
        <w:t>.</w:t>
      </w:r>
      <w:r w:rsidR="00FE4BA1" w:rsidRPr="00733E3B">
        <w:t xml:space="preserve"> </w:t>
      </w:r>
      <w:r w:rsidR="00A166A5" w:rsidRPr="00733E3B">
        <w:t>I</w:t>
      </w:r>
      <w:r w:rsidR="00FE4BA1" w:rsidRPr="00733E3B">
        <w:t xml:space="preserve">nterquartile range of sample ages was 67 to 80 years. </w:t>
      </w:r>
      <w:r w:rsidR="008005AD" w:rsidRPr="00733E3B">
        <w:t xml:space="preserve">In </w:t>
      </w:r>
      <w:r w:rsidR="008005AD" w:rsidRPr="00733E3B">
        <w:rPr>
          <w:i/>
        </w:rPr>
        <w:t>APOE</w:t>
      </w:r>
      <w:r w:rsidR="008005AD" w:rsidRPr="00733E3B">
        <w:t xml:space="preserve"> genotypes, h</w:t>
      </w:r>
      <w:r w:rsidR="00C86A1F" w:rsidRPr="00733E3B">
        <w:t>omozygous</w:t>
      </w:r>
      <w:r w:rsidR="001C4CB0" w:rsidRPr="00733E3B">
        <w:rPr>
          <w:i/>
        </w:rPr>
        <w:t xml:space="preserve"> APOEε3</w:t>
      </w:r>
      <w:r w:rsidR="004949DF" w:rsidRPr="00733E3B">
        <w:t xml:space="preserve"> </w:t>
      </w:r>
      <w:r w:rsidR="001C4CB0" w:rsidRPr="00733E3B">
        <w:t xml:space="preserve">comprised </w:t>
      </w:r>
      <w:r w:rsidR="00486F85" w:rsidRPr="00733E3B">
        <w:t>56.7%</w:t>
      </w:r>
      <w:r w:rsidR="004C0991" w:rsidRPr="00733E3B">
        <w:t xml:space="preserve"> (N = 323)</w:t>
      </w:r>
      <w:r w:rsidR="00486F85" w:rsidRPr="00733E3B">
        <w:t xml:space="preserve"> of the population, followed by</w:t>
      </w:r>
      <w:r w:rsidR="004949DF" w:rsidRPr="00733E3B">
        <w:t xml:space="preserve"> 35.1% </w:t>
      </w:r>
      <w:r w:rsidR="0043655F" w:rsidRPr="00733E3B">
        <w:t xml:space="preserve">(N = 200) </w:t>
      </w:r>
      <w:r w:rsidR="004949DF" w:rsidRPr="00733E3B">
        <w:t xml:space="preserve">of </w:t>
      </w:r>
      <w:r w:rsidR="001C4CB0" w:rsidRPr="00733E3B">
        <w:rPr>
          <w:i/>
        </w:rPr>
        <w:t>APOEε3</w:t>
      </w:r>
      <w:r w:rsidR="004949DF" w:rsidRPr="00733E3B">
        <w:t>/</w:t>
      </w:r>
      <w:r w:rsidR="001C4CB0" w:rsidRPr="00733E3B">
        <w:rPr>
          <w:i/>
        </w:rPr>
        <w:t>APOEε4</w:t>
      </w:r>
      <w:r w:rsidR="004949DF" w:rsidRPr="00733E3B">
        <w:t>, 6.8</w:t>
      </w:r>
      <w:r w:rsidR="00073CCB" w:rsidRPr="00733E3B">
        <w:t>4</w:t>
      </w:r>
      <w:r w:rsidR="004949DF" w:rsidRPr="00733E3B">
        <w:t>%</w:t>
      </w:r>
      <w:r w:rsidR="0043655F" w:rsidRPr="00733E3B">
        <w:t xml:space="preserve"> (N = 39)</w:t>
      </w:r>
      <w:r w:rsidR="004949DF" w:rsidRPr="00733E3B">
        <w:t xml:space="preserve"> of </w:t>
      </w:r>
      <w:r w:rsidR="001C4CB0" w:rsidRPr="00733E3B">
        <w:rPr>
          <w:i/>
        </w:rPr>
        <w:t>APOEε2</w:t>
      </w:r>
      <w:r w:rsidR="004949DF" w:rsidRPr="00733E3B">
        <w:t>/</w:t>
      </w:r>
      <w:r w:rsidR="001C4CB0" w:rsidRPr="00733E3B">
        <w:rPr>
          <w:i/>
        </w:rPr>
        <w:t>APOEε3</w:t>
      </w:r>
      <w:r w:rsidR="004949DF" w:rsidRPr="00733E3B">
        <w:t xml:space="preserve">, </w:t>
      </w:r>
      <w:r w:rsidR="00073CCB" w:rsidRPr="00733E3B">
        <w:t>1.05</w:t>
      </w:r>
      <w:r w:rsidR="004949DF" w:rsidRPr="00733E3B">
        <w:t xml:space="preserve">% </w:t>
      </w:r>
      <w:r w:rsidR="0043655F" w:rsidRPr="00733E3B">
        <w:t xml:space="preserve">(N = 6) </w:t>
      </w:r>
      <w:r w:rsidR="004949DF" w:rsidRPr="00733E3B">
        <w:t xml:space="preserve">of </w:t>
      </w:r>
      <w:r w:rsidR="001C4CB0" w:rsidRPr="00733E3B">
        <w:rPr>
          <w:i/>
        </w:rPr>
        <w:t>APOEε2</w:t>
      </w:r>
      <w:r w:rsidR="004949DF" w:rsidRPr="00733E3B">
        <w:t>/</w:t>
      </w:r>
      <w:r w:rsidR="001C4CB0" w:rsidRPr="00733E3B">
        <w:rPr>
          <w:i/>
        </w:rPr>
        <w:t>APOEε4</w:t>
      </w:r>
      <w:r w:rsidR="004949DF" w:rsidRPr="00733E3B">
        <w:t>, and 0.35</w:t>
      </w:r>
      <w:r w:rsidR="00073CCB" w:rsidRPr="00733E3B">
        <w:t>1</w:t>
      </w:r>
      <w:r w:rsidR="004949DF" w:rsidRPr="00733E3B">
        <w:t xml:space="preserve">% </w:t>
      </w:r>
      <w:r w:rsidR="0043655F" w:rsidRPr="00733E3B">
        <w:t xml:space="preserve">(N = 2) </w:t>
      </w:r>
      <w:r w:rsidR="004949DF" w:rsidRPr="00733E3B">
        <w:t xml:space="preserve">of </w:t>
      </w:r>
      <w:r w:rsidR="001C4CB0" w:rsidRPr="00733E3B">
        <w:rPr>
          <w:i/>
        </w:rPr>
        <w:t>APOEε2</w:t>
      </w:r>
      <w:r w:rsidR="004949DF" w:rsidRPr="00733E3B">
        <w:t>/</w:t>
      </w:r>
      <w:r w:rsidR="001C4CB0" w:rsidRPr="00733E3B">
        <w:rPr>
          <w:i/>
        </w:rPr>
        <w:t>APOEε2</w:t>
      </w:r>
      <w:r w:rsidR="001C4CB0" w:rsidRPr="00733E3B">
        <w:t xml:space="preserve"> </w:t>
      </w:r>
      <w:r w:rsidR="00340D58" w:rsidRPr="00733E3B">
        <w:t>(Figure 1)</w:t>
      </w:r>
      <w:r w:rsidR="00204E2F" w:rsidRPr="00733E3B">
        <w:t xml:space="preserve">. </w:t>
      </w:r>
      <w:r w:rsidR="001C4CB0" w:rsidRPr="00733E3B">
        <w:t xml:space="preserve">Individuals homozygous for </w:t>
      </w:r>
      <w:r w:rsidR="001C4CB0" w:rsidRPr="00733E3B">
        <w:rPr>
          <w:i/>
        </w:rPr>
        <w:t xml:space="preserve">APOEε4 </w:t>
      </w:r>
      <w:r w:rsidR="001C4CB0" w:rsidRPr="00733E3B">
        <w:t>were excluded from the study.</w:t>
      </w:r>
    </w:p>
    <w:p w14:paraId="151D3EB7" w14:textId="77777777" w:rsidR="00560CD0" w:rsidRPr="00733E3B" w:rsidRDefault="0072181C" w:rsidP="00483293">
      <w:pPr>
        <w:pStyle w:val="Normal1"/>
        <w:spacing w:before="120" w:after="120" w:line="360" w:lineRule="auto"/>
      </w:pPr>
      <w:r w:rsidRPr="00733E3B">
        <w:t>Additive effects of age, sex</w:t>
      </w:r>
      <w:r w:rsidR="00F31068" w:rsidRPr="00733E3B">
        <w:t xml:space="preserve"> (female)</w:t>
      </w:r>
      <w:r w:rsidRPr="00733E3B">
        <w:t xml:space="preserve">, and </w:t>
      </w:r>
      <w:r w:rsidRPr="00733E3B">
        <w:rPr>
          <w:i/>
        </w:rPr>
        <w:t>APOE</w:t>
      </w:r>
      <w:r w:rsidRPr="00733E3B">
        <w:t xml:space="preserve"> </w:t>
      </w:r>
      <w:r w:rsidR="008C3C7F" w:rsidRPr="00733E3B">
        <w:t>allele-types</w:t>
      </w:r>
      <w:r w:rsidR="00901F94" w:rsidRPr="00733E3B">
        <w:t xml:space="preserve"> (</w:t>
      </w:r>
      <w:r w:rsidR="003006B0" w:rsidRPr="00733E3B">
        <w:rPr>
          <w:i/>
        </w:rPr>
        <w:t>ε</w:t>
      </w:r>
      <w:r w:rsidR="00901F94" w:rsidRPr="00733E3B">
        <w:rPr>
          <w:i/>
        </w:rPr>
        <w:t>2</w:t>
      </w:r>
      <w:r w:rsidR="003006B0" w:rsidRPr="00733E3B">
        <w:t xml:space="preserve">, </w:t>
      </w:r>
      <w:r w:rsidR="003006B0" w:rsidRPr="00733E3B">
        <w:rPr>
          <w:i/>
        </w:rPr>
        <w:t>ε3</w:t>
      </w:r>
      <w:r w:rsidR="003006B0" w:rsidRPr="00733E3B">
        <w:t xml:space="preserve">, </w:t>
      </w:r>
      <w:r w:rsidR="003006B0" w:rsidRPr="00733E3B">
        <w:rPr>
          <w:i/>
        </w:rPr>
        <w:t>ε4</w:t>
      </w:r>
      <w:r w:rsidR="00901F94" w:rsidRPr="00733E3B">
        <w:t>)</w:t>
      </w:r>
      <w:r w:rsidR="00A71DAB" w:rsidRPr="00733E3B">
        <w:t>, together with the cut points parameters</w:t>
      </w:r>
      <w:r w:rsidR="00A6690B" w:rsidRPr="00733E3B">
        <w:t xml:space="preserve"> of the ordered categorical model,</w:t>
      </w:r>
      <w:r w:rsidRPr="00733E3B">
        <w:t xml:space="preserve"> were tested with </w:t>
      </w:r>
      <w:r w:rsidR="00A20B18" w:rsidRPr="00733E3B">
        <w:rPr>
          <w:i/>
        </w:rPr>
        <w:t>Bayes-GLMM</w:t>
      </w:r>
      <w:r w:rsidR="00DE2AF5" w:rsidRPr="00733E3B">
        <w:rPr>
          <w:i/>
        </w:rPr>
        <w:t xml:space="preserve"> </w:t>
      </w:r>
      <w:r w:rsidR="00DE2AF5" w:rsidRPr="00733E3B">
        <w:t>(Figure 2)</w:t>
      </w:r>
      <w:r w:rsidRPr="00733E3B">
        <w:t xml:space="preserve">. </w:t>
      </w:r>
      <w:r w:rsidR="00F872C4" w:rsidRPr="00733E3B">
        <w:t xml:space="preserve">To account for </w:t>
      </w:r>
      <w:r w:rsidR="00696F9A" w:rsidRPr="00733E3B">
        <w:t>sample</w:t>
      </w:r>
      <w:r w:rsidR="00F872C4" w:rsidRPr="00733E3B">
        <w:t xml:space="preserve"> relatedness, k</w:t>
      </w:r>
      <w:r w:rsidR="00204E2F" w:rsidRPr="00733E3B">
        <w:t xml:space="preserve">inship structure was computed </w:t>
      </w:r>
      <w:r w:rsidR="00F872C4" w:rsidRPr="00733E3B">
        <w:t>from</w:t>
      </w:r>
      <w:r w:rsidR="00204E2F" w:rsidRPr="00733E3B">
        <w:t xml:space="preserve"> a</w:t>
      </w:r>
      <w:r w:rsidR="00BE7BAA" w:rsidRPr="00733E3B">
        <w:t>utosomal variants</w:t>
      </w:r>
      <w:r w:rsidR="00DA10C4" w:rsidRPr="00733E3B">
        <w:t>,</w:t>
      </w:r>
      <w:r w:rsidR="009953D1" w:rsidRPr="00733E3B">
        <w:t xml:space="preserve"> and included as </w:t>
      </w:r>
      <w:r w:rsidR="00566740" w:rsidRPr="00733E3B">
        <w:t xml:space="preserve">the variance-covariance </w:t>
      </w:r>
      <w:r w:rsidR="00B034D9" w:rsidRPr="00733E3B">
        <w:t>matrix</w:t>
      </w:r>
      <w:r w:rsidR="00566740" w:rsidRPr="00733E3B">
        <w:t xml:space="preserve"> of </w:t>
      </w:r>
      <w:r w:rsidR="009953D1" w:rsidRPr="00733E3B">
        <w:t xml:space="preserve">a </w:t>
      </w:r>
      <w:r w:rsidR="00776D3F" w:rsidRPr="00733E3B">
        <w:t>random effect</w:t>
      </w:r>
      <w:r w:rsidR="009953D1" w:rsidRPr="00733E3B">
        <w:t xml:space="preserve"> </w:t>
      </w:r>
      <w:r w:rsidR="004D05B9" w:rsidRPr="00733E3B">
        <w:t>that followed a multivariate normal distribution</w:t>
      </w:r>
      <w:r w:rsidR="00AE0F5B" w:rsidRPr="00733E3B">
        <w:t xml:space="preserve"> (</w:t>
      </w:r>
      <w:r w:rsidR="006E15A6" w:rsidRPr="00733E3B">
        <w:t>Methods</w:t>
      </w:r>
      <w:r w:rsidR="00AE0F5B" w:rsidRPr="00733E3B">
        <w:t>)</w:t>
      </w:r>
      <w:r w:rsidR="00204E2F" w:rsidRPr="00733E3B">
        <w:t>.</w:t>
      </w:r>
      <w:r w:rsidR="004D05B9" w:rsidRPr="00733E3B">
        <w:t xml:space="preserve"> </w:t>
      </w:r>
      <w:r w:rsidR="008E60FC" w:rsidRPr="00733E3B">
        <w:t>M</w:t>
      </w:r>
      <w:r w:rsidR="005958ED" w:rsidRPr="00733E3B">
        <w:t>odel parameters were estimated by MCMC sampling</w:t>
      </w:r>
      <w:r w:rsidR="003006B0" w:rsidRPr="00733E3B">
        <w:t xml:space="preserve">. As expected, we observed that the </w:t>
      </w:r>
      <w:r w:rsidR="003006B0" w:rsidRPr="00733E3B">
        <w:rPr>
          <w:i/>
        </w:rPr>
        <w:t>APOEε4</w:t>
      </w:r>
      <w:r w:rsidR="003006B0" w:rsidRPr="00733E3B">
        <w:t xml:space="preserve"> allele significantly increased risk of Alzheimer’s (</w:t>
      </w:r>
      <w:r w:rsidR="003006B0" w:rsidRPr="00733E3B">
        <w:rPr>
          <w:i/>
        </w:rPr>
        <w:t xml:space="preserve">p </w:t>
      </w:r>
      <w:r w:rsidR="003006B0" w:rsidRPr="00733E3B">
        <w:t xml:space="preserve">= </w:t>
      </w:r>
      <w:r w:rsidR="00024D54" w:rsidRPr="00733E3B">
        <w:t>0.00014)</w:t>
      </w:r>
      <w:r w:rsidR="003006B0" w:rsidRPr="00733E3B">
        <w:t xml:space="preserve"> while the </w:t>
      </w:r>
      <w:r w:rsidR="003006B0" w:rsidRPr="00733E3B">
        <w:rPr>
          <w:i/>
        </w:rPr>
        <w:t>APOEε2</w:t>
      </w:r>
      <w:r w:rsidR="003006B0" w:rsidRPr="00733E3B">
        <w:t xml:space="preserve"> allele reduced risk (</w:t>
      </w:r>
      <w:r w:rsidR="003006B0" w:rsidRPr="00733E3B">
        <w:rPr>
          <w:i/>
        </w:rPr>
        <w:t xml:space="preserve">p </w:t>
      </w:r>
      <w:r w:rsidR="003006B0" w:rsidRPr="00733E3B">
        <w:t>=</w:t>
      </w:r>
      <w:r w:rsidR="00024D54" w:rsidRPr="00733E3B">
        <w:t xml:space="preserve"> 0.0033</w:t>
      </w:r>
      <w:r w:rsidR="003006B0" w:rsidRPr="00733E3B">
        <w:t xml:space="preserve">) relative to the baseline </w:t>
      </w:r>
      <w:r w:rsidR="003006B0" w:rsidRPr="00733E3B">
        <w:rPr>
          <w:i/>
        </w:rPr>
        <w:t>APOEε3</w:t>
      </w:r>
      <w:r w:rsidR="003006B0" w:rsidRPr="00733E3B">
        <w:t xml:space="preserve"> allele.</w:t>
      </w:r>
      <w:r w:rsidR="00204E2F" w:rsidRPr="00733E3B">
        <w:t xml:space="preserve"> </w:t>
      </w:r>
      <w:r w:rsidR="009953D1" w:rsidRPr="00733E3B">
        <w:t>Sex was also a</w:t>
      </w:r>
      <w:r w:rsidR="00204E2F" w:rsidRPr="00733E3B">
        <w:t xml:space="preserve"> significant factor</w:t>
      </w:r>
      <w:r w:rsidR="009953D1" w:rsidRPr="00733E3B">
        <w:t>,</w:t>
      </w:r>
      <w:r w:rsidR="00204E2F" w:rsidRPr="00733E3B">
        <w:t xml:space="preserve"> </w:t>
      </w:r>
      <w:r w:rsidR="00FA7636" w:rsidRPr="00733E3B">
        <w:t>with females at higher risk</w:t>
      </w:r>
      <w:r w:rsidR="003006B0" w:rsidRPr="00733E3B">
        <w:t xml:space="preserve"> (</w:t>
      </w:r>
      <w:r w:rsidR="003006B0" w:rsidRPr="00733E3B">
        <w:rPr>
          <w:i/>
        </w:rPr>
        <w:t xml:space="preserve">p </w:t>
      </w:r>
      <w:r w:rsidR="00024D54" w:rsidRPr="00733E3B">
        <w:t>= 0.032</w:t>
      </w:r>
      <w:r w:rsidR="003006B0" w:rsidRPr="00733E3B">
        <w:t>)</w:t>
      </w:r>
      <w:r w:rsidR="001E33DE" w:rsidRPr="00733E3B">
        <w:t xml:space="preserve">. </w:t>
      </w:r>
      <w:r w:rsidR="00ED1AA3" w:rsidRPr="00733E3B">
        <w:t>Increasing age corresponded to</w:t>
      </w:r>
      <w:r w:rsidR="00FA7636" w:rsidRPr="00733E3B">
        <w:t xml:space="preserve"> a small but significant </w:t>
      </w:r>
      <w:r w:rsidR="00ED1AA3" w:rsidRPr="00733E3B">
        <w:t>risk</w:t>
      </w:r>
      <w:r w:rsidR="00E64AE2" w:rsidRPr="00733E3B">
        <w:t xml:space="preserve"> </w:t>
      </w:r>
      <w:r w:rsidR="00ED1AA3" w:rsidRPr="00733E3B">
        <w:t>increase (</w:t>
      </w:r>
      <w:r w:rsidR="00ED1AA3" w:rsidRPr="00733E3B">
        <w:rPr>
          <w:i/>
        </w:rPr>
        <w:t xml:space="preserve">p </w:t>
      </w:r>
      <w:r w:rsidR="00024D54" w:rsidRPr="00733E3B">
        <w:t>= 0.00036</w:t>
      </w:r>
      <w:r w:rsidR="00ED1AA3" w:rsidRPr="00733E3B">
        <w:t>)</w:t>
      </w:r>
      <w:r w:rsidR="007A6D97" w:rsidRPr="00733E3B">
        <w:t>. The small effect size of age</w:t>
      </w:r>
      <w:r w:rsidR="00FA7636" w:rsidRPr="00733E3B">
        <w:t xml:space="preserve"> </w:t>
      </w:r>
      <w:r w:rsidR="007A6D97" w:rsidRPr="00733E3B">
        <w:t xml:space="preserve">was a result of multiple factors: (1) </w:t>
      </w:r>
      <w:r w:rsidR="006E15A6" w:rsidRPr="00733E3B">
        <w:t>the relatively large values for</w:t>
      </w:r>
      <w:r w:rsidR="007A6D97" w:rsidRPr="00733E3B">
        <w:t xml:space="preserve"> age as a model predictor (67-80); (2) </w:t>
      </w:r>
      <w:r w:rsidR="006E15A6" w:rsidRPr="00733E3B">
        <w:t xml:space="preserve">a </w:t>
      </w:r>
      <w:r w:rsidR="007A6D97" w:rsidRPr="00733E3B">
        <w:t xml:space="preserve">narrow age range; </w:t>
      </w:r>
      <w:r w:rsidR="00FA7636" w:rsidRPr="00733E3B">
        <w:t xml:space="preserve">and </w:t>
      </w:r>
      <w:r w:rsidR="007A6D97" w:rsidRPr="00733E3B">
        <w:t xml:space="preserve">(3) </w:t>
      </w:r>
      <w:r w:rsidR="006E15A6" w:rsidRPr="00733E3B">
        <w:t xml:space="preserve">the </w:t>
      </w:r>
      <w:r w:rsidR="00ED1AA3" w:rsidRPr="00733E3B">
        <w:t>possible</w:t>
      </w:r>
      <w:r w:rsidR="00FA7636" w:rsidRPr="00733E3B">
        <w:t xml:space="preserve"> longevity of non-affected individuals</w:t>
      </w:r>
      <w:r w:rsidR="00204E2F" w:rsidRPr="00733E3B">
        <w:t xml:space="preserve">. </w:t>
      </w:r>
      <w:r w:rsidR="00FA7636" w:rsidRPr="00733E3B">
        <w:t xml:space="preserve">All covariate pairs were tested with fixed-effect interaction terms, but no </w:t>
      </w:r>
      <w:r w:rsidR="00204E2F" w:rsidRPr="00733E3B">
        <w:t>significant interactions were observed (Supplementary Figure 1).</w:t>
      </w:r>
    </w:p>
    <w:p w14:paraId="1DFBA74F" w14:textId="77777777" w:rsidR="00560CD0" w:rsidRPr="00733E3B" w:rsidRDefault="00464899" w:rsidP="00483293">
      <w:pPr>
        <w:pStyle w:val="Normal1"/>
        <w:spacing w:before="120" w:after="120" w:line="360" w:lineRule="auto"/>
      </w:pPr>
      <w:r w:rsidRPr="00733E3B">
        <w:rPr>
          <w:b/>
        </w:rPr>
        <w:lastRenderedPageBreak/>
        <w:t>GWAS of</w:t>
      </w:r>
      <w:r w:rsidR="00204E2F" w:rsidRPr="00733E3B">
        <w:rPr>
          <w:b/>
        </w:rPr>
        <w:t xml:space="preserve"> ADSP WGS</w:t>
      </w:r>
      <w:r w:rsidRPr="00733E3B">
        <w:rPr>
          <w:b/>
        </w:rPr>
        <w:t xml:space="preserve"> cohort by </w:t>
      </w:r>
      <w:r w:rsidRPr="00733E3B">
        <w:rPr>
          <w:b/>
          <w:i/>
        </w:rPr>
        <w:t>Bayes-GLMM</w:t>
      </w:r>
    </w:p>
    <w:p w14:paraId="5A4E3759" w14:textId="77777777" w:rsidR="00560CD0" w:rsidRPr="00733E3B" w:rsidRDefault="000C64AB" w:rsidP="00483293">
      <w:pPr>
        <w:pStyle w:val="Normal1"/>
        <w:spacing w:before="120" w:after="120" w:line="360" w:lineRule="auto"/>
      </w:pPr>
      <w:r w:rsidRPr="00733E3B">
        <w:t xml:space="preserve">The </w:t>
      </w:r>
      <w:r w:rsidR="00AE530A" w:rsidRPr="00733E3B">
        <w:t>ADSP consortium</w:t>
      </w:r>
      <w:r w:rsidR="00A931DE" w:rsidRPr="00733E3B">
        <w:t xml:space="preserve"> identified a</w:t>
      </w:r>
      <w:r w:rsidR="00032554" w:rsidRPr="00733E3B">
        <w:t xml:space="preserve"> total of 27.9 million SNP </w:t>
      </w:r>
      <w:r w:rsidR="00A97402" w:rsidRPr="00733E3B">
        <w:t>from</w:t>
      </w:r>
      <w:r w:rsidR="00032554" w:rsidRPr="00733E3B">
        <w:t xml:space="preserve"> </w:t>
      </w:r>
      <w:r w:rsidR="00A97402" w:rsidRPr="00733E3B">
        <w:t xml:space="preserve">the </w:t>
      </w:r>
      <w:r w:rsidR="006018FF" w:rsidRPr="00733E3B">
        <w:t xml:space="preserve">WGS </w:t>
      </w:r>
      <w:r w:rsidR="00A97402" w:rsidRPr="00733E3B">
        <w:t xml:space="preserve">cohort, </w:t>
      </w:r>
      <w:r w:rsidR="00AE530A" w:rsidRPr="00733E3B">
        <w:t xml:space="preserve">of which 10.3 million </w:t>
      </w:r>
      <w:r w:rsidR="00F445C4" w:rsidRPr="00733E3B">
        <w:t>passed the</w:t>
      </w:r>
      <w:r w:rsidR="006E15A6" w:rsidRPr="00733E3B">
        <w:t>ir</w:t>
      </w:r>
      <w:r w:rsidR="00F445C4" w:rsidRPr="00733E3B">
        <w:t xml:space="preserve"> quality check and </w:t>
      </w:r>
      <w:r w:rsidR="00AE530A" w:rsidRPr="00733E3B">
        <w:t>had minor allele frequenc</w:t>
      </w:r>
      <w:r w:rsidR="003C3547" w:rsidRPr="00733E3B">
        <w:t xml:space="preserve">y </w:t>
      </w:r>
      <w:r w:rsidR="00A03323" w:rsidRPr="00733E3B">
        <w:t>greater</w:t>
      </w:r>
      <w:r w:rsidR="003C3547" w:rsidRPr="00733E3B">
        <w:t xml:space="preserve"> than 0.01</w:t>
      </w:r>
      <w:r w:rsidR="00D024C6" w:rsidRPr="00733E3B">
        <w:t xml:space="preserve"> (Supplementary Figure</w:t>
      </w:r>
      <w:r w:rsidR="00280C65" w:rsidRPr="00733E3B">
        <w:t xml:space="preserve"> 2</w:t>
      </w:r>
      <w:r w:rsidR="00D024C6" w:rsidRPr="00733E3B">
        <w:t>)</w:t>
      </w:r>
      <w:r w:rsidR="003C3547" w:rsidRPr="00733E3B">
        <w:t xml:space="preserve">. Associations </w:t>
      </w:r>
      <w:r w:rsidR="00023E24" w:rsidRPr="00733E3B">
        <w:t xml:space="preserve">of the 10.3 million SNP to </w:t>
      </w:r>
      <w:r w:rsidR="00FB72D2" w:rsidRPr="00733E3B">
        <w:t xml:space="preserve">AD </w:t>
      </w:r>
      <w:r w:rsidR="00F445C4" w:rsidRPr="00733E3B">
        <w:t>status</w:t>
      </w:r>
      <w:r w:rsidR="00023E24" w:rsidRPr="00733E3B">
        <w:t xml:space="preserve"> </w:t>
      </w:r>
      <w:r w:rsidR="00FB72D2" w:rsidRPr="00733E3B">
        <w:t xml:space="preserve">were tested </w:t>
      </w:r>
      <w:r w:rsidR="002D39A2" w:rsidRPr="00733E3B">
        <w:t xml:space="preserve">by </w:t>
      </w:r>
      <w:r w:rsidR="002D39A2" w:rsidRPr="00733E3B">
        <w:rPr>
          <w:i/>
        </w:rPr>
        <w:t>Bayes-GLMM</w:t>
      </w:r>
      <w:r w:rsidR="002D39A2" w:rsidRPr="00733E3B">
        <w:t xml:space="preserve"> </w:t>
      </w:r>
      <w:r w:rsidR="00204E2F" w:rsidRPr="00733E3B">
        <w:t>in two steps</w:t>
      </w:r>
      <w:r w:rsidR="003E0BAF" w:rsidRPr="00733E3B">
        <w:t xml:space="preserve"> (Figure </w:t>
      </w:r>
      <w:r w:rsidR="00DE2AF5" w:rsidRPr="00733E3B">
        <w:t>3</w:t>
      </w:r>
      <w:r w:rsidR="003E0BAF" w:rsidRPr="00733E3B">
        <w:t>)</w:t>
      </w:r>
      <w:r w:rsidR="00204E2F" w:rsidRPr="00733E3B">
        <w:t xml:space="preserve">. </w:t>
      </w:r>
      <w:r w:rsidR="00424573" w:rsidRPr="00733E3B">
        <w:t xml:space="preserve">In the first step, </w:t>
      </w:r>
      <w:r w:rsidR="00502DBE" w:rsidRPr="00733E3B">
        <w:t xml:space="preserve">a generalized linear model (ordered categorical model) was applied </w:t>
      </w:r>
      <w:r w:rsidRPr="00733E3B">
        <w:t>to</w:t>
      </w:r>
      <w:r w:rsidR="00502DBE" w:rsidRPr="00733E3B">
        <w:t xml:space="preserve"> each of the 10.3</w:t>
      </w:r>
      <w:r w:rsidRPr="00733E3B">
        <w:t xml:space="preserve"> million</w:t>
      </w:r>
      <w:r w:rsidR="00502DBE" w:rsidRPr="00733E3B">
        <w:t xml:space="preserve"> variants</w:t>
      </w:r>
      <w:r w:rsidRPr="00733E3B">
        <w:t xml:space="preserve"> without the random term</w:t>
      </w:r>
      <w:r w:rsidR="00502DBE" w:rsidRPr="00733E3B">
        <w:t xml:space="preserve">. </w:t>
      </w:r>
      <w:r w:rsidR="006E15A6" w:rsidRPr="00733E3B">
        <w:t>The p</w:t>
      </w:r>
      <w:r w:rsidR="00424573" w:rsidRPr="00733E3B">
        <w:t xml:space="preserve">urpose of this step was </w:t>
      </w:r>
      <w:r w:rsidR="006E15A6" w:rsidRPr="00733E3B">
        <w:t xml:space="preserve">a preliminary </w:t>
      </w:r>
      <w:r w:rsidR="00424573" w:rsidRPr="00733E3B">
        <w:t xml:space="preserve">screen </w:t>
      </w:r>
      <w:r w:rsidR="006E15A6" w:rsidRPr="00733E3B">
        <w:t xml:space="preserve">for </w:t>
      </w:r>
      <w:r w:rsidR="00424573" w:rsidRPr="00733E3B">
        <w:t>potential candidate variants.</w:t>
      </w:r>
      <w:r w:rsidR="00D60A6E" w:rsidRPr="00733E3B">
        <w:t xml:space="preserve"> M</w:t>
      </w:r>
      <w:r w:rsidR="003744F9" w:rsidRPr="00733E3B">
        <w:t>odel parameters</w:t>
      </w:r>
      <w:r w:rsidR="006E15A6" w:rsidRPr="00733E3B">
        <w:t xml:space="preserve"> </w:t>
      </w:r>
      <w:r w:rsidR="003744F9" w:rsidRPr="00733E3B">
        <w:t xml:space="preserve">were estimated by the maximal likelihood estimation </w:t>
      </w:r>
      <w:r w:rsidR="000717E0" w:rsidRPr="00733E3B">
        <w:t xml:space="preserve">(MLE) </w:t>
      </w:r>
      <w:r w:rsidR="003744F9" w:rsidRPr="00733E3B">
        <w:t xml:space="preserve">method for </w:t>
      </w:r>
      <w:r w:rsidRPr="00733E3B">
        <w:t xml:space="preserve">computational </w:t>
      </w:r>
      <w:r w:rsidR="003744F9" w:rsidRPr="00733E3B">
        <w:t xml:space="preserve">efficiency. </w:t>
      </w:r>
      <w:r w:rsidR="003D15D4" w:rsidRPr="00733E3B">
        <w:t xml:space="preserve">Variants with </w:t>
      </w:r>
      <w:r w:rsidRPr="00733E3B">
        <w:rPr>
          <w:i/>
        </w:rPr>
        <w:t>p</w:t>
      </w:r>
      <w:r w:rsidRPr="00733E3B">
        <w:t xml:space="preserve"> &lt;</w:t>
      </w:r>
      <w:r w:rsidR="003D15D4" w:rsidRPr="00733E3B">
        <w:t xml:space="preserve"> 0.0001 we</w:t>
      </w:r>
      <w:r w:rsidR="004C03A4" w:rsidRPr="00733E3B">
        <w:t xml:space="preserve">re </w:t>
      </w:r>
      <w:r w:rsidRPr="00733E3B">
        <w:t>identified</w:t>
      </w:r>
      <w:r w:rsidR="004C03A4" w:rsidRPr="00733E3B">
        <w:t xml:space="preserve"> as potential </w:t>
      </w:r>
      <w:r w:rsidRPr="00733E3B">
        <w:t>candidate</w:t>
      </w:r>
      <w:r w:rsidR="004C03A4" w:rsidRPr="00733E3B">
        <w:t xml:space="preserve"> variants</w:t>
      </w:r>
      <w:r w:rsidR="00D34C77" w:rsidRPr="00733E3B">
        <w:t xml:space="preserve"> (</w:t>
      </w:r>
      <w:r w:rsidR="00D34C77" w:rsidRPr="00733E3B">
        <w:rPr>
          <w:i/>
        </w:rPr>
        <w:t>N</w:t>
      </w:r>
      <w:r w:rsidR="00D34C77" w:rsidRPr="00733E3B">
        <w:t xml:space="preserve"> = 9726</w:t>
      </w:r>
      <w:r w:rsidR="00E90654" w:rsidRPr="00733E3B">
        <w:t xml:space="preserve">, Figure </w:t>
      </w:r>
      <w:r w:rsidR="00DE2AF5" w:rsidRPr="00733E3B">
        <w:t>4</w:t>
      </w:r>
      <w:r w:rsidRPr="00733E3B">
        <w:t>A</w:t>
      </w:r>
      <w:r w:rsidR="00D34C77" w:rsidRPr="00733E3B">
        <w:t>)</w:t>
      </w:r>
      <w:r w:rsidRPr="00733E3B">
        <w:t>. In the second step,</w:t>
      </w:r>
      <w:r w:rsidR="004C03A4" w:rsidRPr="00733E3B">
        <w:t xml:space="preserve"> </w:t>
      </w:r>
      <w:r w:rsidRPr="00733E3B">
        <w:t>candidate</w:t>
      </w:r>
      <w:r w:rsidR="004C03A4" w:rsidRPr="00733E3B">
        <w:t xml:space="preserve"> variants</w:t>
      </w:r>
      <w:r w:rsidR="00D60A6E" w:rsidRPr="00733E3B">
        <w:t xml:space="preserve"> from the first step</w:t>
      </w:r>
      <w:r w:rsidR="004C03A4" w:rsidRPr="00733E3B">
        <w:t xml:space="preserve"> were tested with the full GLMM, including </w:t>
      </w:r>
      <w:r w:rsidR="00FB72D2" w:rsidRPr="00733E3B">
        <w:t xml:space="preserve">the </w:t>
      </w:r>
      <w:r w:rsidR="00FD72DC" w:rsidRPr="00733E3B">
        <w:t xml:space="preserve">random term to </w:t>
      </w:r>
      <w:r w:rsidR="006E15A6" w:rsidRPr="00733E3B">
        <w:t xml:space="preserve">address </w:t>
      </w:r>
      <w:r w:rsidR="00FD72DC" w:rsidRPr="00733E3B">
        <w:t>sample</w:t>
      </w:r>
      <w:r w:rsidR="00FB72D2" w:rsidRPr="00733E3B">
        <w:t xml:space="preserve"> relatedness</w:t>
      </w:r>
      <w:r w:rsidR="00204E2F" w:rsidRPr="00733E3B">
        <w:t>.</w:t>
      </w:r>
      <w:r w:rsidR="00EB078F" w:rsidRPr="00733E3B">
        <w:t xml:space="preserve"> </w:t>
      </w:r>
      <w:r w:rsidR="00C21057" w:rsidRPr="00733E3B">
        <w:t>Model p</w:t>
      </w:r>
      <w:r w:rsidR="00204E2F" w:rsidRPr="00733E3B">
        <w:t>arameters were estimated by MCMC sampling</w:t>
      </w:r>
      <w:r w:rsidR="00EF2178" w:rsidRPr="00733E3B">
        <w:t xml:space="preserve"> to avoid the </w:t>
      </w:r>
      <w:r w:rsidR="00D85F2B" w:rsidRPr="00733E3B">
        <w:t>instability</w:t>
      </w:r>
      <w:r w:rsidR="00AF339B" w:rsidRPr="00733E3B">
        <w:t xml:space="preserve"> in</w:t>
      </w:r>
      <w:r w:rsidR="009601CB" w:rsidRPr="00733E3B">
        <w:t xml:space="preserve"> estimating GLMM</w:t>
      </w:r>
      <w:r w:rsidR="000E0E56" w:rsidRPr="00733E3B">
        <w:t xml:space="preserve"> by MLE</w:t>
      </w:r>
      <w:r w:rsidR="009601CB" w:rsidRPr="00733E3B">
        <w:t xml:space="preserve">. </w:t>
      </w:r>
      <w:r w:rsidR="00EB078F" w:rsidRPr="00733E3B">
        <w:t>Final</w:t>
      </w:r>
      <w:r w:rsidR="00EB078F" w:rsidRPr="00733E3B">
        <w:rPr>
          <w:i/>
        </w:rPr>
        <w:t xml:space="preserve"> p</w:t>
      </w:r>
      <w:r w:rsidR="00204E2F" w:rsidRPr="00733E3B">
        <w:t xml:space="preserve">-values </w:t>
      </w:r>
      <w:r w:rsidR="00EB078F" w:rsidRPr="00733E3B">
        <w:t xml:space="preserve">for every </w:t>
      </w:r>
      <w:r w:rsidR="00204E2F" w:rsidRPr="00733E3B">
        <w:t xml:space="preserve">variant were obtained </w:t>
      </w:r>
      <w:r w:rsidR="00EB078F" w:rsidRPr="00733E3B">
        <w:t xml:space="preserve">from </w:t>
      </w:r>
      <w:r w:rsidR="007D266D" w:rsidRPr="00733E3B">
        <w:t xml:space="preserve">their </w:t>
      </w:r>
      <w:r w:rsidR="00204E2F" w:rsidRPr="00733E3B">
        <w:t>empirical posterior distribution</w:t>
      </w:r>
      <w:r w:rsidR="00EB078F" w:rsidRPr="00733E3B">
        <w:t>s</w:t>
      </w:r>
      <w:r w:rsidR="007D266D" w:rsidRPr="00733E3B">
        <w:t xml:space="preserve"> (Figure </w:t>
      </w:r>
      <w:r w:rsidR="00BE5F2A" w:rsidRPr="00733E3B">
        <w:t>4B</w:t>
      </w:r>
      <w:r w:rsidR="007D266D" w:rsidRPr="00733E3B">
        <w:t>)</w:t>
      </w:r>
      <w:r w:rsidR="00C03670" w:rsidRPr="00733E3B">
        <w:t>.</w:t>
      </w:r>
    </w:p>
    <w:p w14:paraId="05AE2D46" w14:textId="77777777" w:rsidR="007F2AC7" w:rsidRPr="00733E3B" w:rsidRDefault="007F2AC7" w:rsidP="007F2AC7">
      <w:pPr>
        <w:pStyle w:val="Normal1"/>
        <w:spacing w:before="120" w:after="120" w:line="360" w:lineRule="auto"/>
      </w:pPr>
      <w:r w:rsidRPr="00733E3B">
        <w:rPr>
          <w:b/>
        </w:rPr>
        <w:t>Top LOAD-associated variants from ADSP WGS</w:t>
      </w:r>
    </w:p>
    <w:p w14:paraId="060B850A" w14:textId="4141FD15" w:rsidR="002F59B8" w:rsidRPr="00733E3B" w:rsidRDefault="002F59B8" w:rsidP="002F59B8">
      <w:pPr>
        <w:pStyle w:val="Normal1"/>
        <w:spacing w:before="120" w:after="120" w:line="360" w:lineRule="auto"/>
      </w:pPr>
      <w:r w:rsidRPr="00733E3B">
        <w:t xml:space="preserve">We identified </w:t>
      </w:r>
      <w:r w:rsidR="002A54CB" w:rsidRPr="00733E3B">
        <w:t xml:space="preserve">four </w:t>
      </w:r>
      <w:r w:rsidR="000B3178" w:rsidRPr="00733E3B">
        <w:t xml:space="preserve">variants in </w:t>
      </w:r>
      <w:r w:rsidR="002A54CB" w:rsidRPr="00733E3B">
        <w:t>three</w:t>
      </w:r>
      <w:r w:rsidR="000B3178" w:rsidRPr="00733E3B">
        <w:t xml:space="preserve"> </w:t>
      </w:r>
      <w:r w:rsidR="008841B4" w:rsidRPr="00733E3B">
        <w:t>independent loci with</w:t>
      </w:r>
      <w:r w:rsidR="000B3178" w:rsidRPr="00733E3B">
        <w:t xml:space="preserve"> </w:t>
      </w:r>
      <w:r w:rsidR="000B3178" w:rsidRPr="00733E3B">
        <w:rPr>
          <w:i/>
        </w:rPr>
        <w:t>p</w:t>
      </w:r>
      <w:r w:rsidR="000B3178" w:rsidRPr="00733E3B">
        <w:t xml:space="preserve"> &lt; 5 x 10</w:t>
      </w:r>
      <w:r w:rsidR="000B3178" w:rsidRPr="00733E3B">
        <w:rPr>
          <w:vertAlign w:val="superscript"/>
        </w:rPr>
        <w:t>-8</w:t>
      </w:r>
      <w:r w:rsidR="000B3178" w:rsidRPr="00733E3B">
        <w:t xml:space="preserve"> and </w:t>
      </w:r>
      <w:r w:rsidRPr="00733E3B">
        <w:t xml:space="preserve">55 variants in 28 loci with </w:t>
      </w:r>
      <w:r w:rsidRPr="00733E3B">
        <w:rPr>
          <w:i/>
        </w:rPr>
        <w:t>p</w:t>
      </w:r>
      <w:r w:rsidRPr="00733E3B">
        <w:t xml:space="preserve"> &lt; 1 x 10</w:t>
      </w:r>
      <w:r w:rsidRPr="00733E3B">
        <w:rPr>
          <w:vertAlign w:val="superscript"/>
        </w:rPr>
        <w:t>-6</w:t>
      </w:r>
      <w:r w:rsidR="00DE04BC" w:rsidRPr="00733E3B">
        <w:t xml:space="preserve"> (Table 1). 52 out of the </w:t>
      </w:r>
      <w:r w:rsidRPr="00733E3B">
        <w:t xml:space="preserve">top 55 variants </w:t>
      </w:r>
      <w:r w:rsidR="002B1C6C" w:rsidRPr="00733E3B">
        <w:t>increased</w:t>
      </w:r>
      <w:r w:rsidRPr="00733E3B">
        <w:t xml:space="preserve"> LOAD</w:t>
      </w:r>
      <w:r w:rsidR="002B1C6C" w:rsidRPr="00733E3B">
        <w:t xml:space="preserve"> risk</w:t>
      </w:r>
      <w:r w:rsidRPr="00733E3B">
        <w:t>. Further</w:t>
      </w:r>
      <w:r w:rsidR="002B1C6C" w:rsidRPr="00733E3B">
        <w:t>more</w:t>
      </w:r>
      <w:r w:rsidRPr="00733E3B">
        <w:t>, variants with strong effects tended to occur at lower allele frequency, suggesting that these variants might be under negative selection</w:t>
      </w:r>
      <w:r w:rsidR="00A962FA" w:rsidRPr="00733E3B">
        <w:t xml:space="preserve"> (Figure 5)</w:t>
      </w:r>
      <w:r w:rsidRPr="00733E3B">
        <w:t xml:space="preserve">. The top 55 variants </w:t>
      </w:r>
      <w:r w:rsidR="002B1C6C" w:rsidRPr="00733E3B">
        <w:t>mapped to</w:t>
      </w:r>
      <w:r w:rsidRPr="00733E3B">
        <w:t xml:space="preserve"> 146 </w:t>
      </w:r>
      <w:r w:rsidR="002B1C6C" w:rsidRPr="00733E3B">
        <w:t>genomic annotations</w:t>
      </w:r>
      <w:r w:rsidR="002A54CB" w:rsidRPr="00733E3B">
        <w:t xml:space="preserve"> </w:t>
      </w:r>
      <w:r w:rsidR="001E5DA7" w:rsidRPr="00733E3B">
        <w:t xml:space="preserve">using </w:t>
      </w:r>
      <w:proofErr w:type="spellStart"/>
      <w:r w:rsidR="001E5DA7" w:rsidRPr="00733E3B">
        <w:t>Ensembl</w:t>
      </w:r>
      <w:proofErr w:type="spellEnd"/>
      <w:r w:rsidR="001E5DA7" w:rsidRPr="00733E3B">
        <w:t xml:space="preserve"> Variant Effect Predictor </w:t>
      </w:r>
      <w:r w:rsidR="002A54CB" w:rsidRPr="00733E3B">
        <w:t>(variants commonly mapped to multiple annotations)</w:t>
      </w:r>
      <w:r w:rsidR="002B1C6C" w:rsidRPr="00733E3B">
        <w:t xml:space="preserve">: </w:t>
      </w:r>
      <w:r w:rsidRPr="00733E3B">
        <w:t xml:space="preserve">73 </w:t>
      </w:r>
      <w:r w:rsidR="002A54CB" w:rsidRPr="00733E3B">
        <w:t xml:space="preserve">were in </w:t>
      </w:r>
      <w:r w:rsidRPr="00733E3B">
        <w:t>intron</w:t>
      </w:r>
      <w:r w:rsidR="002A54CB" w:rsidRPr="00733E3B">
        <w:t>s</w:t>
      </w:r>
      <w:r w:rsidRPr="00733E3B">
        <w:t xml:space="preserve">, 31 </w:t>
      </w:r>
      <w:r w:rsidR="002A54CB" w:rsidRPr="00733E3B">
        <w:t xml:space="preserve">were in </w:t>
      </w:r>
      <w:r w:rsidRPr="00733E3B">
        <w:t>intergenic</w:t>
      </w:r>
      <w:r w:rsidR="00FD6ABB" w:rsidRPr="00733E3B">
        <w:t xml:space="preserve"> </w:t>
      </w:r>
      <w:r w:rsidR="002A54CB" w:rsidRPr="00733E3B">
        <w:t>regions</w:t>
      </w:r>
      <w:r w:rsidRPr="00733E3B">
        <w:t xml:space="preserve">, 27 </w:t>
      </w:r>
      <w:r w:rsidR="002A54CB" w:rsidRPr="00733E3B">
        <w:t xml:space="preserve">were </w:t>
      </w:r>
      <w:r w:rsidRPr="00733E3B">
        <w:t>upstream</w:t>
      </w:r>
      <w:r w:rsidR="002A54CB" w:rsidRPr="00733E3B">
        <w:t xml:space="preserve"> of genes </w:t>
      </w:r>
      <w:r w:rsidRPr="00733E3B">
        <w:t xml:space="preserve">(within </w:t>
      </w:r>
      <w:r w:rsidR="002A54CB" w:rsidRPr="00733E3B">
        <w:t xml:space="preserve">5 kb </w:t>
      </w:r>
      <w:r w:rsidRPr="00733E3B">
        <w:t xml:space="preserve">upstream from the 5’ end), 11 </w:t>
      </w:r>
      <w:r w:rsidR="002A54CB" w:rsidRPr="00733E3B">
        <w:t xml:space="preserve">were </w:t>
      </w:r>
      <w:r w:rsidRPr="00733E3B">
        <w:t xml:space="preserve">downstream </w:t>
      </w:r>
      <w:r w:rsidR="002A54CB" w:rsidRPr="00733E3B">
        <w:t xml:space="preserve">of </w:t>
      </w:r>
      <w:r w:rsidRPr="00733E3B">
        <w:t>gene</w:t>
      </w:r>
      <w:r w:rsidR="002A54CB" w:rsidRPr="00733E3B">
        <w:t>s</w:t>
      </w:r>
      <w:r w:rsidRPr="00733E3B">
        <w:t xml:space="preserve"> (within </w:t>
      </w:r>
      <w:r w:rsidR="002A54CB" w:rsidRPr="00733E3B">
        <w:t xml:space="preserve">5 kb </w:t>
      </w:r>
      <w:r w:rsidRPr="00733E3B">
        <w:t>downstream from the 3’ end)</w:t>
      </w:r>
      <w:r w:rsidR="002A54CB" w:rsidRPr="00733E3B">
        <w:t>,</w:t>
      </w:r>
      <w:r w:rsidRPr="00733E3B">
        <w:t xml:space="preserve"> and </w:t>
      </w:r>
      <w:r w:rsidR="002A54CB" w:rsidRPr="00733E3B">
        <w:t xml:space="preserve">four were </w:t>
      </w:r>
      <w:r w:rsidRPr="00733E3B">
        <w:t>regulatory region</w:t>
      </w:r>
      <w:r w:rsidR="002A54CB" w:rsidRPr="00733E3B">
        <w:t>s</w:t>
      </w:r>
      <w:r w:rsidRPr="00733E3B">
        <w:t xml:space="preserve"> (Supplementary </w:t>
      </w:r>
      <w:r w:rsidR="00304DCE" w:rsidRPr="00733E3B">
        <w:t>T</w:t>
      </w:r>
      <w:r w:rsidRPr="00733E3B">
        <w:t xml:space="preserve">able 1). The 73 </w:t>
      </w:r>
      <w:proofErr w:type="spellStart"/>
      <w:r w:rsidRPr="00733E3B">
        <w:t>intron</w:t>
      </w:r>
      <w:r w:rsidR="002A54CB" w:rsidRPr="00733E3B">
        <w:t>ic</w:t>
      </w:r>
      <w:proofErr w:type="spellEnd"/>
      <w:r w:rsidR="002A54CB" w:rsidRPr="00733E3B">
        <w:t xml:space="preserve"> annotations</w:t>
      </w:r>
      <w:r w:rsidRPr="00733E3B">
        <w:t xml:space="preserve"> mapped to 19 variants and 18 unique genes. </w:t>
      </w:r>
      <w:r w:rsidR="002A54CB" w:rsidRPr="00733E3B">
        <w:t xml:space="preserve">Twelve </w:t>
      </w:r>
      <w:r w:rsidRPr="00733E3B">
        <w:t xml:space="preserve">out of the 18 genes appeared in the NHGRI GWAS </w:t>
      </w:r>
      <w:r w:rsidR="002A54CB" w:rsidRPr="00733E3B">
        <w:t>catalog as disease-associated</w:t>
      </w:r>
      <w:r w:rsidR="00733E3B" w:rsidRPr="00733E3B">
        <w:t xml:space="preserve"> </w:t>
      </w:r>
      <w:r w:rsidR="00733E3B" w:rsidRPr="00733E3B">
        <w:fldChar w:fldCharType="begin">
          <w:fldData xml:space="preserve">PEVuZE5vdGU+PENpdGU+PEF1dGhvcj5XZWx0ZXI8L0F1dGhvcj48WWVhcj4yMDE0PC9ZZWFyPjxS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</w:fldData>
        </w:fldChar>
      </w:r>
      <w:r w:rsidR="00733E3B" w:rsidRPr="00733E3B">
        <w:instrText xml:space="preserve"> ADDIN EN.CITE </w:instrText>
      </w:r>
      <w:r w:rsidR="00733E3B" w:rsidRPr="00733E3B">
        <w:fldChar w:fldCharType="begin">
          <w:fldData xml:space="preserve">PEVuZE5vdGU+PENpdGU+PEF1dGhvcj5XZWx0ZXI8L0F1dGhvcj48WWVhcj4yMDE0PC9ZZWFyPjxS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2" w:tooltip="Welter, 2014 #31" w:history="1">
        <w:r w:rsidR="00733E3B" w:rsidRPr="00733E3B">
          <w:rPr>
            <w:noProof/>
          </w:rPr>
          <w:t>2</w:t>
        </w:r>
      </w:hyperlink>
      <w:r w:rsidR="00733E3B" w:rsidRPr="00733E3B">
        <w:rPr>
          <w:noProof/>
        </w:rPr>
        <w:t>]</w:t>
      </w:r>
      <w:r w:rsidR="00733E3B" w:rsidRPr="00733E3B">
        <w:fldChar w:fldCharType="end"/>
      </w:r>
      <w:r w:rsidR="00733E3B" w:rsidRPr="00733E3B">
        <w:t xml:space="preserve"> (</w:t>
      </w:r>
      <w:r w:rsidR="00304DCE" w:rsidRPr="00733E3B">
        <w:t xml:space="preserve"> </w:t>
      </w:r>
      <w:r w:rsidR="00733E3B" w:rsidRPr="00733E3B">
        <w:t>S</w:t>
      </w:r>
      <w:r w:rsidR="001155C3" w:rsidRPr="00733E3B">
        <w:t xml:space="preserve">upplementary </w:t>
      </w:r>
      <w:r w:rsidR="00304DCE" w:rsidRPr="00733E3B">
        <w:t>T</w:t>
      </w:r>
      <w:r w:rsidR="001155C3" w:rsidRPr="00733E3B">
        <w:t>able 2</w:t>
      </w:r>
      <w:r w:rsidRPr="00733E3B">
        <w:t xml:space="preserve">). </w:t>
      </w:r>
      <w:r w:rsidR="008762F1" w:rsidRPr="00733E3B">
        <w:t>A</w:t>
      </w:r>
      <w:r w:rsidR="002A54CB" w:rsidRPr="00733E3B">
        <w:t>ssociated</w:t>
      </w:r>
      <w:r w:rsidRPr="00733E3B">
        <w:t xml:space="preserve"> traits of the 12 genes </w:t>
      </w:r>
      <w:r w:rsidR="008762F1" w:rsidRPr="00733E3B">
        <w:t xml:space="preserve">included </w:t>
      </w:r>
      <w:r w:rsidRPr="00733E3B">
        <w:t>obesity-related</w:t>
      </w:r>
      <w:r w:rsidR="00121ECA">
        <w:t xml:space="preserve"> traits</w:t>
      </w:r>
      <w:r w:rsidRPr="00733E3B">
        <w:t xml:space="preserve"> (</w:t>
      </w:r>
      <w:r w:rsidRPr="00121ECA">
        <w:rPr>
          <w:i/>
        </w:rPr>
        <w:t>PTPRD</w:t>
      </w:r>
      <w:r w:rsidRPr="00733E3B">
        <w:t xml:space="preserve">, </w:t>
      </w:r>
      <w:r w:rsidRPr="00121ECA">
        <w:rPr>
          <w:i/>
        </w:rPr>
        <w:t>SORCS2</w:t>
      </w:r>
      <w:r w:rsidR="00121ECA">
        <w:t>, and</w:t>
      </w:r>
      <w:r w:rsidRPr="00121ECA">
        <w:rPr>
          <w:i/>
        </w:rPr>
        <w:t>SLC24A4</w:t>
      </w:r>
      <w:r w:rsidRPr="00733E3B">
        <w:t>), Alzheimer’s disease (</w:t>
      </w:r>
      <w:r w:rsidRPr="00121ECA">
        <w:rPr>
          <w:i/>
        </w:rPr>
        <w:t>SLC24A4</w:t>
      </w:r>
      <w:r w:rsidRPr="00733E3B">
        <w:t xml:space="preserve"> </w:t>
      </w:r>
      <w:r w:rsidR="00121ECA">
        <w:t xml:space="preserve">and </w:t>
      </w:r>
      <w:r w:rsidRPr="00121ECA">
        <w:rPr>
          <w:i/>
        </w:rPr>
        <w:t>GABRG3</w:t>
      </w:r>
      <w:r w:rsidRPr="00733E3B">
        <w:t>), acute lymphoblastic leukemia (</w:t>
      </w:r>
      <w:r w:rsidRPr="00121ECA">
        <w:rPr>
          <w:i/>
        </w:rPr>
        <w:t>ERC2</w:t>
      </w:r>
      <w:r w:rsidRPr="00733E3B">
        <w:t xml:space="preserve"> and </w:t>
      </w:r>
      <w:r w:rsidRPr="00121ECA">
        <w:rPr>
          <w:i/>
        </w:rPr>
        <w:t>ST6GALNAC3</w:t>
      </w:r>
      <w:r w:rsidRPr="00733E3B">
        <w:t>), adiponectin levels (</w:t>
      </w:r>
      <w:r w:rsidRPr="00121ECA">
        <w:rPr>
          <w:i/>
        </w:rPr>
        <w:t>CMIP</w:t>
      </w:r>
      <w:r w:rsidRPr="00733E3B">
        <w:t xml:space="preserve"> and </w:t>
      </w:r>
      <w:r w:rsidRPr="00121ECA">
        <w:rPr>
          <w:i/>
        </w:rPr>
        <w:t>HIVEP2</w:t>
      </w:r>
      <w:r w:rsidRPr="00733E3B">
        <w:t>), bipolar disorder and schizophrenia (</w:t>
      </w:r>
      <w:r w:rsidRPr="00121ECA">
        <w:rPr>
          <w:i/>
        </w:rPr>
        <w:t>ERC2</w:t>
      </w:r>
      <w:r w:rsidRPr="00733E3B">
        <w:t>), and type-2 diabetes (</w:t>
      </w:r>
      <w:r w:rsidRPr="00121ECA">
        <w:rPr>
          <w:i/>
        </w:rPr>
        <w:t>PTPRD</w:t>
      </w:r>
      <w:r w:rsidRPr="00733E3B">
        <w:t xml:space="preserve">). </w:t>
      </w:r>
    </w:p>
    <w:p w14:paraId="02FB835D" w14:textId="2194F80B" w:rsidR="00100520" w:rsidRPr="00733E3B" w:rsidRDefault="00E31B5C" w:rsidP="00483293">
      <w:pPr>
        <w:pStyle w:val="Normal1"/>
        <w:spacing w:before="120" w:after="120" w:line="360" w:lineRule="auto"/>
      </w:pPr>
      <w:r w:rsidRPr="00733E3B">
        <w:t>T</w:t>
      </w:r>
      <w:r w:rsidR="001B1BDD" w:rsidRPr="00733E3B">
        <w:t>he</w:t>
      </w:r>
      <w:r w:rsidR="00DB01B4" w:rsidRPr="00733E3B">
        <w:t xml:space="preserve"> </w:t>
      </w:r>
      <w:r w:rsidR="002A54CB" w:rsidRPr="00733E3B">
        <w:t xml:space="preserve">four </w:t>
      </w:r>
      <w:r w:rsidR="00040028" w:rsidRPr="00733E3B">
        <w:t xml:space="preserve">genome-wide significant </w:t>
      </w:r>
      <w:r w:rsidR="00CB6197" w:rsidRPr="00733E3B">
        <w:t xml:space="preserve">variants </w:t>
      </w:r>
      <w:r w:rsidR="00040028" w:rsidRPr="00733E3B">
        <w:t>(</w:t>
      </w:r>
      <w:r w:rsidR="00040028" w:rsidRPr="00733E3B">
        <w:rPr>
          <w:i/>
        </w:rPr>
        <w:t>p</w:t>
      </w:r>
      <w:r w:rsidR="00040028" w:rsidRPr="00733E3B">
        <w:t xml:space="preserve"> &lt; 5 x 10</w:t>
      </w:r>
      <w:r w:rsidR="00040028" w:rsidRPr="00733E3B">
        <w:rPr>
          <w:vertAlign w:val="superscript"/>
        </w:rPr>
        <w:t>-8</w:t>
      </w:r>
      <w:r w:rsidR="00040028" w:rsidRPr="00733E3B">
        <w:t xml:space="preserve">) were all intergenic: </w:t>
      </w:r>
      <w:r w:rsidRPr="00733E3B">
        <w:t>rs10490263, rs7494</w:t>
      </w:r>
      <w:r w:rsidR="00040028" w:rsidRPr="00733E3B">
        <w:t>4275, rs149372995, rs140233081</w:t>
      </w:r>
      <w:r w:rsidR="003D470A" w:rsidRPr="00733E3B">
        <w:t>. The</w:t>
      </w:r>
      <w:r w:rsidR="00040028" w:rsidRPr="00733E3B">
        <w:t>se</w:t>
      </w:r>
      <w:r w:rsidR="003D470A" w:rsidRPr="00733E3B">
        <w:t xml:space="preserve"> SNPs are located as follows: rs10490263 i</w:t>
      </w:r>
      <w:r w:rsidR="00600243" w:rsidRPr="00733E3B">
        <w:t>s</w:t>
      </w:r>
      <w:r w:rsidR="002C0923" w:rsidRPr="00733E3B">
        <w:t xml:space="preserve"> 233,714 </w:t>
      </w:r>
      <w:proofErr w:type="spellStart"/>
      <w:r w:rsidR="002C0923" w:rsidRPr="00733E3B">
        <w:t>bp</w:t>
      </w:r>
      <w:proofErr w:type="spellEnd"/>
      <w:r w:rsidR="002C0923" w:rsidRPr="00733E3B">
        <w:t xml:space="preserve"> upstream of </w:t>
      </w:r>
      <w:r w:rsidR="002C0923" w:rsidRPr="00121ECA">
        <w:rPr>
          <w:i/>
        </w:rPr>
        <w:t>SLC8A1</w:t>
      </w:r>
      <w:r w:rsidR="002C0923" w:rsidRPr="00733E3B">
        <w:t xml:space="preserve"> </w:t>
      </w:r>
      <w:r w:rsidR="00600243" w:rsidRPr="00733E3B">
        <w:t xml:space="preserve">and 337 </w:t>
      </w:r>
      <w:proofErr w:type="spellStart"/>
      <w:r w:rsidR="00600243" w:rsidRPr="00733E3B">
        <w:t>bp</w:t>
      </w:r>
      <w:proofErr w:type="spellEnd"/>
      <w:r w:rsidR="00600243" w:rsidRPr="00733E3B">
        <w:t xml:space="preserve"> </w:t>
      </w:r>
      <w:r w:rsidR="002C0923" w:rsidRPr="00733E3B">
        <w:t xml:space="preserve">upstream of </w:t>
      </w:r>
      <w:proofErr w:type="spellStart"/>
      <w:r w:rsidR="002C0923" w:rsidRPr="00733E3B">
        <w:t>li</w:t>
      </w:r>
      <w:r w:rsidR="003D470A" w:rsidRPr="00733E3B">
        <w:t>ncRNA</w:t>
      </w:r>
      <w:proofErr w:type="spellEnd"/>
      <w:r w:rsidR="003D470A" w:rsidRPr="00733E3B">
        <w:t xml:space="preserve"> </w:t>
      </w:r>
      <w:r w:rsidR="003D470A" w:rsidRPr="00121ECA">
        <w:rPr>
          <w:i/>
        </w:rPr>
        <w:t>AC007317.1</w:t>
      </w:r>
      <w:r w:rsidR="003D470A" w:rsidRPr="00733E3B">
        <w:t>;</w:t>
      </w:r>
      <w:r w:rsidR="00600243" w:rsidRPr="00733E3B">
        <w:t xml:space="preserve"> </w:t>
      </w:r>
      <w:r w:rsidR="007873D1" w:rsidRPr="00733E3B">
        <w:t xml:space="preserve">rs74944275 </w:t>
      </w:r>
      <w:r w:rsidR="003D470A" w:rsidRPr="00733E3B">
        <w:t>is</w:t>
      </w:r>
      <w:r w:rsidR="002C0923" w:rsidRPr="00733E3B">
        <w:t xml:space="preserve"> 111,711 downstream of </w:t>
      </w:r>
      <w:r w:rsidR="002C0923" w:rsidRPr="00121ECA">
        <w:rPr>
          <w:i/>
        </w:rPr>
        <w:t>C5orf30</w:t>
      </w:r>
      <w:r w:rsidR="0073555B" w:rsidRPr="00733E3B">
        <w:t xml:space="preserve"> and 18,568 </w:t>
      </w:r>
      <w:proofErr w:type="spellStart"/>
      <w:r w:rsidR="0073555B" w:rsidRPr="00733E3B">
        <w:t>bp</w:t>
      </w:r>
      <w:proofErr w:type="spellEnd"/>
      <w:r w:rsidR="0073555B" w:rsidRPr="00733E3B">
        <w:t xml:space="preserve"> dow</w:t>
      </w:r>
      <w:r w:rsidR="003D470A" w:rsidRPr="00733E3B">
        <w:t xml:space="preserve">nstream of </w:t>
      </w:r>
      <w:proofErr w:type="spellStart"/>
      <w:r w:rsidR="003D470A" w:rsidRPr="00733E3B">
        <w:t>lin</w:t>
      </w:r>
      <w:r w:rsidR="00FD1CA5" w:rsidRPr="00733E3B">
        <w:t>cRNA</w:t>
      </w:r>
      <w:proofErr w:type="spellEnd"/>
      <w:r w:rsidR="00FD1CA5" w:rsidRPr="00733E3B">
        <w:t xml:space="preserve"> </w:t>
      </w:r>
      <w:r w:rsidR="00FD1CA5" w:rsidRPr="00121ECA">
        <w:rPr>
          <w:i/>
        </w:rPr>
        <w:t>CTD-2154H6.1</w:t>
      </w:r>
      <w:r w:rsidR="00FD1CA5" w:rsidRPr="00733E3B">
        <w:t>;</w:t>
      </w:r>
      <w:r w:rsidR="000B6256" w:rsidRPr="00733E3B">
        <w:t xml:space="preserve"> </w:t>
      </w:r>
      <w:r w:rsidR="0073555B" w:rsidRPr="00733E3B">
        <w:lastRenderedPageBreak/>
        <w:t>rs140233081 and rs149372995</w:t>
      </w:r>
      <w:r w:rsidR="002C0923" w:rsidRPr="00733E3B">
        <w:t xml:space="preserve"> </w:t>
      </w:r>
      <w:r w:rsidR="003D470A" w:rsidRPr="00733E3B">
        <w:t>are</w:t>
      </w:r>
      <w:r w:rsidR="000B6256" w:rsidRPr="00733E3B">
        <w:t xml:space="preserve"> in LD and locate in between </w:t>
      </w:r>
      <w:r w:rsidR="000B6256" w:rsidRPr="00121ECA">
        <w:rPr>
          <w:i/>
        </w:rPr>
        <w:t>PRKAR1B</w:t>
      </w:r>
      <w:r w:rsidR="000B6256" w:rsidRPr="00733E3B">
        <w:t xml:space="preserve"> and </w:t>
      </w:r>
      <w:r w:rsidR="000B6256" w:rsidRPr="00121ECA">
        <w:rPr>
          <w:i/>
        </w:rPr>
        <w:t>P</w:t>
      </w:r>
      <w:r w:rsidR="008329D3" w:rsidRPr="00121ECA">
        <w:rPr>
          <w:i/>
        </w:rPr>
        <w:t>DGFA</w:t>
      </w:r>
      <w:r w:rsidR="008329D3" w:rsidRPr="00733E3B">
        <w:t xml:space="preserve">. </w:t>
      </w:r>
      <w:r w:rsidR="002A54CB" w:rsidRPr="00733E3B">
        <w:t xml:space="preserve">Additionally, these final two SNPs </w:t>
      </w:r>
      <w:r w:rsidR="008329D3" w:rsidRPr="00733E3B">
        <w:t xml:space="preserve">are </w:t>
      </w:r>
      <w:r w:rsidR="0073555B" w:rsidRPr="00733E3B">
        <w:t>8</w:t>
      </w:r>
      <w:r w:rsidR="00AF45BC" w:rsidRPr="00733E3B">
        <w:t>,</w:t>
      </w:r>
      <w:r w:rsidR="0073555B" w:rsidRPr="00733E3B">
        <w:t>097 and 8</w:t>
      </w:r>
      <w:r w:rsidR="00AF45BC" w:rsidRPr="00733E3B">
        <w:t>,</w:t>
      </w:r>
      <w:r w:rsidR="0073555B" w:rsidRPr="00733E3B">
        <w:t>292</w:t>
      </w:r>
      <w:r w:rsidR="00E5384D" w:rsidRPr="00733E3B">
        <w:t xml:space="preserve"> </w:t>
      </w:r>
      <w:proofErr w:type="spellStart"/>
      <w:r w:rsidR="00E5384D" w:rsidRPr="00733E3B">
        <w:t>bp</w:t>
      </w:r>
      <w:proofErr w:type="spellEnd"/>
      <w:r w:rsidR="005019DB" w:rsidRPr="00733E3B">
        <w:t xml:space="preserve"> downstream of </w:t>
      </w:r>
      <w:r w:rsidR="005019DB" w:rsidRPr="00121ECA">
        <w:rPr>
          <w:i/>
        </w:rPr>
        <w:t>PRKAR1B</w:t>
      </w:r>
      <w:r w:rsidR="000B6256" w:rsidRPr="00733E3B">
        <w:t xml:space="preserve">, and 21,254 and 21,059 </w:t>
      </w:r>
      <w:proofErr w:type="spellStart"/>
      <w:r w:rsidR="000B6256" w:rsidRPr="00733E3B">
        <w:t>bp</w:t>
      </w:r>
      <w:proofErr w:type="spellEnd"/>
      <w:r w:rsidR="000B6256" w:rsidRPr="00733E3B">
        <w:t xml:space="preserve"> </w:t>
      </w:r>
      <w:r w:rsidR="008329D3" w:rsidRPr="00733E3B">
        <w:t xml:space="preserve">upstream of </w:t>
      </w:r>
      <w:r w:rsidR="008329D3" w:rsidRPr="00121ECA">
        <w:rPr>
          <w:i/>
        </w:rPr>
        <w:t>PDGFA</w:t>
      </w:r>
      <w:r w:rsidR="008329D3" w:rsidRPr="00733E3B">
        <w:t>, respectively</w:t>
      </w:r>
      <w:r w:rsidR="0073555B" w:rsidRPr="00733E3B">
        <w:t xml:space="preserve">. </w:t>
      </w:r>
      <w:r w:rsidR="00100520" w:rsidRPr="00733E3B">
        <w:t xml:space="preserve">To </w:t>
      </w:r>
      <w:r w:rsidR="003D470A" w:rsidRPr="00733E3B">
        <w:t>assess the</w:t>
      </w:r>
      <w:r w:rsidR="002C0923" w:rsidRPr="00733E3B">
        <w:t xml:space="preserve"> </w:t>
      </w:r>
      <w:r w:rsidR="00100520" w:rsidRPr="00733E3B">
        <w:t>functional relevance of the</w:t>
      </w:r>
      <w:r w:rsidR="002A54CB" w:rsidRPr="00733E3B">
        <w:t xml:space="preserve"> four</w:t>
      </w:r>
      <w:r w:rsidR="00100520" w:rsidRPr="00733E3B">
        <w:t xml:space="preserve"> variants, we </w:t>
      </w:r>
      <w:r w:rsidR="003D470A" w:rsidRPr="00733E3B">
        <w:t>queried</w:t>
      </w:r>
      <w:r w:rsidR="00100520" w:rsidRPr="00733E3B">
        <w:t xml:space="preserve"> the Roadmap </w:t>
      </w:r>
      <w:proofErr w:type="spellStart"/>
      <w:r w:rsidR="00100520" w:rsidRPr="00733E3B">
        <w:t>Epigenomics</w:t>
      </w:r>
      <w:proofErr w:type="spellEnd"/>
      <w:r w:rsidR="008367AC" w:rsidRPr="00733E3B">
        <w:t xml:space="preserve"> </w:t>
      </w:r>
      <w:r w:rsidR="00733E3B" w:rsidRPr="00733E3B">
        <w:fldChar w:fldCharType="begin">
          <w:fldData xml:space="preserve">PEVuZE5vdGU+PENpdGU+PEF1dGhvcj5CZXJuc3RlaW48L0F1dGhvcj48WWVhcj4yMDEwPC9ZZWFy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</w:fldData>
        </w:fldChar>
      </w:r>
      <w:r w:rsidR="00733E3B" w:rsidRPr="00733E3B">
        <w:instrText xml:space="preserve"> ADDIN EN.CITE </w:instrText>
      </w:r>
      <w:r w:rsidR="00733E3B" w:rsidRPr="00733E3B">
        <w:fldChar w:fldCharType="begin">
          <w:fldData xml:space="preserve">PEVuZE5vdGU+PENpdGU+PEF1dGhvcj5CZXJuc3RlaW48L0F1dGhvcj48WWVhcj4yMDEwPC9ZZWFy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29" w:tooltip="Bernstein, 2010 #5" w:history="1">
        <w:r w:rsidR="00733E3B" w:rsidRPr="00733E3B">
          <w:rPr>
            <w:noProof/>
          </w:rPr>
          <w:t>29</w:t>
        </w:r>
      </w:hyperlink>
      <w:r w:rsidR="00733E3B" w:rsidRPr="00733E3B">
        <w:rPr>
          <w:noProof/>
        </w:rPr>
        <w:t>]</w:t>
      </w:r>
      <w:r w:rsidR="00733E3B" w:rsidRPr="00733E3B">
        <w:fldChar w:fldCharType="end"/>
      </w:r>
      <w:r w:rsidR="00100520" w:rsidRPr="00733E3B">
        <w:t xml:space="preserve"> </w:t>
      </w:r>
      <w:r w:rsidR="005D66A1" w:rsidRPr="00733E3B">
        <w:t>and ENCODE</w:t>
      </w:r>
      <w:r w:rsidR="00CF4F49" w:rsidRPr="00733E3B">
        <w:t xml:space="preserve"> </w:t>
      </w:r>
      <w:r w:rsidR="00733E3B" w:rsidRPr="00733E3B">
        <w:fldChar w:fldCharType="begin">
          <w:fldData xml:space="preserve">PEVuZE5vdGU+PENpdGUgRXhjbHVkZUF1dGg9IjEiPjxZZWFyPjIwMTI8L1llYXI+PFJlY051bT4x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</w:fldData>
        </w:fldChar>
      </w:r>
      <w:r w:rsidR="00733E3B" w:rsidRPr="00733E3B">
        <w:instrText xml:space="preserve"> ADDIN EN.CITE </w:instrText>
      </w:r>
      <w:r w:rsidR="00733E3B" w:rsidRPr="00733E3B">
        <w:fldChar w:fldCharType="begin">
          <w:fldData xml:space="preserve">PEVuZE5vdGU+PENpdGUgRXhjbHVkZUF1dGg9IjEiPjxZZWFyPjIwMTI8L1llYXI+PFJlY051bT4x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30" w:tooltip=", 2012 #1" w:history="1">
        <w:r w:rsidR="00733E3B" w:rsidRPr="00733E3B">
          <w:rPr>
            <w:noProof/>
          </w:rPr>
          <w:t>30</w:t>
        </w:r>
      </w:hyperlink>
      <w:r w:rsidR="00733E3B" w:rsidRPr="00733E3B">
        <w:rPr>
          <w:noProof/>
        </w:rPr>
        <w:t>]</w:t>
      </w:r>
      <w:r w:rsidR="00733E3B" w:rsidRPr="00733E3B">
        <w:fldChar w:fldCharType="end"/>
      </w:r>
      <w:r w:rsidR="00733E3B" w:rsidRPr="00733E3B">
        <w:t xml:space="preserve"> </w:t>
      </w:r>
      <w:r w:rsidR="003D470A" w:rsidRPr="00733E3B">
        <w:t>resources</w:t>
      </w:r>
      <w:r w:rsidR="005D66A1" w:rsidRPr="00733E3B">
        <w:t xml:space="preserve"> </w:t>
      </w:r>
      <w:r w:rsidR="00AA67F5" w:rsidRPr="00733E3B">
        <w:t xml:space="preserve">using </w:t>
      </w:r>
      <w:proofErr w:type="spellStart"/>
      <w:r w:rsidR="00AA67F5" w:rsidRPr="00733E3B">
        <w:t>HaploReg</w:t>
      </w:r>
      <w:proofErr w:type="spellEnd"/>
      <w:r w:rsidR="00AA67F5" w:rsidRPr="00733E3B">
        <w:t xml:space="preserve"> </w:t>
      </w:r>
      <w:r w:rsidR="00733E3B" w:rsidRPr="00733E3B">
        <w:fldChar w:fldCharType="begin">
          <w:fldData xml:space="preserve">PEVuZE5vdGU+PENpdGU+PEF1dGhvcj5XYXJkPC9BdXRob3I+PFllYXI+MjAxMjwvWWVhcj48UmVj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</w:fldData>
        </w:fldChar>
      </w:r>
      <w:r w:rsidR="00733E3B" w:rsidRPr="00733E3B">
        <w:instrText xml:space="preserve"> ADDIN EN.CITE </w:instrText>
      </w:r>
      <w:r w:rsidR="00733E3B" w:rsidRPr="00733E3B">
        <w:fldChar w:fldCharType="begin">
          <w:fldData xml:space="preserve">PEVuZE5vdGU+PENpdGU+PEF1dGhvcj5XYXJkPC9BdXRob3I+PFllYXI+MjAxMjwvWWVhcj48UmVj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31" w:tooltip="Ward, 2012 #30" w:history="1">
        <w:r w:rsidR="00733E3B" w:rsidRPr="00733E3B">
          <w:rPr>
            <w:noProof/>
          </w:rPr>
          <w:t>31</w:t>
        </w:r>
      </w:hyperlink>
      <w:r w:rsidR="00733E3B" w:rsidRPr="00733E3B">
        <w:rPr>
          <w:noProof/>
        </w:rPr>
        <w:t>]</w:t>
      </w:r>
      <w:r w:rsidR="00733E3B" w:rsidRPr="00733E3B">
        <w:fldChar w:fldCharType="end"/>
      </w:r>
      <w:r w:rsidR="00733E3B" w:rsidRPr="00733E3B">
        <w:t xml:space="preserve"> </w:t>
      </w:r>
      <w:r w:rsidR="005D66A1" w:rsidRPr="00733E3B">
        <w:t xml:space="preserve">for chromatin state </w:t>
      </w:r>
      <w:r w:rsidR="00F908BA" w:rsidRPr="00733E3B">
        <w:t>and protein binding annotations</w:t>
      </w:r>
      <w:r w:rsidR="00100520" w:rsidRPr="00733E3B">
        <w:t xml:space="preserve">. </w:t>
      </w:r>
      <w:r w:rsidR="00CB5C21" w:rsidRPr="00733E3B">
        <w:t xml:space="preserve">We found </w:t>
      </w:r>
      <w:r w:rsidR="00840909" w:rsidRPr="00733E3B">
        <w:t xml:space="preserve">rs10490263 </w:t>
      </w:r>
      <w:r w:rsidR="003D470A" w:rsidRPr="00733E3B">
        <w:t>lies in</w:t>
      </w:r>
      <w:r w:rsidR="00CB5C21" w:rsidRPr="00733E3B">
        <w:t xml:space="preserve"> </w:t>
      </w:r>
      <w:r w:rsidR="007873D1" w:rsidRPr="00733E3B">
        <w:t>promoter</w:t>
      </w:r>
      <w:r w:rsidR="003D470A" w:rsidRPr="00733E3B">
        <w:t>-associated</w:t>
      </w:r>
      <w:r w:rsidR="007873D1" w:rsidRPr="00733E3B">
        <w:t xml:space="preserve"> histone</w:t>
      </w:r>
      <w:r w:rsidR="00840909" w:rsidRPr="00733E3B">
        <w:t xml:space="preserve"> mark</w:t>
      </w:r>
      <w:r w:rsidR="007873D1" w:rsidRPr="00733E3B">
        <w:t>s</w:t>
      </w:r>
      <w:r w:rsidR="00CB5C21" w:rsidRPr="00733E3B">
        <w:t xml:space="preserve"> in </w:t>
      </w:r>
      <w:r w:rsidR="003D470A" w:rsidRPr="00733E3B">
        <w:t>the</w:t>
      </w:r>
      <w:r w:rsidR="007873D1" w:rsidRPr="00733E3B">
        <w:t xml:space="preserve"> hippocampus</w:t>
      </w:r>
      <w:r w:rsidR="009B1C7B" w:rsidRPr="00733E3B">
        <w:t xml:space="preserve"> and circulating T cells</w:t>
      </w:r>
      <w:r w:rsidR="007873D1" w:rsidRPr="00733E3B">
        <w:t>,</w:t>
      </w:r>
      <w:r w:rsidR="003D470A" w:rsidRPr="00733E3B">
        <w:t xml:space="preserve"> and</w:t>
      </w:r>
      <w:r w:rsidR="007873D1" w:rsidRPr="00733E3B">
        <w:t xml:space="preserve"> rs74944275 </w:t>
      </w:r>
      <w:r w:rsidR="003D470A" w:rsidRPr="00733E3B">
        <w:t>lies in</w:t>
      </w:r>
      <w:r w:rsidR="00CB5C21" w:rsidRPr="00733E3B">
        <w:t xml:space="preserve"> both </w:t>
      </w:r>
      <w:r w:rsidR="007873D1" w:rsidRPr="00733E3B">
        <w:t>promoter</w:t>
      </w:r>
      <w:r w:rsidR="003D470A" w:rsidRPr="00733E3B">
        <w:t>-</w:t>
      </w:r>
      <w:r w:rsidR="007873D1" w:rsidRPr="00733E3B">
        <w:t xml:space="preserve"> and enhancer</w:t>
      </w:r>
      <w:r w:rsidR="003D470A" w:rsidRPr="00733E3B">
        <w:t xml:space="preserve">-associated </w:t>
      </w:r>
      <w:r w:rsidR="007873D1" w:rsidRPr="00733E3B">
        <w:t xml:space="preserve">histone </w:t>
      </w:r>
      <w:r w:rsidR="00CB5C21" w:rsidRPr="00733E3B">
        <w:t>marks in multiple brain regions</w:t>
      </w:r>
      <w:r w:rsidR="007873D1" w:rsidRPr="00733E3B">
        <w:t>.</w:t>
      </w:r>
      <w:r w:rsidR="00C42237" w:rsidRPr="00733E3B">
        <w:t xml:space="preserve"> Further</w:t>
      </w:r>
      <w:r w:rsidR="003D470A" w:rsidRPr="00733E3B">
        <w:t>more</w:t>
      </w:r>
      <w:r w:rsidR="00C42237" w:rsidRPr="00733E3B">
        <w:t xml:space="preserve">, </w:t>
      </w:r>
      <w:r w:rsidR="00BE433B" w:rsidRPr="00733E3B">
        <w:t xml:space="preserve">rs149372995 resides in a candidate-binding site of CTCF, </w:t>
      </w:r>
      <w:r w:rsidR="00C42237" w:rsidRPr="00733E3B">
        <w:t xml:space="preserve">rs74944275 </w:t>
      </w:r>
      <w:r w:rsidR="003D470A" w:rsidRPr="00733E3B">
        <w:t xml:space="preserve">resides in a </w:t>
      </w:r>
      <w:r w:rsidR="00775EF6" w:rsidRPr="00733E3B">
        <w:t>candidate-binding</w:t>
      </w:r>
      <w:r w:rsidR="003D470A" w:rsidRPr="00733E3B">
        <w:t xml:space="preserve"> site</w:t>
      </w:r>
      <w:r w:rsidR="00C42237" w:rsidRPr="00733E3B">
        <w:t xml:space="preserve"> of CCNT2, Evi-1, GATA, and HDAC2</w:t>
      </w:r>
      <w:r w:rsidR="00BE433B" w:rsidRPr="00733E3B">
        <w:t>,</w:t>
      </w:r>
      <w:r w:rsidR="001C504E" w:rsidRPr="00733E3B">
        <w:t xml:space="preserve"> rs140233081 and rs149372995 </w:t>
      </w:r>
      <w:r w:rsidR="003D470A" w:rsidRPr="00733E3B">
        <w:t xml:space="preserve">lie in candidate bindings sites </w:t>
      </w:r>
      <w:r w:rsidR="001C504E" w:rsidRPr="00733E3B">
        <w:t>of NERF1a, SMC3, and TCF12.</w:t>
      </w:r>
      <w:r w:rsidR="00351631" w:rsidRPr="00733E3B">
        <w:t xml:space="preserve"> </w:t>
      </w:r>
    </w:p>
    <w:p w14:paraId="05EB3924" w14:textId="2D5DD6C5" w:rsidR="004435FA" w:rsidRPr="00733E3B" w:rsidRDefault="002A54CB" w:rsidP="00483293">
      <w:pPr>
        <w:pStyle w:val="Normal1"/>
        <w:spacing w:before="120" w:after="120" w:line="360" w:lineRule="auto"/>
      </w:pPr>
      <w:r w:rsidRPr="00733E3B">
        <w:t>Given the role of CTCF in genome organization and possible gene regulation, we furthe</w:t>
      </w:r>
      <w:r w:rsidR="00FA3EEC" w:rsidRPr="00733E3B">
        <w:t>r examined the flanking genes</w:t>
      </w:r>
      <w:r w:rsidRPr="00733E3B">
        <w:t xml:space="preserve"> </w:t>
      </w:r>
      <w:r w:rsidR="00A0794C" w:rsidRPr="00733E3B">
        <w:rPr>
          <w:i/>
        </w:rPr>
        <w:t xml:space="preserve">PRKAR1B </w:t>
      </w:r>
      <w:r w:rsidR="00A0794C" w:rsidRPr="00733E3B">
        <w:t xml:space="preserve">and </w:t>
      </w:r>
      <w:r w:rsidR="00A0794C" w:rsidRPr="00733E3B">
        <w:rPr>
          <w:i/>
        </w:rPr>
        <w:t>PDGFA</w:t>
      </w:r>
      <w:r w:rsidRPr="00733E3B">
        <w:t>.</w:t>
      </w:r>
      <w:r w:rsidR="00A0794C" w:rsidRPr="00733E3B">
        <w:t xml:space="preserve"> </w:t>
      </w:r>
      <w:r w:rsidRPr="00733E3B">
        <w:t xml:space="preserve">We </w:t>
      </w:r>
      <w:r w:rsidR="00A0794C" w:rsidRPr="00733E3B">
        <w:t xml:space="preserve">localized the expression of protein products of these two genes using immunofluorescence. Both PRKAR1B and PDGFA have widespread expression </w:t>
      </w:r>
      <w:r w:rsidR="009B1C7B" w:rsidRPr="00733E3B">
        <w:t xml:space="preserve">in </w:t>
      </w:r>
      <w:r w:rsidR="00A0794C" w:rsidRPr="00733E3B">
        <w:t>the mouse brain, but are particularly localized to gli</w:t>
      </w:r>
      <w:r w:rsidR="00D96241" w:rsidRPr="00733E3B">
        <w:t>a-vascular structures (Figure 6</w:t>
      </w:r>
      <w:r w:rsidR="00A0794C" w:rsidRPr="00733E3B">
        <w:t>). This could be significant given the recent data suggesting glia-vascular alterations may predispose individuals to or occur very early in LOAD</w:t>
      </w:r>
      <w:r w:rsidR="00FA3EEC" w:rsidRPr="00733E3B">
        <w:t xml:space="preserve"> </w:t>
      </w:r>
      <w:r w:rsidR="00733E3B" w:rsidRPr="00733E3B">
        <w:fldChar w:fldCharType="begin">
          <w:fldData xml:space="preserve">PEVuZE5vdGU+PENpdGU+PEF1dGhvcj5CZWxsPC9BdXRob3I+PFllYXI+MjAxMjwvWWVhcj48UmVj
TnVtPjQ8L1JlY051bT48RGlzcGxheVRleHQ+WzMyLTM0XTwvRGlzcGxheVRleHQ+PHJlY29yZD48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733E3B" w:rsidRPr="00733E3B">
        <w:instrText xml:space="preserve"> ADDIN EN.CITE </w:instrText>
      </w:r>
      <w:r w:rsidR="00733E3B" w:rsidRPr="00733E3B">
        <w:fldChar w:fldCharType="begin">
          <w:fldData xml:space="preserve">PEVuZE5vdGU+PENpdGU+PEF1dGhvcj5CZWxsPC9BdXRob3I+PFllYXI+MjAxMjwvWWVhcj48UmVj
TnVtPjQ8L1JlY051bT48RGlzcGxheVRleHQ+WzMyLTM0XTwvRGlzcGxheVRleHQ+PHJlY29yZD48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32" w:tooltip="Bell, 2012 #4" w:history="1">
        <w:r w:rsidR="00733E3B" w:rsidRPr="00733E3B">
          <w:rPr>
            <w:noProof/>
          </w:rPr>
          <w:t>32-34</w:t>
        </w:r>
      </w:hyperlink>
      <w:r w:rsidR="00733E3B" w:rsidRPr="00733E3B">
        <w:rPr>
          <w:noProof/>
        </w:rPr>
        <w:t>]</w:t>
      </w:r>
      <w:r w:rsidR="00733E3B" w:rsidRPr="00733E3B">
        <w:fldChar w:fldCharType="end"/>
      </w:r>
      <w:r w:rsidR="00A0794C" w:rsidRPr="00733E3B">
        <w:t>.</w:t>
      </w:r>
      <w:r w:rsidR="00EA7EAE" w:rsidRPr="00733E3B">
        <w:t xml:space="preserve"> Furthermore, </w:t>
      </w:r>
      <w:r w:rsidR="003946ED" w:rsidRPr="00733E3B">
        <w:t>we evaluated RNA sequence</w:t>
      </w:r>
      <w:r w:rsidR="00EA7EAE" w:rsidRPr="00733E3B">
        <w:t xml:space="preserve"> </w:t>
      </w:r>
      <w:r w:rsidR="003946ED" w:rsidRPr="00733E3B">
        <w:t xml:space="preserve">data from </w:t>
      </w:r>
      <w:r w:rsidR="00422DE8" w:rsidRPr="00733E3B">
        <w:t>the</w:t>
      </w:r>
      <w:r w:rsidR="00E24AFB" w:rsidRPr="00733E3B">
        <w:t xml:space="preserve"> dorsolateral prefrontal cortex of participants in the</w:t>
      </w:r>
      <w:r w:rsidR="00422DE8" w:rsidRPr="00733E3B">
        <w:t xml:space="preserve"> </w:t>
      </w:r>
      <w:r w:rsidR="003946ED" w:rsidRPr="00733E3B">
        <w:t>Religious Order Study (</w:t>
      </w:r>
      <w:r w:rsidR="00422DE8" w:rsidRPr="00733E3B">
        <w:t>ROS</w:t>
      </w:r>
      <w:r w:rsidR="003946ED" w:rsidRPr="00733E3B">
        <w:t>)</w:t>
      </w:r>
      <w:r w:rsidR="00E24AFB" w:rsidRPr="00733E3B">
        <w:t xml:space="preserve"> and </w:t>
      </w:r>
      <w:r w:rsidR="00E369C0" w:rsidRPr="00733E3B">
        <w:t xml:space="preserve">Rush </w:t>
      </w:r>
      <w:r w:rsidR="003946ED" w:rsidRPr="00733E3B">
        <w:t>Memory and Aging Project (</w:t>
      </w:r>
      <w:r w:rsidR="00422DE8" w:rsidRPr="00733E3B">
        <w:t>MAP</w:t>
      </w:r>
      <w:r w:rsidR="003946ED" w:rsidRPr="00733E3B">
        <w:t>)</w:t>
      </w:r>
      <w:r w:rsidR="00422DE8" w:rsidRPr="00733E3B">
        <w:t xml:space="preserve"> stud</w:t>
      </w:r>
      <w:r w:rsidR="00E24AFB" w:rsidRPr="00733E3B">
        <w:t>ies,</w:t>
      </w:r>
      <w:r w:rsidR="00EA7EAE" w:rsidRPr="00733E3B">
        <w:t xml:space="preserve"> </w:t>
      </w:r>
      <w:r w:rsidR="003946ED" w:rsidRPr="00733E3B">
        <w:t>two longitudinal cohort studies of aging with prospective brain autopsy</w:t>
      </w:r>
      <w:r w:rsidR="003A44A0" w:rsidRPr="00733E3B">
        <w:t xml:space="preserve"> </w:t>
      </w:r>
      <w:r w:rsidR="00733E3B" w:rsidRPr="00733E3B">
        <w:fldChar w:fldCharType="begin">
          <w:fldData xml:space="preserve">PEVuZE5vdGU+PENpdGU+PEF1dGhvcj5CZW5uZXR0PC9BdXRob3I+PFllYXI+MjAxMjwvWWVhcj48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</w:fldData>
        </w:fldChar>
      </w:r>
      <w:r w:rsidR="00733E3B" w:rsidRPr="00733E3B">
        <w:instrText xml:space="preserve"> ADDIN EN.CITE </w:instrText>
      </w:r>
      <w:r w:rsidR="00733E3B" w:rsidRPr="00733E3B">
        <w:fldChar w:fldCharType="begin">
          <w:fldData xml:space="preserve">PEVuZE5vdGU+PENpdGU+PEF1dGhvcj5CZW5uZXR0PC9BdXRob3I+PFllYXI+MjAxMjwvWWVhcj48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35" w:tooltip="Bennett, 2012 #43" w:history="1">
        <w:r w:rsidR="00733E3B" w:rsidRPr="00733E3B">
          <w:rPr>
            <w:noProof/>
          </w:rPr>
          <w:t>35-37</w:t>
        </w:r>
      </w:hyperlink>
      <w:r w:rsidR="00733E3B" w:rsidRPr="00733E3B">
        <w:rPr>
          <w:noProof/>
        </w:rPr>
        <w:t>]</w:t>
      </w:r>
      <w:r w:rsidR="00733E3B" w:rsidRPr="00733E3B">
        <w:fldChar w:fldCharType="end"/>
      </w:r>
      <w:r w:rsidR="003946ED" w:rsidRPr="00733E3B">
        <w:t xml:space="preserve">. In these human data, </w:t>
      </w:r>
      <w:r w:rsidR="00EA7EAE" w:rsidRPr="00733E3B">
        <w:t>we found that</w:t>
      </w:r>
      <w:r w:rsidR="003D78BD" w:rsidRPr="00733E3B">
        <w:t xml:space="preserve"> higher</w:t>
      </w:r>
      <w:r w:rsidR="00EA7EAE" w:rsidRPr="00733E3B">
        <w:t xml:space="preserve"> </w:t>
      </w:r>
      <w:r w:rsidR="00EA7EAE" w:rsidRPr="00733E3B">
        <w:rPr>
          <w:i/>
        </w:rPr>
        <w:t>PDGFA</w:t>
      </w:r>
      <w:r w:rsidR="00EA7EAE" w:rsidRPr="00733E3B">
        <w:t xml:space="preserve"> transcript level is moderately </w:t>
      </w:r>
      <w:r w:rsidR="00121A5C" w:rsidRPr="00733E3B">
        <w:t>correlated</w:t>
      </w:r>
      <w:r w:rsidR="00EA7EAE" w:rsidRPr="00733E3B">
        <w:t xml:space="preserve"> with </w:t>
      </w:r>
      <w:r w:rsidR="003D78BD" w:rsidRPr="00733E3B">
        <w:t xml:space="preserve">greater </w:t>
      </w:r>
      <w:proofErr w:type="spellStart"/>
      <w:r w:rsidR="00EA7EAE" w:rsidRPr="00733E3B">
        <w:t>neur</w:t>
      </w:r>
      <w:r w:rsidR="00E24AFB" w:rsidRPr="00733E3B">
        <w:t>i</w:t>
      </w:r>
      <w:r w:rsidR="00EA7EAE" w:rsidRPr="00733E3B">
        <w:t>tic</w:t>
      </w:r>
      <w:proofErr w:type="spellEnd"/>
      <w:r w:rsidR="00EA7EAE" w:rsidRPr="00733E3B">
        <w:t xml:space="preserve"> plaque </w:t>
      </w:r>
      <w:r w:rsidR="003D78BD" w:rsidRPr="00733E3B">
        <w:t xml:space="preserve">burden </w:t>
      </w:r>
      <w:r w:rsidR="00EA7EAE" w:rsidRPr="00733E3B">
        <w:t>(</w:t>
      </w:r>
      <w:r w:rsidR="00EA7EAE" w:rsidRPr="00733E3B">
        <w:rPr>
          <w:i/>
        </w:rPr>
        <w:t>P</w:t>
      </w:r>
      <w:r w:rsidR="00EA7EAE" w:rsidRPr="00733E3B">
        <w:t xml:space="preserve"> = 0.005, </w:t>
      </w:r>
      <w:r w:rsidR="000E24DF">
        <w:t xml:space="preserve">transcriptome-wide </w:t>
      </w:r>
      <w:r w:rsidR="00EA7EAE" w:rsidRPr="00733E3B">
        <w:t>FDR = 0.</w:t>
      </w:r>
      <w:r w:rsidR="000E24DF">
        <w:t>03</w:t>
      </w:r>
      <w:r w:rsidR="00121A5C" w:rsidRPr="00733E3B">
        <w:t xml:space="preserve">; </w:t>
      </w:r>
      <w:r w:rsidR="00121A5C" w:rsidRPr="00733E3B">
        <w:rPr>
          <w:i/>
        </w:rPr>
        <w:t>β</w:t>
      </w:r>
      <w:r w:rsidR="00121A5C" w:rsidRPr="00733E3B">
        <w:t xml:space="preserve"> &gt; 0</w:t>
      </w:r>
      <w:r w:rsidR="00EA7EAE" w:rsidRPr="00733E3B">
        <w:t>)</w:t>
      </w:r>
      <w:r w:rsidR="00E24AFB" w:rsidRPr="00733E3B">
        <w:t xml:space="preserve"> </w:t>
      </w:r>
      <w:r w:rsidR="00733E3B" w:rsidRPr="00733E3B">
        <w:fldChar w:fldCharType="begin"/>
      </w:r>
      <w:r w:rsidR="00733E3B" w:rsidRPr="00733E3B">
        <w:instrText xml:space="preserve"> ADDIN EN.CITE &lt;EndNote&gt;&lt;Cite&gt;&lt;Author&gt;Lim&lt;/Author&gt;&lt;Year&gt;2017&lt;/Year&gt;&lt;RecNum&gt;47&lt;/RecNum&gt;&lt;DisplayText&gt;[38]&lt;/DisplayText&gt;&lt;record&gt;&lt;rec-number&gt;47&lt;/rec-number&gt;&lt;foreign-keys&gt;&lt;key app="EN" db-id="awwdffrdje5raye0fa9xev9122vt52055x5r"&gt;47&lt;/key&gt;&lt;/foreign-keys&gt;&lt;ref-type name="Journal Article"&gt;17&lt;/ref-type&gt;&lt;contributors&gt;&lt;authors&gt;&lt;author&gt;Lim, A. S.&lt;/author&gt;&lt;author&gt;Klein, H. U.&lt;/author&gt;&lt;author&gt;Yu, L.&lt;/author&gt;&lt;author&gt;Chibnik, L. B.&lt;/author&gt;&lt;author&gt;Ali, S.&lt;/author&gt;&lt;author&gt;Xu, J.&lt;/author&gt;&lt;author&gt;Bennett, D. A.&lt;/author&gt;&lt;author&gt;De Jager, P. L.&lt;/author&gt;&lt;/authors&gt;&lt;/contributors&gt;&lt;auth-address&gt;Division of Neurology, Department of Medicine, Sunnybrook Health Sciences Centre, University of Toronto, 2075 Bayview Avenue, Room M1-600, Toronto M4N1X2, Ontario, Canada.&amp;#xD;Program in Translational Neuropsychiatric Genomics, Department of Neurology, Brigham and Women&amp;apos;s Hospital, Harvard Medical School, 77 Avenue Louis Pasteur, NRB 168c, Boston, Massachusetts 02115, USA.&amp;#xD;Program in Medical and Population Genetics, Broad Institute, 415 Main Street, Cambridge, Massachusetts 02142, USA.&amp;#xD;Rush Alzheimer&amp;apos;s Disease Center and Department of Neurological Sciences, Rush University Medical Center, 600 South Paulina Street, Chicago, Illinois 60612, USA.&lt;/auth-address&gt;&lt;titles&gt;&lt;title&gt;Diurnal and seasonal molecular rhythms in human neocortex and their relation to Alzheimer&amp;apos;s disease&lt;/title&gt;&lt;secondary-title&gt;Nat Commun&lt;/secondary-title&gt;&lt;/titles&gt;&lt;periodical&gt;&lt;full-title&gt;Nat Commun&lt;/full-title&gt;&lt;abbr-1&gt;Nature communications&lt;/abbr-1&gt;&lt;/periodical&gt;&lt;pages&gt;14931&lt;/pages&gt;&lt;volume&gt;8&lt;/volume&gt;&lt;edition&gt;2017/04/04&lt;/edition&gt;&lt;dates&gt;&lt;year&gt;2017&lt;/year&gt;&lt;pub-dates&gt;&lt;date&gt;Apr 03&lt;/date&gt;&lt;/pub-dates&gt;&lt;/dates&gt;&lt;isbn&gt;2041-1723 (Electronic)&amp;#xD;2041-1723 (Linking)&lt;/isbn&gt;&lt;accession-num&gt;28368004&lt;/accession-num&gt;&lt;urls&gt;&lt;related-urls&gt;&lt;url&gt;http://www.ncbi.nlm.nih.gov/pubmed/28368004&lt;/url&gt;&lt;/related-urls&gt;&lt;/urls&gt;&lt;custom2&gt;5382268&lt;/custom2&gt;&lt;electronic-resource-num&gt;10.1038/ncomms14931&amp;#xD;ncomms14931 [pii]&lt;/electronic-resource-num&gt;&lt;language&gt;eng&lt;/language&gt;&lt;/record&gt;&lt;/Cite&gt;&lt;/EndNote&gt;</w:instrText>
      </w:r>
      <w:r w:rsidR="00733E3B" w:rsidRPr="00733E3B">
        <w:fldChar w:fldCharType="separate"/>
      </w:r>
      <w:r w:rsidR="00733E3B" w:rsidRPr="00733E3B">
        <w:rPr>
          <w:noProof/>
        </w:rPr>
        <w:t>[</w:t>
      </w:r>
      <w:hyperlink w:anchor="_ENREF_38" w:tooltip="Lim, 2017 #47" w:history="1">
        <w:r w:rsidR="00733E3B" w:rsidRPr="00733E3B">
          <w:rPr>
            <w:noProof/>
          </w:rPr>
          <w:t>38</w:t>
        </w:r>
      </w:hyperlink>
      <w:r w:rsidR="00733E3B" w:rsidRPr="00733E3B">
        <w:rPr>
          <w:noProof/>
        </w:rPr>
        <w:t>]</w:t>
      </w:r>
      <w:r w:rsidR="00733E3B" w:rsidRPr="00733E3B">
        <w:fldChar w:fldCharType="end"/>
      </w:r>
      <w:r w:rsidR="003D78BD" w:rsidRPr="00733E3B">
        <w:t xml:space="preserve">, suggesting that the </w:t>
      </w:r>
      <w:r w:rsidR="003D78BD" w:rsidRPr="00733E3B">
        <w:rPr>
          <w:i/>
        </w:rPr>
        <w:t>PDGFA</w:t>
      </w:r>
      <w:r w:rsidR="003D78BD" w:rsidRPr="00733E3B">
        <w:t xml:space="preserve"> association with AD may relate to </w:t>
      </w:r>
      <w:r w:rsidR="003946ED" w:rsidRPr="00733E3B">
        <w:t>a</w:t>
      </w:r>
      <w:r w:rsidR="003D78BD" w:rsidRPr="00733E3B">
        <w:t xml:space="preserve"> role in the accumulation of one of the two key pathologic features of AD.</w:t>
      </w:r>
    </w:p>
    <w:p w14:paraId="2BFBCFF5" w14:textId="77777777" w:rsidR="00ED2AEC" w:rsidRPr="00733E3B" w:rsidRDefault="00ED2AEC" w:rsidP="00483293">
      <w:pPr>
        <w:pStyle w:val="Normal1"/>
        <w:spacing w:before="120" w:after="120" w:line="360" w:lineRule="auto"/>
      </w:pPr>
    </w:p>
    <w:p w14:paraId="7665A51C" w14:textId="74B5D0DF" w:rsidR="007E23CC" w:rsidRPr="00733E3B" w:rsidRDefault="00ED2AEC" w:rsidP="00483293">
      <w:pPr>
        <w:pStyle w:val="Normal1"/>
        <w:spacing w:before="120" w:after="120" w:line="360" w:lineRule="auto"/>
      </w:pPr>
      <w:r w:rsidRPr="00733E3B">
        <w:rPr>
          <w:b/>
        </w:rPr>
        <w:t>Table 1:</w:t>
      </w:r>
      <w:r w:rsidRPr="00733E3B">
        <w:t xml:space="preserve"> Top 55 variants </w:t>
      </w:r>
      <w:r w:rsidR="00D853B5" w:rsidRPr="00733E3B">
        <w:t>with</w:t>
      </w:r>
      <w:r w:rsidRPr="00733E3B">
        <w:t xml:space="preserve"> </w:t>
      </w:r>
      <w:r w:rsidR="000E32A7" w:rsidRPr="00733E3B">
        <w:rPr>
          <w:i/>
        </w:rPr>
        <w:t>P</w:t>
      </w:r>
      <w:r w:rsidR="00FA3EEC" w:rsidRPr="00733E3B">
        <w:t xml:space="preserve"> &lt;</w:t>
      </w:r>
      <w:r w:rsidR="00D853B5" w:rsidRPr="00733E3B">
        <w:t xml:space="preserve"> 1</w:t>
      </w:r>
      <w:r w:rsidR="00FA3EEC" w:rsidRPr="00733E3B">
        <w:t xml:space="preserve"> x 10</w:t>
      </w:r>
      <w:r w:rsidR="000E32A7" w:rsidRPr="00733E3B">
        <w:rPr>
          <w:vertAlign w:val="superscript"/>
        </w:rPr>
        <w:t>-6</w:t>
      </w:r>
      <w:r w:rsidRPr="00733E3B">
        <w:t>.</w:t>
      </w:r>
      <w:r w:rsidR="00FA3EEC" w:rsidRPr="00733E3B">
        <w:t xml:space="preserve"> Variants in italics met standard genome-wide significance of </w:t>
      </w:r>
      <w:r w:rsidR="000E32A7" w:rsidRPr="00733E3B">
        <w:rPr>
          <w:i/>
        </w:rPr>
        <w:t>P</w:t>
      </w:r>
      <w:r w:rsidR="00FA3EEC" w:rsidRPr="00733E3B">
        <w:t xml:space="preserve"> &lt; 5 x 10</w:t>
      </w:r>
      <w:r w:rsidR="000E32A7" w:rsidRPr="00733E3B">
        <w:rPr>
          <w:vertAlign w:val="superscript"/>
        </w:rPr>
        <w:t>-8</w:t>
      </w:r>
      <w:r w:rsidR="00FA3EEC" w:rsidRPr="00733E3B">
        <w:t>.</w:t>
      </w:r>
    </w:p>
    <w:tbl>
      <w:tblPr>
        <w:tblW w:w="0" w:type="auto"/>
        <w:jc w:val="center"/>
        <w:tblLook w:val="04A0" w:firstRow="1" w:lastRow="0" w:firstColumn="1" w:lastColumn="0" w:noHBand="0" w:noVBand="1"/>
      </w:tblPr>
      <w:tblGrid>
        <w:gridCol w:w="1267"/>
        <w:gridCol w:w="650"/>
        <w:gridCol w:w="1172"/>
        <w:gridCol w:w="616"/>
        <w:gridCol w:w="605"/>
        <w:gridCol w:w="667"/>
        <w:gridCol w:w="1228"/>
        <w:gridCol w:w="1017"/>
        <w:gridCol w:w="1064"/>
      </w:tblGrid>
      <w:tr w:rsidR="007E23CC" w:rsidRPr="00733E3B" w14:paraId="616A810A" w14:textId="77777777" w:rsidTr="006F38B6">
        <w:trPr>
          <w:trHeight w:val="467"/>
          <w:tblHeader/>
          <w:jc w:val="center"/>
        </w:trPr>
        <w:tc>
          <w:tcPr>
            <w:tcW w:w="0" w:type="auto"/>
            <w:tcBorders>
              <w:top w:val="single" w:sz="4" w:space="0" w:color="auto"/>
              <w:left w:val="nil"/>
              <w:bottom w:val="single" w:sz="4" w:space="0" w:color="auto"/>
              <w:right w:val="nil"/>
            </w:tcBorders>
            <w:shd w:val="clear" w:color="auto" w:fill="auto"/>
            <w:noWrap/>
            <w:vAlign w:val="bottom"/>
            <w:hideMark/>
          </w:tcPr>
          <w:p w14:paraId="347C2031" w14:textId="77777777" w:rsidR="009414A3" w:rsidRPr="00733E3B" w:rsidRDefault="009414A3" w:rsidP="007E23CC">
            <w:pPr>
              <w:spacing w:line="360" w:lineRule="auto"/>
              <w:jc w:val="center"/>
              <w:rPr>
                <w:rFonts w:eastAsia="Times New Roman"/>
                <w:b/>
                <w:sz w:val="20"/>
              </w:rPr>
            </w:pPr>
            <w:r w:rsidRPr="00733E3B">
              <w:rPr>
                <w:rFonts w:eastAsia="Times New Roman"/>
                <w:b/>
                <w:sz w:val="20"/>
              </w:rPr>
              <w:t>RSID</w:t>
            </w:r>
          </w:p>
        </w:tc>
        <w:tc>
          <w:tcPr>
            <w:tcW w:w="0" w:type="auto"/>
            <w:tcBorders>
              <w:top w:val="single" w:sz="4" w:space="0" w:color="auto"/>
              <w:left w:val="nil"/>
              <w:bottom w:val="single" w:sz="4" w:space="0" w:color="auto"/>
              <w:right w:val="nil"/>
            </w:tcBorders>
            <w:shd w:val="clear" w:color="auto" w:fill="auto"/>
            <w:noWrap/>
            <w:vAlign w:val="bottom"/>
            <w:hideMark/>
          </w:tcPr>
          <w:p w14:paraId="18EBC129" w14:textId="77777777" w:rsidR="009414A3" w:rsidRPr="00733E3B" w:rsidRDefault="009414A3" w:rsidP="007E23CC">
            <w:pPr>
              <w:spacing w:line="360" w:lineRule="auto"/>
              <w:jc w:val="center"/>
              <w:rPr>
                <w:rFonts w:eastAsia="Times New Roman"/>
                <w:b/>
                <w:sz w:val="20"/>
              </w:rPr>
            </w:pPr>
            <w:r w:rsidRPr="00733E3B">
              <w:rPr>
                <w:rFonts w:eastAsia="Times New Roman"/>
                <w:b/>
                <w:sz w:val="20"/>
              </w:rPr>
              <w:t>CHR</w:t>
            </w:r>
          </w:p>
        </w:tc>
        <w:tc>
          <w:tcPr>
            <w:tcW w:w="0" w:type="auto"/>
            <w:tcBorders>
              <w:top w:val="single" w:sz="4" w:space="0" w:color="auto"/>
              <w:left w:val="nil"/>
              <w:bottom w:val="single" w:sz="4" w:space="0" w:color="auto"/>
              <w:right w:val="nil"/>
            </w:tcBorders>
            <w:shd w:val="clear" w:color="auto" w:fill="auto"/>
            <w:noWrap/>
            <w:vAlign w:val="bottom"/>
            <w:hideMark/>
          </w:tcPr>
          <w:p w14:paraId="275DEEB4" w14:textId="10962D9A" w:rsidR="009414A3" w:rsidRPr="00733E3B" w:rsidRDefault="009414A3" w:rsidP="007E23CC">
            <w:pPr>
              <w:spacing w:line="360" w:lineRule="auto"/>
              <w:jc w:val="center"/>
              <w:rPr>
                <w:rFonts w:eastAsia="Times New Roman"/>
                <w:b/>
                <w:sz w:val="20"/>
              </w:rPr>
            </w:pPr>
            <w:r w:rsidRPr="00733E3B">
              <w:rPr>
                <w:rFonts w:eastAsia="Times New Roman"/>
                <w:b/>
                <w:sz w:val="20"/>
              </w:rPr>
              <w:t>POS</w:t>
            </w:r>
            <w:r w:rsidR="00EC4E7C">
              <w:rPr>
                <w:rFonts w:eastAsia="Times New Roman"/>
                <w:b/>
                <w:sz w:val="20"/>
              </w:rPr>
              <w:t>ITION</w:t>
            </w:r>
          </w:p>
        </w:tc>
        <w:tc>
          <w:tcPr>
            <w:tcW w:w="0" w:type="auto"/>
            <w:tcBorders>
              <w:top w:val="single" w:sz="4" w:space="0" w:color="auto"/>
              <w:left w:val="nil"/>
              <w:bottom w:val="single" w:sz="4" w:space="0" w:color="auto"/>
              <w:right w:val="nil"/>
            </w:tcBorders>
            <w:shd w:val="clear" w:color="auto" w:fill="auto"/>
            <w:noWrap/>
            <w:vAlign w:val="bottom"/>
            <w:hideMark/>
          </w:tcPr>
          <w:p w14:paraId="599B3AB1" w14:textId="77777777" w:rsidR="009414A3" w:rsidRPr="00733E3B" w:rsidRDefault="009414A3" w:rsidP="007E23CC">
            <w:pPr>
              <w:spacing w:line="360" w:lineRule="auto"/>
              <w:jc w:val="center"/>
              <w:rPr>
                <w:rFonts w:eastAsia="Times New Roman"/>
                <w:b/>
                <w:sz w:val="20"/>
              </w:rPr>
            </w:pPr>
            <w:r w:rsidRPr="00733E3B">
              <w:rPr>
                <w:rFonts w:eastAsia="Times New Roman"/>
                <w:b/>
                <w:sz w:val="20"/>
              </w:rPr>
              <w:t>REF</w:t>
            </w:r>
          </w:p>
        </w:tc>
        <w:tc>
          <w:tcPr>
            <w:tcW w:w="0" w:type="auto"/>
            <w:tcBorders>
              <w:top w:val="single" w:sz="4" w:space="0" w:color="auto"/>
              <w:left w:val="nil"/>
              <w:bottom w:val="single" w:sz="4" w:space="0" w:color="auto"/>
              <w:right w:val="nil"/>
            </w:tcBorders>
            <w:shd w:val="clear" w:color="auto" w:fill="auto"/>
            <w:noWrap/>
            <w:vAlign w:val="bottom"/>
            <w:hideMark/>
          </w:tcPr>
          <w:p w14:paraId="33278732" w14:textId="77777777" w:rsidR="009414A3" w:rsidRPr="00733E3B" w:rsidRDefault="009414A3" w:rsidP="007E23CC">
            <w:pPr>
              <w:spacing w:line="360" w:lineRule="auto"/>
              <w:jc w:val="center"/>
              <w:rPr>
                <w:rFonts w:eastAsia="Times New Roman"/>
                <w:b/>
                <w:sz w:val="20"/>
              </w:rPr>
            </w:pPr>
            <w:r w:rsidRPr="00733E3B">
              <w:rPr>
                <w:rFonts w:eastAsia="Times New Roman"/>
                <w:b/>
                <w:sz w:val="20"/>
              </w:rPr>
              <w:t>ALT</w:t>
            </w:r>
          </w:p>
        </w:tc>
        <w:tc>
          <w:tcPr>
            <w:tcW w:w="0" w:type="auto"/>
            <w:tcBorders>
              <w:top w:val="single" w:sz="4" w:space="0" w:color="auto"/>
              <w:left w:val="nil"/>
              <w:bottom w:val="single" w:sz="4" w:space="0" w:color="auto"/>
              <w:right w:val="nil"/>
            </w:tcBorders>
            <w:shd w:val="clear" w:color="auto" w:fill="auto"/>
            <w:noWrap/>
            <w:vAlign w:val="bottom"/>
            <w:hideMark/>
          </w:tcPr>
          <w:p w14:paraId="0E7A5C6A" w14:textId="77777777" w:rsidR="009414A3" w:rsidRPr="00733E3B" w:rsidRDefault="009414A3" w:rsidP="007E23CC">
            <w:pPr>
              <w:spacing w:line="360" w:lineRule="auto"/>
              <w:jc w:val="center"/>
              <w:rPr>
                <w:rFonts w:eastAsia="Times New Roman"/>
                <w:b/>
                <w:sz w:val="20"/>
              </w:rPr>
            </w:pPr>
            <w:r w:rsidRPr="00733E3B">
              <w:rPr>
                <w:rFonts w:eastAsia="Times New Roman"/>
                <w:b/>
                <w:sz w:val="20"/>
              </w:rPr>
              <w:t>MAF</w:t>
            </w:r>
          </w:p>
        </w:tc>
        <w:tc>
          <w:tcPr>
            <w:tcW w:w="0" w:type="auto"/>
            <w:tcBorders>
              <w:top w:val="single" w:sz="4" w:space="0" w:color="auto"/>
              <w:left w:val="nil"/>
              <w:bottom w:val="single" w:sz="4" w:space="0" w:color="auto"/>
              <w:right w:val="nil"/>
            </w:tcBorders>
            <w:shd w:val="clear" w:color="auto" w:fill="auto"/>
            <w:noWrap/>
            <w:vAlign w:val="bottom"/>
            <w:hideMark/>
          </w:tcPr>
          <w:p w14:paraId="0737FA6B" w14:textId="77777777" w:rsidR="009414A3" w:rsidRPr="00733E3B" w:rsidRDefault="007E23CC" w:rsidP="007E23CC">
            <w:pPr>
              <w:spacing w:line="360" w:lineRule="auto"/>
              <w:jc w:val="center"/>
              <w:rPr>
                <w:rFonts w:eastAsia="Times New Roman"/>
                <w:b/>
                <w:sz w:val="20"/>
              </w:rPr>
            </w:pPr>
            <w:r w:rsidRPr="00733E3B">
              <w:rPr>
                <w:rFonts w:eastAsia="Times New Roman"/>
                <w:b/>
                <w:sz w:val="20"/>
              </w:rPr>
              <w:t>Effect Size</w:t>
            </w:r>
          </w:p>
        </w:tc>
        <w:tc>
          <w:tcPr>
            <w:tcW w:w="0" w:type="auto"/>
            <w:tcBorders>
              <w:top w:val="single" w:sz="4" w:space="0" w:color="auto"/>
              <w:left w:val="nil"/>
              <w:bottom w:val="single" w:sz="4" w:space="0" w:color="auto"/>
              <w:right w:val="nil"/>
            </w:tcBorders>
            <w:shd w:val="clear" w:color="auto" w:fill="auto"/>
            <w:noWrap/>
            <w:vAlign w:val="bottom"/>
            <w:hideMark/>
          </w:tcPr>
          <w:p w14:paraId="098E9F49" w14:textId="77777777" w:rsidR="009414A3" w:rsidRPr="00733E3B" w:rsidRDefault="007E23CC" w:rsidP="007E23CC">
            <w:pPr>
              <w:spacing w:line="360" w:lineRule="auto"/>
              <w:jc w:val="center"/>
              <w:rPr>
                <w:rFonts w:eastAsia="Times New Roman"/>
                <w:b/>
                <w:sz w:val="20"/>
              </w:rPr>
            </w:pPr>
            <w:r w:rsidRPr="00733E3B">
              <w:rPr>
                <w:rFonts w:eastAsia="Times New Roman"/>
                <w:b/>
                <w:sz w:val="20"/>
              </w:rPr>
              <w:t>Std. Dev</w:t>
            </w:r>
          </w:p>
        </w:tc>
        <w:tc>
          <w:tcPr>
            <w:tcW w:w="0" w:type="auto"/>
            <w:tcBorders>
              <w:top w:val="single" w:sz="4" w:space="0" w:color="auto"/>
              <w:left w:val="nil"/>
              <w:bottom w:val="single" w:sz="4" w:space="0" w:color="auto"/>
              <w:right w:val="nil"/>
            </w:tcBorders>
            <w:shd w:val="clear" w:color="auto" w:fill="auto"/>
            <w:noWrap/>
            <w:vAlign w:val="bottom"/>
            <w:hideMark/>
          </w:tcPr>
          <w:p w14:paraId="3F8160C7" w14:textId="77777777" w:rsidR="009414A3" w:rsidRPr="00EC4E7C" w:rsidRDefault="009414A3" w:rsidP="007E23CC">
            <w:pPr>
              <w:spacing w:line="360" w:lineRule="auto"/>
              <w:jc w:val="center"/>
              <w:rPr>
                <w:rFonts w:eastAsia="Times New Roman"/>
                <w:b/>
                <w:i/>
                <w:sz w:val="20"/>
              </w:rPr>
            </w:pPr>
            <w:r w:rsidRPr="00EC4E7C">
              <w:rPr>
                <w:rFonts w:eastAsia="Times New Roman"/>
                <w:b/>
                <w:i/>
                <w:sz w:val="20"/>
              </w:rPr>
              <w:t>P</w:t>
            </w:r>
          </w:p>
        </w:tc>
      </w:tr>
      <w:tr w:rsidR="00F521F9" w:rsidRPr="00733E3B" w14:paraId="36AA1865" w14:textId="77777777" w:rsidTr="006F38B6">
        <w:trPr>
          <w:trHeight w:val="271"/>
          <w:jc w:val="center"/>
        </w:trPr>
        <w:tc>
          <w:tcPr>
            <w:tcW w:w="0" w:type="auto"/>
            <w:tcBorders>
              <w:top w:val="single" w:sz="4" w:space="0" w:color="auto"/>
              <w:left w:val="nil"/>
              <w:bottom w:val="nil"/>
              <w:right w:val="nil"/>
            </w:tcBorders>
            <w:shd w:val="clear" w:color="auto" w:fill="auto"/>
            <w:noWrap/>
            <w:vAlign w:val="center"/>
            <w:hideMark/>
          </w:tcPr>
          <w:p w14:paraId="4DE5592A"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rs74944275</w:t>
            </w:r>
          </w:p>
        </w:tc>
        <w:tc>
          <w:tcPr>
            <w:tcW w:w="0" w:type="auto"/>
            <w:tcBorders>
              <w:top w:val="single" w:sz="4" w:space="0" w:color="auto"/>
              <w:left w:val="nil"/>
              <w:bottom w:val="nil"/>
              <w:right w:val="nil"/>
            </w:tcBorders>
            <w:shd w:val="clear" w:color="auto" w:fill="auto"/>
            <w:noWrap/>
            <w:vAlign w:val="center"/>
            <w:hideMark/>
          </w:tcPr>
          <w:p w14:paraId="729A75C0"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5</w:t>
            </w:r>
          </w:p>
        </w:tc>
        <w:tc>
          <w:tcPr>
            <w:tcW w:w="0" w:type="auto"/>
            <w:tcBorders>
              <w:top w:val="single" w:sz="4" w:space="0" w:color="auto"/>
              <w:left w:val="nil"/>
              <w:bottom w:val="nil"/>
              <w:right w:val="nil"/>
            </w:tcBorders>
            <w:shd w:val="clear" w:color="auto" w:fill="auto"/>
            <w:noWrap/>
            <w:vAlign w:val="center"/>
            <w:hideMark/>
          </w:tcPr>
          <w:p w14:paraId="2AA42A42"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102726073</w:t>
            </w:r>
          </w:p>
        </w:tc>
        <w:tc>
          <w:tcPr>
            <w:tcW w:w="0" w:type="auto"/>
            <w:tcBorders>
              <w:top w:val="single" w:sz="4" w:space="0" w:color="auto"/>
              <w:left w:val="nil"/>
              <w:bottom w:val="nil"/>
              <w:right w:val="nil"/>
            </w:tcBorders>
            <w:shd w:val="clear" w:color="auto" w:fill="auto"/>
            <w:noWrap/>
            <w:vAlign w:val="center"/>
            <w:hideMark/>
          </w:tcPr>
          <w:p w14:paraId="76F5E1D7"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C</w:t>
            </w:r>
          </w:p>
        </w:tc>
        <w:tc>
          <w:tcPr>
            <w:tcW w:w="0" w:type="auto"/>
            <w:tcBorders>
              <w:top w:val="single" w:sz="4" w:space="0" w:color="auto"/>
              <w:left w:val="nil"/>
              <w:bottom w:val="nil"/>
              <w:right w:val="nil"/>
            </w:tcBorders>
            <w:shd w:val="clear" w:color="auto" w:fill="auto"/>
            <w:noWrap/>
            <w:vAlign w:val="center"/>
            <w:hideMark/>
          </w:tcPr>
          <w:p w14:paraId="51E5FA54"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T</w:t>
            </w:r>
          </w:p>
        </w:tc>
        <w:tc>
          <w:tcPr>
            <w:tcW w:w="0" w:type="auto"/>
            <w:tcBorders>
              <w:top w:val="single" w:sz="4" w:space="0" w:color="auto"/>
              <w:left w:val="nil"/>
              <w:bottom w:val="nil"/>
              <w:right w:val="nil"/>
            </w:tcBorders>
            <w:shd w:val="clear" w:color="auto" w:fill="auto"/>
            <w:noWrap/>
            <w:vAlign w:val="center"/>
            <w:hideMark/>
          </w:tcPr>
          <w:p w14:paraId="7EC140DA" w14:textId="6F31F7E3" w:rsidR="00F521F9" w:rsidRPr="00733E3B" w:rsidRDefault="00F521F9" w:rsidP="00F521F9">
            <w:pPr>
              <w:spacing w:line="360" w:lineRule="auto"/>
              <w:jc w:val="center"/>
              <w:rPr>
                <w:rFonts w:eastAsia="Times New Roman"/>
                <w:i/>
                <w:sz w:val="18"/>
              </w:rPr>
            </w:pPr>
            <w:r>
              <w:rPr>
                <w:i/>
                <w:iCs/>
                <w:sz w:val="18"/>
                <w:szCs w:val="18"/>
              </w:rPr>
              <w:t>0.019</w:t>
            </w:r>
          </w:p>
        </w:tc>
        <w:tc>
          <w:tcPr>
            <w:tcW w:w="0" w:type="auto"/>
            <w:tcBorders>
              <w:top w:val="single" w:sz="4" w:space="0" w:color="auto"/>
              <w:left w:val="nil"/>
              <w:bottom w:val="nil"/>
              <w:right w:val="nil"/>
            </w:tcBorders>
            <w:shd w:val="clear" w:color="auto" w:fill="auto"/>
            <w:noWrap/>
            <w:vAlign w:val="center"/>
            <w:hideMark/>
          </w:tcPr>
          <w:p w14:paraId="56E1F151" w14:textId="6BBA2ADF" w:rsidR="00F521F9" w:rsidRPr="00733E3B" w:rsidRDefault="00F521F9" w:rsidP="00F521F9">
            <w:pPr>
              <w:spacing w:line="360" w:lineRule="auto"/>
              <w:jc w:val="center"/>
              <w:rPr>
                <w:rFonts w:eastAsia="Times New Roman"/>
                <w:i/>
                <w:sz w:val="18"/>
              </w:rPr>
            </w:pPr>
            <w:r>
              <w:rPr>
                <w:i/>
                <w:iCs/>
                <w:sz w:val="18"/>
                <w:szCs w:val="18"/>
              </w:rPr>
              <w:t>2.371</w:t>
            </w:r>
          </w:p>
        </w:tc>
        <w:tc>
          <w:tcPr>
            <w:tcW w:w="0" w:type="auto"/>
            <w:tcBorders>
              <w:top w:val="single" w:sz="4" w:space="0" w:color="auto"/>
              <w:left w:val="nil"/>
              <w:bottom w:val="nil"/>
              <w:right w:val="nil"/>
            </w:tcBorders>
            <w:shd w:val="clear" w:color="auto" w:fill="auto"/>
            <w:noWrap/>
            <w:vAlign w:val="center"/>
            <w:hideMark/>
          </w:tcPr>
          <w:p w14:paraId="34F38FA9" w14:textId="361BA11D" w:rsidR="00F521F9" w:rsidRPr="00733E3B" w:rsidRDefault="00F521F9" w:rsidP="00F521F9">
            <w:pPr>
              <w:spacing w:line="360" w:lineRule="auto"/>
              <w:jc w:val="center"/>
              <w:rPr>
                <w:rFonts w:eastAsia="Times New Roman"/>
                <w:i/>
                <w:sz w:val="18"/>
              </w:rPr>
            </w:pPr>
            <w:r>
              <w:rPr>
                <w:i/>
                <w:iCs/>
                <w:sz w:val="18"/>
                <w:szCs w:val="18"/>
              </w:rPr>
              <w:t>0.394</w:t>
            </w:r>
          </w:p>
        </w:tc>
        <w:tc>
          <w:tcPr>
            <w:tcW w:w="0" w:type="auto"/>
            <w:tcBorders>
              <w:top w:val="single" w:sz="4" w:space="0" w:color="auto"/>
              <w:left w:val="nil"/>
              <w:bottom w:val="nil"/>
              <w:right w:val="nil"/>
            </w:tcBorders>
            <w:shd w:val="clear" w:color="auto" w:fill="auto"/>
            <w:noWrap/>
            <w:vAlign w:val="center"/>
            <w:hideMark/>
          </w:tcPr>
          <w:p w14:paraId="7EDB1B0F" w14:textId="7F3CB138" w:rsidR="00F521F9" w:rsidRPr="00733E3B" w:rsidRDefault="00F521F9" w:rsidP="00F521F9">
            <w:pPr>
              <w:spacing w:line="360" w:lineRule="auto"/>
              <w:jc w:val="center"/>
              <w:rPr>
                <w:rFonts w:eastAsia="Times New Roman"/>
                <w:i/>
                <w:sz w:val="18"/>
              </w:rPr>
            </w:pPr>
            <w:r>
              <w:rPr>
                <w:i/>
                <w:iCs/>
                <w:sz w:val="18"/>
                <w:szCs w:val="18"/>
              </w:rPr>
              <w:t>1.76 x 10</w:t>
            </w:r>
            <w:r w:rsidRPr="00F521F9">
              <w:rPr>
                <w:i/>
                <w:iCs/>
                <w:sz w:val="18"/>
                <w:szCs w:val="18"/>
                <w:vertAlign w:val="superscript"/>
              </w:rPr>
              <w:t>-</w:t>
            </w:r>
            <w:r>
              <w:rPr>
                <w:i/>
                <w:iCs/>
                <w:sz w:val="18"/>
                <w:szCs w:val="18"/>
                <w:vertAlign w:val="superscript"/>
              </w:rPr>
              <w:t>9</w:t>
            </w:r>
          </w:p>
        </w:tc>
      </w:tr>
      <w:tr w:rsidR="00F521F9" w:rsidRPr="00733E3B" w14:paraId="0DEE4DF0"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6769D9A"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rs10490263</w:t>
            </w:r>
          </w:p>
        </w:tc>
        <w:tc>
          <w:tcPr>
            <w:tcW w:w="0" w:type="auto"/>
            <w:tcBorders>
              <w:top w:val="nil"/>
              <w:left w:val="nil"/>
              <w:bottom w:val="nil"/>
              <w:right w:val="nil"/>
            </w:tcBorders>
            <w:shd w:val="clear" w:color="auto" w:fill="auto"/>
            <w:noWrap/>
            <w:vAlign w:val="center"/>
            <w:hideMark/>
          </w:tcPr>
          <w:p w14:paraId="7F88FEA6"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2</w:t>
            </w:r>
          </w:p>
        </w:tc>
        <w:tc>
          <w:tcPr>
            <w:tcW w:w="0" w:type="auto"/>
            <w:tcBorders>
              <w:top w:val="nil"/>
              <w:left w:val="nil"/>
              <w:bottom w:val="nil"/>
              <w:right w:val="nil"/>
            </w:tcBorders>
            <w:shd w:val="clear" w:color="auto" w:fill="auto"/>
            <w:noWrap/>
            <w:vAlign w:val="center"/>
            <w:hideMark/>
          </w:tcPr>
          <w:p w14:paraId="459E211D"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40973289</w:t>
            </w:r>
          </w:p>
        </w:tc>
        <w:tc>
          <w:tcPr>
            <w:tcW w:w="0" w:type="auto"/>
            <w:tcBorders>
              <w:top w:val="nil"/>
              <w:left w:val="nil"/>
              <w:bottom w:val="nil"/>
              <w:right w:val="nil"/>
            </w:tcBorders>
            <w:shd w:val="clear" w:color="auto" w:fill="auto"/>
            <w:noWrap/>
            <w:vAlign w:val="center"/>
            <w:hideMark/>
          </w:tcPr>
          <w:p w14:paraId="5E692449"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C</w:t>
            </w:r>
          </w:p>
        </w:tc>
        <w:tc>
          <w:tcPr>
            <w:tcW w:w="0" w:type="auto"/>
            <w:tcBorders>
              <w:top w:val="nil"/>
              <w:left w:val="nil"/>
              <w:bottom w:val="nil"/>
              <w:right w:val="nil"/>
            </w:tcBorders>
            <w:shd w:val="clear" w:color="auto" w:fill="auto"/>
            <w:noWrap/>
            <w:vAlign w:val="center"/>
            <w:hideMark/>
          </w:tcPr>
          <w:p w14:paraId="02A1DAB1"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T</w:t>
            </w:r>
          </w:p>
        </w:tc>
        <w:tc>
          <w:tcPr>
            <w:tcW w:w="0" w:type="auto"/>
            <w:tcBorders>
              <w:top w:val="nil"/>
              <w:left w:val="nil"/>
              <w:bottom w:val="nil"/>
              <w:right w:val="nil"/>
            </w:tcBorders>
            <w:shd w:val="clear" w:color="auto" w:fill="auto"/>
            <w:noWrap/>
            <w:vAlign w:val="center"/>
            <w:hideMark/>
          </w:tcPr>
          <w:p w14:paraId="164F676F" w14:textId="46389915" w:rsidR="00F521F9" w:rsidRPr="00733E3B" w:rsidRDefault="00F521F9" w:rsidP="00F521F9">
            <w:pPr>
              <w:spacing w:line="360" w:lineRule="auto"/>
              <w:jc w:val="center"/>
              <w:rPr>
                <w:rFonts w:eastAsia="Times New Roman"/>
                <w:i/>
                <w:sz w:val="18"/>
              </w:rPr>
            </w:pPr>
            <w:r>
              <w:rPr>
                <w:i/>
                <w:iCs/>
                <w:sz w:val="18"/>
                <w:szCs w:val="18"/>
              </w:rPr>
              <w:t>0.469</w:t>
            </w:r>
          </w:p>
        </w:tc>
        <w:tc>
          <w:tcPr>
            <w:tcW w:w="0" w:type="auto"/>
            <w:tcBorders>
              <w:top w:val="nil"/>
              <w:left w:val="nil"/>
              <w:bottom w:val="nil"/>
              <w:right w:val="nil"/>
            </w:tcBorders>
            <w:shd w:val="clear" w:color="auto" w:fill="auto"/>
            <w:noWrap/>
            <w:vAlign w:val="center"/>
            <w:hideMark/>
          </w:tcPr>
          <w:p w14:paraId="7F3FCA77" w14:textId="643B9999" w:rsidR="00F521F9" w:rsidRPr="00733E3B" w:rsidRDefault="00F521F9" w:rsidP="00F521F9">
            <w:pPr>
              <w:spacing w:line="360" w:lineRule="auto"/>
              <w:jc w:val="center"/>
              <w:rPr>
                <w:rFonts w:eastAsia="Times New Roman"/>
                <w:i/>
                <w:sz w:val="18"/>
              </w:rPr>
            </w:pPr>
            <w:r>
              <w:rPr>
                <w:i/>
                <w:iCs/>
                <w:sz w:val="18"/>
                <w:szCs w:val="18"/>
              </w:rPr>
              <w:t>0.697</w:t>
            </w:r>
          </w:p>
        </w:tc>
        <w:tc>
          <w:tcPr>
            <w:tcW w:w="0" w:type="auto"/>
            <w:tcBorders>
              <w:top w:val="nil"/>
              <w:left w:val="nil"/>
              <w:bottom w:val="nil"/>
              <w:right w:val="nil"/>
            </w:tcBorders>
            <w:shd w:val="clear" w:color="auto" w:fill="auto"/>
            <w:noWrap/>
            <w:vAlign w:val="center"/>
            <w:hideMark/>
          </w:tcPr>
          <w:p w14:paraId="4D473077" w14:textId="224C370D" w:rsidR="00F521F9" w:rsidRPr="00733E3B" w:rsidRDefault="00F521F9" w:rsidP="00F521F9">
            <w:pPr>
              <w:spacing w:line="360" w:lineRule="auto"/>
              <w:jc w:val="center"/>
              <w:rPr>
                <w:rFonts w:eastAsia="Times New Roman"/>
                <w:i/>
                <w:sz w:val="18"/>
              </w:rPr>
            </w:pPr>
            <w:r>
              <w:rPr>
                <w:i/>
                <w:iCs/>
                <w:sz w:val="18"/>
                <w:szCs w:val="18"/>
              </w:rPr>
              <w:t>0.116</w:t>
            </w:r>
          </w:p>
        </w:tc>
        <w:tc>
          <w:tcPr>
            <w:tcW w:w="0" w:type="auto"/>
            <w:tcBorders>
              <w:top w:val="nil"/>
              <w:left w:val="nil"/>
              <w:bottom w:val="nil"/>
              <w:right w:val="nil"/>
            </w:tcBorders>
            <w:shd w:val="clear" w:color="auto" w:fill="auto"/>
            <w:noWrap/>
            <w:vAlign w:val="center"/>
            <w:hideMark/>
          </w:tcPr>
          <w:p w14:paraId="3F1B1B2C" w14:textId="51772CFF" w:rsidR="00F521F9" w:rsidRPr="00733E3B" w:rsidRDefault="00F521F9" w:rsidP="00F521F9">
            <w:pPr>
              <w:spacing w:line="360" w:lineRule="auto"/>
              <w:jc w:val="center"/>
              <w:rPr>
                <w:rFonts w:eastAsia="Times New Roman"/>
                <w:i/>
                <w:sz w:val="18"/>
              </w:rPr>
            </w:pPr>
            <w:r>
              <w:rPr>
                <w:i/>
                <w:iCs/>
                <w:sz w:val="18"/>
                <w:szCs w:val="18"/>
              </w:rPr>
              <w:t>2.15 x 10</w:t>
            </w:r>
            <w:r w:rsidRPr="00F521F9">
              <w:rPr>
                <w:i/>
                <w:iCs/>
                <w:sz w:val="18"/>
                <w:szCs w:val="18"/>
                <w:vertAlign w:val="superscript"/>
              </w:rPr>
              <w:t>-</w:t>
            </w:r>
            <w:r>
              <w:rPr>
                <w:i/>
                <w:iCs/>
                <w:sz w:val="18"/>
                <w:szCs w:val="18"/>
                <w:vertAlign w:val="superscript"/>
              </w:rPr>
              <w:t>9</w:t>
            </w:r>
          </w:p>
        </w:tc>
      </w:tr>
      <w:tr w:rsidR="00F521F9" w:rsidRPr="00733E3B" w14:paraId="59460287"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A30B9B2"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rs149372995</w:t>
            </w:r>
          </w:p>
        </w:tc>
        <w:tc>
          <w:tcPr>
            <w:tcW w:w="0" w:type="auto"/>
            <w:tcBorders>
              <w:top w:val="nil"/>
              <w:left w:val="nil"/>
              <w:bottom w:val="nil"/>
              <w:right w:val="nil"/>
            </w:tcBorders>
            <w:shd w:val="clear" w:color="auto" w:fill="auto"/>
            <w:noWrap/>
            <w:vAlign w:val="center"/>
            <w:hideMark/>
          </w:tcPr>
          <w:p w14:paraId="0A509C69"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7</w:t>
            </w:r>
          </w:p>
        </w:tc>
        <w:tc>
          <w:tcPr>
            <w:tcW w:w="0" w:type="auto"/>
            <w:tcBorders>
              <w:top w:val="nil"/>
              <w:left w:val="nil"/>
              <w:bottom w:val="nil"/>
              <w:right w:val="nil"/>
            </w:tcBorders>
            <w:shd w:val="clear" w:color="auto" w:fill="auto"/>
            <w:noWrap/>
            <w:vAlign w:val="center"/>
            <w:hideMark/>
          </w:tcPr>
          <w:p w14:paraId="518D2B34"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580540</w:t>
            </w:r>
          </w:p>
        </w:tc>
        <w:tc>
          <w:tcPr>
            <w:tcW w:w="0" w:type="auto"/>
            <w:tcBorders>
              <w:top w:val="nil"/>
              <w:left w:val="nil"/>
              <w:bottom w:val="nil"/>
              <w:right w:val="nil"/>
            </w:tcBorders>
            <w:shd w:val="clear" w:color="auto" w:fill="auto"/>
            <w:noWrap/>
            <w:vAlign w:val="center"/>
            <w:hideMark/>
          </w:tcPr>
          <w:p w14:paraId="2FBF5989"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A</w:t>
            </w:r>
          </w:p>
        </w:tc>
        <w:tc>
          <w:tcPr>
            <w:tcW w:w="0" w:type="auto"/>
            <w:tcBorders>
              <w:top w:val="nil"/>
              <w:left w:val="nil"/>
              <w:bottom w:val="nil"/>
              <w:right w:val="nil"/>
            </w:tcBorders>
            <w:shd w:val="clear" w:color="auto" w:fill="auto"/>
            <w:noWrap/>
            <w:vAlign w:val="center"/>
            <w:hideMark/>
          </w:tcPr>
          <w:p w14:paraId="5ADAA8F8"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G</w:t>
            </w:r>
          </w:p>
        </w:tc>
        <w:tc>
          <w:tcPr>
            <w:tcW w:w="0" w:type="auto"/>
            <w:tcBorders>
              <w:top w:val="nil"/>
              <w:left w:val="nil"/>
              <w:bottom w:val="nil"/>
              <w:right w:val="nil"/>
            </w:tcBorders>
            <w:shd w:val="clear" w:color="auto" w:fill="auto"/>
            <w:noWrap/>
            <w:vAlign w:val="center"/>
            <w:hideMark/>
          </w:tcPr>
          <w:p w14:paraId="119127E2" w14:textId="39FB002E" w:rsidR="00F521F9" w:rsidRPr="00733E3B" w:rsidRDefault="00F521F9" w:rsidP="00F521F9">
            <w:pPr>
              <w:spacing w:line="360" w:lineRule="auto"/>
              <w:jc w:val="center"/>
              <w:rPr>
                <w:rFonts w:eastAsia="Times New Roman"/>
                <w:i/>
                <w:sz w:val="18"/>
              </w:rPr>
            </w:pPr>
            <w:r>
              <w:rPr>
                <w:i/>
                <w:iCs/>
                <w:sz w:val="18"/>
                <w:szCs w:val="18"/>
              </w:rPr>
              <w:t>0.051</w:t>
            </w:r>
          </w:p>
        </w:tc>
        <w:tc>
          <w:tcPr>
            <w:tcW w:w="0" w:type="auto"/>
            <w:tcBorders>
              <w:top w:val="nil"/>
              <w:left w:val="nil"/>
              <w:bottom w:val="nil"/>
              <w:right w:val="nil"/>
            </w:tcBorders>
            <w:shd w:val="clear" w:color="auto" w:fill="auto"/>
            <w:noWrap/>
            <w:vAlign w:val="center"/>
            <w:hideMark/>
          </w:tcPr>
          <w:p w14:paraId="08B3D143" w14:textId="31563E45" w:rsidR="00F521F9" w:rsidRPr="00733E3B" w:rsidRDefault="00F521F9" w:rsidP="00F521F9">
            <w:pPr>
              <w:spacing w:line="360" w:lineRule="auto"/>
              <w:jc w:val="center"/>
              <w:rPr>
                <w:rFonts w:eastAsia="Times New Roman"/>
                <w:i/>
                <w:sz w:val="18"/>
              </w:rPr>
            </w:pPr>
            <w:r>
              <w:rPr>
                <w:i/>
                <w:iCs/>
                <w:sz w:val="18"/>
                <w:szCs w:val="18"/>
              </w:rPr>
              <w:t>1.532</w:t>
            </w:r>
          </w:p>
        </w:tc>
        <w:tc>
          <w:tcPr>
            <w:tcW w:w="0" w:type="auto"/>
            <w:tcBorders>
              <w:top w:val="nil"/>
              <w:left w:val="nil"/>
              <w:bottom w:val="nil"/>
              <w:right w:val="nil"/>
            </w:tcBorders>
            <w:shd w:val="clear" w:color="auto" w:fill="auto"/>
            <w:noWrap/>
            <w:vAlign w:val="center"/>
            <w:hideMark/>
          </w:tcPr>
          <w:p w14:paraId="756FA7BE" w14:textId="0E6C71A1" w:rsidR="00F521F9" w:rsidRPr="00733E3B" w:rsidRDefault="00F521F9" w:rsidP="00F521F9">
            <w:pPr>
              <w:spacing w:line="360" w:lineRule="auto"/>
              <w:jc w:val="center"/>
              <w:rPr>
                <w:rFonts w:eastAsia="Times New Roman"/>
                <w:i/>
                <w:sz w:val="18"/>
              </w:rPr>
            </w:pPr>
            <w:r>
              <w:rPr>
                <w:i/>
                <w:iCs/>
                <w:sz w:val="18"/>
                <w:szCs w:val="18"/>
              </w:rPr>
              <w:t>0.269</w:t>
            </w:r>
          </w:p>
        </w:tc>
        <w:tc>
          <w:tcPr>
            <w:tcW w:w="0" w:type="auto"/>
            <w:tcBorders>
              <w:top w:val="nil"/>
              <w:left w:val="nil"/>
              <w:bottom w:val="nil"/>
              <w:right w:val="nil"/>
            </w:tcBorders>
            <w:shd w:val="clear" w:color="auto" w:fill="auto"/>
            <w:noWrap/>
            <w:vAlign w:val="center"/>
            <w:hideMark/>
          </w:tcPr>
          <w:p w14:paraId="57830AE6" w14:textId="3DD40EC3" w:rsidR="00F521F9" w:rsidRPr="00733E3B" w:rsidRDefault="00F521F9" w:rsidP="00F521F9">
            <w:pPr>
              <w:spacing w:line="360" w:lineRule="auto"/>
              <w:jc w:val="center"/>
              <w:rPr>
                <w:rFonts w:eastAsia="Times New Roman"/>
                <w:i/>
                <w:sz w:val="18"/>
              </w:rPr>
            </w:pPr>
            <w:r>
              <w:rPr>
                <w:i/>
                <w:iCs/>
                <w:sz w:val="18"/>
                <w:szCs w:val="18"/>
              </w:rPr>
              <w:t>1.18 x 10</w:t>
            </w:r>
            <w:r w:rsidRPr="00F521F9">
              <w:rPr>
                <w:i/>
                <w:iCs/>
                <w:sz w:val="18"/>
                <w:szCs w:val="18"/>
                <w:vertAlign w:val="superscript"/>
              </w:rPr>
              <w:t>-8</w:t>
            </w:r>
          </w:p>
        </w:tc>
      </w:tr>
      <w:tr w:rsidR="00F521F9" w:rsidRPr="00733E3B" w14:paraId="5789BDCB"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DDBE13D"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rs140233081</w:t>
            </w:r>
          </w:p>
        </w:tc>
        <w:tc>
          <w:tcPr>
            <w:tcW w:w="0" w:type="auto"/>
            <w:tcBorders>
              <w:top w:val="nil"/>
              <w:left w:val="nil"/>
              <w:bottom w:val="nil"/>
              <w:right w:val="nil"/>
            </w:tcBorders>
            <w:shd w:val="clear" w:color="auto" w:fill="auto"/>
            <w:noWrap/>
            <w:vAlign w:val="center"/>
            <w:hideMark/>
          </w:tcPr>
          <w:p w14:paraId="275CC617"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7</w:t>
            </w:r>
          </w:p>
        </w:tc>
        <w:tc>
          <w:tcPr>
            <w:tcW w:w="0" w:type="auto"/>
            <w:tcBorders>
              <w:top w:val="nil"/>
              <w:left w:val="nil"/>
              <w:bottom w:val="nil"/>
              <w:right w:val="nil"/>
            </w:tcBorders>
            <w:shd w:val="clear" w:color="auto" w:fill="auto"/>
            <w:noWrap/>
            <w:vAlign w:val="center"/>
            <w:hideMark/>
          </w:tcPr>
          <w:p w14:paraId="2D282D9C"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580735</w:t>
            </w:r>
          </w:p>
        </w:tc>
        <w:tc>
          <w:tcPr>
            <w:tcW w:w="0" w:type="auto"/>
            <w:tcBorders>
              <w:top w:val="nil"/>
              <w:left w:val="nil"/>
              <w:bottom w:val="nil"/>
              <w:right w:val="nil"/>
            </w:tcBorders>
            <w:shd w:val="clear" w:color="auto" w:fill="auto"/>
            <w:noWrap/>
            <w:vAlign w:val="center"/>
            <w:hideMark/>
          </w:tcPr>
          <w:p w14:paraId="796A778F"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C</w:t>
            </w:r>
          </w:p>
        </w:tc>
        <w:tc>
          <w:tcPr>
            <w:tcW w:w="0" w:type="auto"/>
            <w:tcBorders>
              <w:top w:val="nil"/>
              <w:left w:val="nil"/>
              <w:bottom w:val="nil"/>
              <w:right w:val="nil"/>
            </w:tcBorders>
            <w:shd w:val="clear" w:color="auto" w:fill="auto"/>
            <w:noWrap/>
            <w:vAlign w:val="center"/>
            <w:hideMark/>
          </w:tcPr>
          <w:p w14:paraId="0479AA81" w14:textId="77777777" w:rsidR="00F521F9" w:rsidRPr="00733E3B" w:rsidRDefault="00F521F9" w:rsidP="00F521F9">
            <w:pPr>
              <w:spacing w:line="360" w:lineRule="auto"/>
              <w:jc w:val="center"/>
              <w:rPr>
                <w:rFonts w:eastAsia="Times New Roman"/>
                <w:i/>
                <w:sz w:val="18"/>
              </w:rPr>
            </w:pPr>
            <w:r w:rsidRPr="00733E3B">
              <w:rPr>
                <w:rFonts w:eastAsia="Times New Roman"/>
                <w:i/>
                <w:sz w:val="18"/>
              </w:rPr>
              <w:t>A</w:t>
            </w:r>
          </w:p>
        </w:tc>
        <w:tc>
          <w:tcPr>
            <w:tcW w:w="0" w:type="auto"/>
            <w:tcBorders>
              <w:top w:val="nil"/>
              <w:left w:val="nil"/>
              <w:bottom w:val="nil"/>
              <w:right w:val="nil"/>
            </w:tcBorders>
            <w:shd w:val="clear" w:color="auto" w:fill="auto"/>
            <w:noWrap/>
            <w:vAlign w:val="center"/>
            <w:hideMark/>
          </w:tcPr>
          <w:p w14:paraId="4A8ECC96" w14:textId="50711DD8" w:rsidR="00F521F9" w:rsidRPr="00733E3B" w:rsidRDefault="00F521F9" w:rsidP="00F521F9">
            <w:pPr>
              <w:spacing w:line="360" w:lineRule="auto"/>
              <w:jc w:val="center"/>
              <w:rPr>
                <w:rFonts w:eastAsia="Times New Roman"/>
                <w:i/>
                <w:sz w:val="18"/>
              </w:rPr>
            </w:pPr>
            <w:r>
              <w:rPr>
                <w:i/>
                <w:iCs/>
                <w:sz w:val="18"/>
                <w:szCs w:val="18"/>
              </w:rPr>
              <w:t>0.056</w:t>
            </w:r>
          </w:p>
        </w:tc>
        <w:tc>
          <w:tcPr>
            <w:tcW w:w="0" w:type="auto"/>
            <w:tcBorders>
              <w:top w:val="nil"/>
              <w:left w:val="nil"/>
              <w:bottom w:val="nil"/>
              <w:right w:val="nil"/>
            </w:tcBorders>
            <w:shd w:val="clear" w:color="auto" w:fill="auto"/>
            <w:noWrap/>
            <w:vAlign w:val="center"/>
            <w:hideMark/>
          </w:tcPr>
          <w:p w14:paraId="634B7965" w14:textId="7E2E9AEB" w:rsidR="00F521F9" w:rsidRPr="00733E3B" w:rsidRDefault="00F521F9" w:rsidP="00F521F9">
            <w:pPr>
              <w:spacing w:line="360" w:lineRule="auto"/>
              <w:jc w:val="center"/>
              <w:rPr>
                <w:rFonts w:eastAsia="Times New Roman"/>
                <w:i/>
                <w:sz w:val="18"/>
              </w:rPr>
            </w:pPr>
            <w:r>
              <w:rPr>
                <w:i/>
                <w:iCs/>
                <w:sz w:val="18"/>
                <w:szCs w:val="18"/>
              </w:rPr>
              <w:t>1.396</w:t>
            </w:r>
          </w:p>
        </w:tc>
        <w:tc>
          <w:tcPr>
            <w:tcW w:w="0" w:type="auto"/>
            <w:tcBorders>
              <w:top w:val="nil"/>
              <w:left w:val="nil"/>
              <w:bottom w:val="nil"/>
              <w:right w:val="nil"/>
            </w:tcBorders>
            <w:shd w:val="clear" w:color="auto" w:fill="auto"/>
            <w:noWrap/>
            <w:vAlign w:val="center"/>
            <w:hideMark/>
          </w:tcPr>
          <w:p w14:paraId="617D0EE7" w14:textId="0502939A" w:rsidR="00F521F9" w:rsidRPr="00733E3B" w:rsidRDefault="00F521F9" w:rsidP="00F521F9">
            <w:pPr>
              <w:spacing w:line="360" w:lineRule="auto"/>
              <w:jc w:val="center"/>
              <w:rPr>
                <w:rFonts w:eastAsia="Times New Roman"/>
                <w:i/>
                <w:sz w:val="18"/>
              </w:rPr>
            </w:pPr>
            <w:r>
              <w:rPr>
                <w:i/>
                <w:iCs/>
                <w:sz w:val="18"/>
                <w:szCs w:val="18"/>
              </w:rPr>
              <w:t>0.255</w:t>
            </w:r>
          </w:p>
        </w:tc>
        <w:tc>
          <w:tcPr>
            <w:tcW w:w="0" w:type="auto"/>
            <w:tcBorders>
              <w:top w:val="nil"/>
              <w:left w:val="nil"/>
              <w:bottom w:val="nil"/>
              <w:right w:val="nil"/>
            </w:tcBorders>
            <w:shd w:val="clear" w:color="auto" w:fill="auto"/>
            <w:noWrap/>
            <w:vAlign w:val="center"/>
            <w:hideMark/>
          </w:tcPr>
          <w:p w14:paraId="15B18D63" w14:textId="09EA6168" w:rsidR="00F521F9" w:rsidRPr="00733E3B" w:rsidRDefault="00F521F9" w:rsidP="00F521F9">
            <w:pPr>
              <w:spacing w:line="360" w:lineRule="auto"/>
              <w:jc w:val="center"/>
              <w:rPr>
                <w:rFonts w:eastAsia="Times New Roman"/>
                <w:i/>
                <w:sz w:val="18"/>
              </w:rPr>
            </w:pPr>
            <w:r>
              <w:rPr>
                <w:i/>
                <w:iCs/>
                <w:sz w:val="18"/>
                <w:szCs w:val="18"/>
              </w:rPr>
              <w:t>4.26 x 10</w:t>
            </w:r>
            <w:r w:rsidRPr="00F521F9">
              <w:rPr>
                <w:i/>
                <w:iCs/>
                <w:sz w:val="18"/>
                <w:szCs w:val="18"/>
                <w:vertAlign w:val="superscript"/>
              </w:rPr>
              <w:t>-8</w:t>
            </w:r>
          </w:p>
        </w:tc>
      </w:tr>
      <w:tr w:rsidR="00F521F9" w:rsidRPr="00733E3B" w14:paraId="0BC402B7"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A4302BD" w14:textId="77777777" w:rsidR="00F521F9" w:rsidRPr="00733E3B" w:rsidRDefault="00F521F9" w:rsidP="00F521F9">
            <w:pPr>
              <w:spacing w:line="360" w:lineRule="auto"/>
              <w:jc w:val="center"/>
              <w:rPr>
                <w:rFonts w:eastAsia="Times New Roman"/>
                <w:sz w:val="18"/>
              </w:rPr>
            </w:pPr>
            <w:r w:rsidRPr="00733E3B">
              <w:rPr>
                <w:rFonts w:eastAsia="Times New Roman"/>
                <w:sz w:val="18"/>
              </w:rPr>
              <w:t>rs139258867</w:t>
            </w:r>
          </w:p>
        </w:tc>
        <w:tc>
          <w:tcPr>
            <w:tcW w:w="0" w:type="auto"/>
            <w:tcBorders>
              <w:top w:val="nil"/>
              <w:left w:val="nil"/>
              <w:bottom w:val="nil"/>
              <w:right w:val="nil"/>
            </w:tcBorders>
            <w:shd w:val="clear" w:color="auto" w:fill="auto"/>
            <w:noWrap/>
            <w:vAlign w:val="center"/>
            <w:hideMark/>
          </w:tcPr>
          <w:p w14:paraId="57CCFF60" w14:textId="77777777" w:rsidR="00F521F9" w:rsidRPr="00733E3B" w:rsidRDefault="00F521F9" w:rsidP="00F521F9">
            <w:pPr>
              <w:spacing w:line="360" w:lineRule="auto"/>
              <w:jc w:val="center"/>
              <w:rPr>
                <w:rFonts w:eastAsia="Times New Roman"/>
                <w:sz w:val="18"/>
              </w:rPr>
            </w:pPr>
            <w:r w:rsidRPr="00733E3B">
              <w:rPr>
                <w:rFonts w:eastAsia="Times New Roman"/>
                <w:sz w:val="18"/>
              </w:rPr>
              <w:t>11</w:t>
            </w:r>
          </w:p>
        </w:tc>
        <w:tc>
          <w:tcPr>
            <w:tcW w:w="0" w:type="auto"/>
            <w:tcBorders>
              <w:top w:val="nil"/>
              <w:left w:val="nil"/>
              <w:bottom w:val="nil"/>
              <w:right w:val="nil"/>
            </w:tcBorders>
            <w:shd w:val="clear" w:color="auto" w:fill="auto"/>
            <w:noWrap/>
            <w:vAlign w:val="center"/>
            <w:hideMark/>
          </w:tcPr>
          <w:p w14:paraId="6E6DE33C" w14:textId="77777777" w:rsidR="00F521F9" w:rsidRPr="00733E3B" w:rsidRDefault="00F521F9" w:rsidP="00F521F9">
            <w:pPr>
              <w:spacing w:line="360" w:lineRule="auto"/>
              <w:jc w:val="center"/>
              <w:rPr>
                <w:rFonts w:eastAsia="Times New Roman"/>
                <w:sz w:val="18"/>
              </w:rPr>
            </w:pPr>
            <w:r w:rsidRPr="00733E3B">
              <w:rPr>
                <w:rFonts w:eastAsia="Times New Roman"/>
                <w:sz w:val="18"/>
              </w:rPr>
              <w:t>33422464</w:t>
            </w:r>
          </w:p>
        </w:tc>
        <w:tc>
          <w:tcPr>
            <w:tcW w:w="0" w:type="auto"/>
            <w:tcBorders>
              <w:top w:val="nil"/>
              <w:left w:val="nil"/>
              <w:bottom w:val="nil"/>
              <w:right w:val="nil"/>
            </w:tcBorders>
            <w:shd w:val="clear" w:color="auto" w:fill="auto"/>
            <w:noWrap/>
            <w:vAlign w:val="center"/>
            <w:hideMark/>
          </w:tcPr>
          <w:p w14:paraId="08B35B14"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63B9BF7E"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7F42B93" w14:textId="24C19185" w:rsidR="00F521F9" w:rsidRPr="00733E3B" w:rsidRDefault="00F521F9" w:rsidP="00F521F9">
            <w:pPr>
              <w:spacing w:line="360" w:lineRule="auto"/>
              <w:jc w:val="center"/>
              <w:rPr>
                <w:rFonts w:eastAsia="Times New Roman"/>
                <w:sz w:val="18"/>
              </w:rPr>
            </w:pPr>
            <w:r>
              <w:rPr>
                <w:sz w:val="18"/>
                <w:szCs w:val="18"/>
              </w:rPr>
              <w:t>0.017</w:t>
            </w:r>
          </w:p>
        </w:tc>
        <w:tc>
          <w:tcPr>
            <w:tcW w:w="0" w:type="auto"/>
            <w:tcBorders>
              <w:top w:val="nil"/>
              <w:left w:val="nil"/>
              <w:bottom w:val="nil"/>
              <w:right w:val="nil"/>
            </w:tcBorders>
            <w:shd w:val="clear" w:color="auto" w:fill="auto"/>
            <w:noWrap/>
            <w:vAlign w:val="center"/>
            <w:hideMark/>
          </w:tcPr>
          <w:p w14:paraId="1D388856" w14:textId="41BFAA3C" w:rsidR="00F521F9" w:rsidRPr="00733E3B" w:rsidRDefault="00F521F9" w:rsidP="00F521F9">
            <w:pPr>
              <w:spacing w:line="360" w:lineRule="auto"/>
              <w:jc w:val="center"/>
              <w:rPr>
                <w:rFonts w:eastAsia="Times New Roman"/>
                <w:sz w:val="18"/>
              </w:rPr>
            </w:pPr>
            <w:r>
              <w:rPr>
                <w:sz w:val="18"/>
                <w:szCs w:val="18"/>
              </w:rPr>
              <w:t>2.487</w:t>
            </w:r>
          </w:p>
        </w:tc>
        <w:tc>
          <w:tcPr>
            <w:tcW w:w="0" w:type="auto"/>
            <w:tcBorders>
              <w:top w:val="nil"/>
              <w:left w:val="nil"/>
              <w:bottom w:val="nil"/>
              <w:right w:val="nil"/>
            </w:tcBorders>
            <w:shd w:val="clear" w:color="auto" w:fill="auto"/>
            <w:noWrap/>
            <w:vAlign w:val="center"/>
            <w:hideMark/>
          </w:tcPr>
          <w:p w14:paraId="1CD30E3B" w14:textId="28109BF7" w:rsidR="00F521F9" w:rsidRPr="00733E3B" w:rsidRDefault="00F521F9" w:rsidP="00F521F9">
            <w:pPr>
              <w:spacing w:line="360" w:lineRule="auto"/>
              <w:jc w:val="center"/>
              <w:rPr>
                <w:rFonts w:eastAsia="Times New Roman"/>
                <w:sz w:val="18"/>
              </w:rPr>
            </w:pPr>
            <w:r>
              <w:rPr>
                <w:sz w:val="18"/>
                <w:szCs w:val="18"/>
              </w:rPr>
              <w:t>0.461</w:t>
            </w:r>
          </w:p>
        </w:tc>
        <w:tc>
          <w:tcPr>
            <w:tcW w:w="0" w:type="auto"/>
            <w:tcBorders>
              <w:top w:val="nil"/>
              <w:left w:val="nil"/>
              <w:bottom w:val="nil"/>
              <w:right w:val="nil"/>
            </w:tcBorders>
            <w:shd w:val="clear" w:color="auto" w:fill="auto"/>
            <w:noWrap/>
            <w:vAlign w:val="center"/>
            <w:hideMark/>
          </w:tcPr>
          <w:p w14:paraId="67D5AFBE" w14:textId="44140740" w:rsidR="00F521F9" w:rsidRPr="00F521F9" w:rsidRDefault="00F521F9" w:rsidP="00F521F9">
            <w:pPr>
              <w:spacing w:line="360" w:lineRule="auto"/>
              <w:jc w:val="center"/>
              <w:rPr>
                <w:rFonts w:eastAsia="Times New Roman"/>
                <w:sz w:val="18"/>
              </w:rPr>
            </w:pPr>
            <w:r w:rsidRPr="00F521F9">
              <w:rPr>
                <w:sz w:val="18"/>
                <w:szCs w:val="18"/>
              </w:rPr>
              <w:t>6.89</w:t>
            </w:r>
            <w:r w:rsidRPr="00F521F9">
              <w:rPr>
                <w:iCs/>
                <w:sz w:val="18"/>
                <w:szCs w:val="18"/>
              </w:rPr>
              <w:t xml:space="preserve"> x 10</w:t>
            </w:r>
            <w:r w:rsidRPr="00F521F9">
              <w:rPr>
                <w:iCs/>
                <w:sz w:val="18"/>
                <w:szCs w:val="18"/>
                <w:vertAlign w:val="superscript"/>
              </w:rPr>
              <w:t>-8</w:t>
            </w:r>
          </w:p>
        </w:tc>
      </w:tr>
      <w:tr w:rsidR="00F521F9" w:rsidRPr="00733E3B" w14:paraId="23BD8EC5"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79A8CF2A" w14:textId="77777777" w:rsidR="00F521F9" w:rsidRPr="00733E3B" w:rsidRDefault="00F521F9" w:rsidP="00F521F9">
            <w:pPr>
              <w:spacing w:line="360" w:lineRule="auto"/>
              <w:jc w:val="center"/>
              <w:rPr>
                <w:rFonts w:eastAsia="Times New Roman"/>
                <w:sz w:val="18"/>
              </w:rPr>
            </w:pPr>
            <w:r w:rsidRPr="00733E3B">
              <w:rPr>
                <w:rFonts w:eastAsia="Times New Roman"/>
                <w:sz w:val="18"/>
              </w:rPr>
              <w:t>rs11709639</w:t>
            </w:r>
          </w:p>
        </w:tc>
        <w:tc>
          <w:tcPr>
            <w:tcW w:w="0" w:type="auto"/>
            <w:tcBorders>
              <w:top w:val="nil"/>
              <w:left w:val="nil"/>
              <w:bottom w:val="nil"/>
              <w:right w:val="nil"/>
            </w:tcBorders>
            <w:shd w:val="clear" w:color="auto" w:fill="auto"/>
            <w:noWrap/>
            <w:vAlign w:val="center"/>
            <w:hideMark/>
          </w:tcPr>
          <w:p w14:paraId="5C20704C"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6380FF21" w14:textId="77777777" w:rsidR="00F521F9" w:rsidRPr="00733E3B" w:rsidRDefault="00F521F9" w:rsidP="00F521F9">
            <w:pPr>
              <w:spacing w:line="360" w:lineRule="auto"/>
              <w:jc w:val="center"/>
              <w:rPr>
                <w:rFonts w:eastAsia="Times New Roman"/>
                <w:sz w:val="18"/>
              </w:rPr>
            </w:pPr>
            <w:r w:rsidRPr="00733E3B">
              <w:rPr>
                <w:rFonts w:eastAsia="Times New Roman"/>
                <w:sz w:val="18"/>
              </w:rPr>
              <w:t>94975203</w:t>
            </w:r>
          </w:p>
        </w:tc>
        <w:tc>
          <w:tcPr>
            <w:tcW w:w="0" w:type="auto"/>
            <w:tcBorders>
              <w:top w:val="nil"/>
              <w:left w:val="nil"/>
              <w:bottom w:val="nil"/>
              <w:right w:val="nil"/>
            </w:tcBorders>
            <w:shd w:val="clear" w:color="auto" w:fill="auto"/>
            <w:noWrap/>
            <w:vAlign w:val="center"/>
            <w:hideMark/>
          </w:tcPr>
          <w:p w14:paraId="66C887ED"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3613815D"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2556A6B3" w14:textId="3BC48ECD" w:rsidR="00F521F9" w:rsidRPr="00733E3B" w:rsidRDefault="00F521F9" w:rsidP="00F521F9">
            <w:pPr>
              <w:spacing w:line="360" w:lineRule="auto"/>
              <w:jc w:val="center"/>
              <w:rPr>
                <w:rFonts w:eastAsia="Times New Roman"/>
                <w:sz w:val="18"/>
              </w:rPr>
            </w:pPr>
            <w:r>
              <w:rPr>
                <w:sz w:val="18"/>
                <w:szCs w:val="18"/>
              </w:rPr>
              <w:t>0.325</w:t>
            </w:r>
          </w:p>
        </w:tc>
        <w:tc>
          <w:tcPr>
            <w:tcW w:w="0" w:type="auto"/>
            <w:tcBorders>
              <w:top w:val="nil"/>
              <w:left w:val="nil"/>
              <w:bottom w:val="nil"/>
              <w:right w:val="nil"/>
            </w:tcBorders>
            <w:shd w:val="clear" w:color="auto" w:fill="auto"/>
            <w:noWrap/>
            <w:vAlign w:val="center"/>
            <w:hideMark/>
          </w:tcPr>
          <w:p w14:paraId="0845F9AC" w14:textId="6E7A4E74" w:rsidR="00F521F9" w:rsidRPr="00733E3B" w:rsidRDefault="00F521F9" w:rsidP="00F521F9">
            <w:pPr>
              <w:spacing w:line="360" w:lineRule="auto"/>
              <w:jc w:val="center"/>
              <w:rPr>
                <w:rFonts w:eastAsia="Times New Roman"/>
                <w:sz w:val="18"/>
              </w:rPr>
            </w:pPr>
            <w:r>
              <w:rPr>
                <w:sz w:val="18"/>
                <w:szCs w:val="18"/>
              </w:rPr>
              <w:t>0.645</w:t>
            </w:r>
          </w:p>
        </w:tc>
        <w:tc>
          <w:tcPr>
            <w:tcW w:w="0" w:type="auto"/>
            <w:tcBorders>
              <w:top w:val="nil"/>
              <w:left w:val="nil"/>
              <w:bottom w:val="nil"/>
              <w:right w:val="nil"/>
            </w:tcBorders>
            <w:shd w:val="clear" w:color="auto" w:fill="auto"/>
            <w:noWrap/>
            <w:vAlign w:val="center"/>
            <w:hideMark/>
          </w:tcPr>
          <w:p w14:paraId="7F87EA63" w14:textId="33F951F5" w:rsidR="00F521F9" w:rsidRPr="00733E3B" w:rsidRDefault="00F521F9" w:rsidP="00F521F9">
            <w:pPr>
              <w:spacing w:line="360" w:lineRule="auto"/>
              <w:jc w:val="center"/>
              <w:rPr>
                <w:rFonts w:eastAsia="Times New Roman"/>
                <w:sz w:val="18"/>
              </w:rPr>
            </w:pPr>
            <w:r>
              <w:rPr>
                <w:sz w:val="18"/>
                <w:szCs w:val="18"/>
              </w:rPr>
              <w:t>0.120</w:t>
            </w:r>
          </w:p>
        </w:tc>
        <w:tc>
          <w:tcPr>
            <w:tcW w:w="0" w:type="auto"/>
            <w:tcBorders>
              <w:top w:val="nil"/>
              <w:left w:val="nil"/>
              <w:bottom w:val="nil"/>
              <w:right w:val="nil"/>
            </w:tcBorders>
            <w:shd w:val="clear" w:color="auto" w:fill="auto"/>
            <w:noWrap/>
            <w:vAlign w:val="center"/>
            <w:hideMark/>
          </w:tcPr>
          <w:p w14:paraId="1C37CCEE" w14:textId="754AABD7" w:rsidR="00F521F9" w:rsidRPr="00F521F9" w:rsidRDefault="00F521F9" w:rsidP="00F521F9">
            <w:pPr>
              <w:spacing w:line="360" w:lineRule="auto"/>
              <w:jc w:val="center"/>
              <w:rPr>
                <w:rFonts w:eastAsia="Times New Roman"/>
                <w:sz w:val="18"/>
              </w:rPr>
            </w:pPr>
            <w:r w:rsidRPr="00F521F9">
              <w:rPr>
                <w:sz w:val="18"/>
                <w:szCs w:val="18"/>
              </w:rPr>
              <w:t>8.61</w:t>
            </w:r>
            <w:r w:rsidRPr="00F521F9">
              <w:rPr>
                <w:iCs/>
                <w:sz w:val="18"/>
                <w:szCs w:val="18"/>
              </w:rPr>
              <w:t xml:space="preserve"> x 10</w:t>
            </w:r>
            <w:r w:rsidRPr="00F521F9">
              <w:rPr>
                <w:iCs/>
                <w:sz w:val="18"/>
                <w:szCs w:val="18"/>
                <w:vertAlign w:val="superscript"/>
              </w:rPr>
              <w:t>-8</w:t>
            </w:r>
          </w:p>
        </w:tc>
      </w:tr>
      <w:tr w:rsidR="00F521F9" w:rsidRPr="00733E3B" w14:paraId="685BC5FB"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A1AD9E8" w14:textId="77777777" w:rsidR="00F521F9" w:rsidRPr="00733E3B" w:rsidRDefault="00F521F9" w:rsidP="00F521F9">
            <w:pPr>
              <w:spacing w:line="360" w:lineRule="auto"/>
              <w:jc w:val="center"/>
              <w:rPr>
                <w:rFonts w:eastAsia="Times New Roman"/>
                <w:sz w:val="18"/>
              </w:rPr>
            </w:pPr>
            <w:r w:rsidRPr="00733E3B">
              <w:rPr>
                <w:rFonts w:eastAsia="Times New Roman"/>
                <w:sz w:val="18"/>
              </w:rPr>
              <w:lastRenderedPageBreak/>
              <w:t>rs75841969</w:t>
            </w:r>
          </w:p>
        </w:tc>
        <w:tc>
          <w:tcPr>
            <w:tcW w:w="0" w:type="auto"/>
            <w:tcBorders>
              <w:top w:val="nil"/>
              <w:left w:val="nil"/>
              <w:bottom w:val="nil"/>
              <w:right w:val="nil"/>
            </w:tcBorders>
            <w:shd w:val="clear" w:color="auto" w:fill="auto"/>
            <w:noWrap/>
            <w:vAlign w:val="center"/>
            <w:hideMark/>
          </w:tcPr>
          <w:p w14:paraId="332677EB" w14:textId="77777777" w:rsidR="00F521F9" w:rsidRPr="00733E3B" w:rsidRDefault="00F521F9" w:rsidP="00F521F9">
            <w:pPr>
              <w:spacing w:line="360" w:lineRule="auto"/>
              <w:jc w:val="center"/>
              <w:rPr>
                <w:rFonts w:eastAsia="Times New Roman"/>
                <w:sz w:val="18"/>
              </w:rPr>
            </w:pPr>
            <w:r w:rsidRPr="00733E3B">
              <w:rPr>
                <w:rFonts w:eastAsia="Times New Roman"/>
                <w:sz w:val="18"/>
              </w:rPr>
              <w:t>12</w:t>
            </w:r>
          </w:p>
        </w:tc>
        <w:tc>
          <w:tcPr>
            <w:tcW w:w="0" w:type="auto"/>
            <w:tcBorders>
              <w:top w:val="nil"/>
              <w:left w:val="nil"/>
              <w:bottom w:val="nil"/>
              <w:right w:val="nil"/>
            </w:tcBorders>
            <w:shd w:val="clear" w:color="auto" w:fill="auto"/>
            <w:noWrap/>
            <w:vAlign w:val="center"/>
            <w:hideMark/>
          </w:tcPr>
          <w:p w14:paraId="65D335A8" w14:textId="77777777" w:rsidR="00F521F9" w:rsidRPr="00733E3B" w:rsidRDefault="00F521F9" w:rsidP="00F521F9">
            <w:pPr>
              <w:spacing w:line="360" w:lineRule="auto"/>
              <w:jc w:val="center"/>
              <w:rPr>
                <w:rFonts w:eastAsia="Times New Roman"/>
                <w:sz w:val="18"/>
              </w:rPr>
            </w:pPr>
            <w:r w:rsidRPr="00733E3B">
              <w:rPr>
                <w:rFonts w:eastAsia="Times New Roman"/>
                <w:sz w:val="18"/>
              </w:rPr>
              <w:t>127335883</w:t>
            </w:r>
          </w:p>
        </w:tc>
        <w:tc>
          <w:tcPr>
            <w:tcW w:w="0" w:type="auto"/>
            <w:tcBorders>
              <w:top w:val="nil"/>
              <w:left w:val="nil"/>
              <w:bottom w:val="nil"/>
              <w:right w:val="nil"/>
            </w:tcBorders>
            <w:shd w:val="clear" w:color="auto" w:fill="auto"/>
            <w:noWrap/>
            <w:vAlign w:val="center"/>
            <w:hideMark/>
          </w:tcPr>
          <w:p w14:paraId="72BE4C37"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097EC030"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5E9F9B9F" w14:textId="2672A41A" w:rsidR="00F521F9" w:rsidRPr="00733E3B" w:rsidRDefault="00F521F9" w:rsidP="00F521F9">
            <w:pPr>
              <w:spacing w:line="360" w:lineRule="auto"/>
              <w:jc w:val="center"/>
              <w:rPr>
                <w:rFonts w:eastAsia="Times New Roman"/>
                <w:sz w:val="18"/>
              </w:rPr>
            </w:pPr>
            <w:r>
              <w:rPr>
                <w:sz w:val="18"/>
                <w:szCs w:val="18"/>
              </w:rPr>
              <w:t>0.052</w:t>
            </w:r>
          </w:p>
        </w:tc>
        <w:tc>
          <w:tcPr>
            <w:tcW w:w="0" w:type="auto"/>
            <w:tcBorders>
              <w:top w:val="nil"/>
              <w:left w:val="nil"/>
              <w:bottom w:val="nil"/>
              <w:right w:val="nil"/>
            </w:tcBorders>
            <w:shd w:val="clear" w:color="auto" w:fill="auto"/>
            <w:noWrap/>
            <w:vAlign w:val="center"/>
            <w:hideMark/>
          </w:tcPr>
          <w:p w14:paraId="2C2206B8" w14:textId="18900C5F" w:rsidR="00F521F9" w:rsidRPr="00733E3B" w:rsidRDefault="00F521F9" w:rsidP="00F521F9">
            <w:pPr>
              <w:spacing w:line="360" w:lineRule="auto"/>
              <w:jc w:val="center"/>
              <w:rPr>
                <w:rFonts w:eastAsia="Times New Roman"/>
                <w:sz w:val="18"/>
              </w:rPr>
            </w:pPr>
            <w:r>
              <w:rPr>
                <w:sz w:val="18"/>
                <w:szCs w:val="18"/>
              </w:rPr>
              <w:t>1.464</w:t>
            </w:r>
          </w:p>
        </w:tc>
        <w:tc>
          <w:tcPr>
            <w:tcW w:w="0" w:type="auto"/>
            <w:tcBorders>
              <w:top w:val="nil"/>
              <w:left w:val="nil"/>
              <w:bottom w:val="nil"/>
              <w:right w:val="nil"/>
            </w:tcBorders>
            <w:shd w:val="clear" w:color="auto" w:fill="auto"/>
            <w:noWrap/>
            <w:vAlign w:val="center"/>
            <w:hideMark/>
          </w:tcPr>
          <w:p w14:paraId="30688029" w14:textId="0A9BACE1" w:rsidR="00F521F9" w:rsidRPr="00733E3B" w:rsidRDefault="00F521F9" w:rsidP="00F521F9">
            <w:pPr>
              <w:spacing w:line="360" w:lineRule="auto"/>
              <w:jc w:val="center"/>
              <w:rPr>
                <w:rFonts w:eastAsia="Times New Roman"/>
                <w:sz w:val="18"/>
              </w:rPr>
            </w:pPr>
            <w:r>
              <w:rPr>
                <w:sz w:val="18"/>
                <w:szCs w:val="18"/>
              </w:rPr>
              <w:t>0.275</w:t>
            </w:r>
          </w:p>
        </w:tc>
        <w:tc>
          <w:tcPr>
            <w:tcW w:w="0" w:type="auto"/>
            <w:tcBorders>
              <w:top w:val="nil"/>
              <w:left w:val="nil"/>
              <w:bottom w:val="nil"/>
              <w:right w:val="nil"/>
            </w:tcBorders>
            <w:shd w:val="clear" w:color="auto" w:fill="auto"/>
            <w:noWrap/>
            <w:vAlign w:val="center"/>
            <w:hideMark/>
          </w:tcPr>
          <w:p w14:paraId="34096B07" w14:textId="626D0D55" w:rsidR="00F521F9" w:rsidRPr="00F521F9" w:rsidRDefault="00F521F9" w:rsidP="00F521F9">
            <w:pPr>
              <w:spacing w:line="360" w:lineRule="auto"/>
              <w:jc w:val="center"/>
              <w:rPr>
                <w:rFonts w:eastAsia="Times New Roman"/>
                <w:sz w:val="18"/>
              </w:rPr>
            </w:pPr>
            <w:r w:rsidRPr="00F521F9">
              <w:rPr>
                <w:sz w:val="18"/>
                <w:szCs w:val="18"/>
              </w:rPr>
              <w:t>1.05</w:t>
            </w:r>
            <w:r w:rsidRPr="00F521F9">
              <w:rPr>
                <w:iCs/>
                <w:sz w:val="18"/>
                <w:szCs w:val="18"/>
              </w:rPr>
              <w:t xml:space="preserve"> x 10</w:t>
            </w:r>
            <w:r w:rsidRPr="00F521F9">
              <w:rPr>
                <w:iCs/>
                <w:sz w:val="18"/>
                <w:szCs w:val="18"/>
                <w:vertAlign w:val="superscript"/>
              </w:rPr>
              <w:t>-</w:t>
            </w:r>
            <w:r>
              <w:rPr>
                <w:iCs/>
                <w:sz w:val="18"/>
                <w:szCs w:val="18"/>
                <w:vertAlign w:val="superscript"/>
              </w:rPr>
              <w:t>7</w:t>
            </w:r>
          </w:p>
        </w:tc>
      </w:tr>
      <w:tr w:rsidR="00F521F9" w:rsidRPr="00733E3B" w14:paraId="7D587F3C"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3C7113E" w14:textId="77777777" w:rsidR="00F521F9" w:rsidRPr="00733E3B" w:rsidRDefault="00F521F9" w:rsidP="00F521F9">
            <w:pPr>
              <w:spacing w:line="360" w:lineRule="auto"/>
              <w:jc w:val="center"/>
              <w:rPr>
                <w:rFonts w:eastAsia="Times New Roman"/>
                <w:sz w:val="18"/>
              </w:rPr>
            </w:pPr>
            <w:r w:rsidRPr="00733E3B">
              <w:rPr>
                <w:rFonts w:eastAsia="Times New Roman"/>
                <w:sz w:val="18"/>
              </w:rPr>
              <w:t>rs72720587</w:t>
            </w:r>
          </w:p>
        </w:tc>
        <w:tc>
          <w:tcPr>
            <w:tcW w:w="0" w:type="auto"/>
            <w:tcBorders>
              <w:top w:val="nil"/>
              <w:left w:val="nil"/>
              <w:bottom w:val="nil"/>
              <w:right w:val="nil"/>
            </w:tcBorders>
            <w:shd w:val="clear" w:color="auto" w:fill="auto"/>
            <w:noWrap/>
            <w:vAlign w:val="center"/>
            <w:hideMark/>
          </w:tcPr>
          <w:p w14:paraId="26ED2FF2" w14:textId="77777777" w:rsidR="00F521F9" w:rsidRPr="00733E3B" w:rsidRDefault="00F521F9" w:rsidP="00F521F9">
            <w:pPr>
              <w:spacing w:line="360" w:lineRule="auto"/>
              <w:jc w:val="center"/>
              <w:rPr>
                <w:rFonts w:eastAsia="Times New Roman"/>
                <w:sz w:val="18"/>
              </w:rPr>
            </w:pPr>
            <w:r w:rsidRPr="00733E3B">
              <w:rPr>
                <w:rFonts w:eastAsia="Times New Roman"/>
                <w:sz w:val="18"/>
              </w:rPr>
              <w:t>4</w:t>
            </w:r>
          </w:p>
        </w:tc>
        <w:tc>
          <w:tcPr>
            <w:tcW w:w="0" w:type="auto"/>
            <w:tcBorders>
              <w:top w:val="nil"/>
              <w:left w:val="nil"/>
              <w:bottom w:val="nil"/>
              <w:right w:val="nil"/>
            </w:tcBorders>
            <w:shd w:val="clear" w:color="auto" w:fill="auto"/>
            <w:noWrap/>
            <w:vAlign w:val="center"/>
            <w:hideMark/>
          </w:tcPr>
          <w:p w14:paraId="74552822" w14:textId="77777777" w:rsidR="00F521F9" w:rsidRPr="00733E3B" w:rsidRDefault="00F521F9" w:rsidP="00F521F9">
            <w:pPr>
              <w:spacing w:line="360" w:lineRule="auto"/>
              <w:jc w:val="center"/>
              <w:rPr>
                <w:rFonts w:eastAsia="Times New Roman"/>
                <w:sz w:val="18"/>
              </w:rPr>
            </w:pPr>
            <w:r w:rsidRPr="00733E3B">
              <w:rPr>
                <w:rFonts w:eastAsia="Times New Roman"/>
                <w:sz w:val="18"/>
              </w:rPr>
              <w:t>137323780</w:t>
            </w:r>
          </w:p>
        </w:tc>
        <w:tc>
          <w:tcPr>
            <w:tcW w:w="0" w:type="auto"/>
            <w:tcBorders>
              <w:top w:val="nil"/>
              <w:left w:val="nil"/>
              <w:bottom w:val="nil"/>
              <w:right w:val="nil"/>
            </w:tcBorders>
            <w:shd w:val="clear" w:color="auto" w:fill="auto"/>
            <w:noWrap/>
            <w:vAlign w:val="center"/>
            <w:hideMark/>
          </w:tcPr>
          <w:p w14:paraId="01F19CA9"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2D13C00F"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9BBCFEC" w14:textId="3EA8CE63" w:rsidR="00F521F9" w:rsidRPr="00733E3B" w:rsidRDefault="00F521F9" w:rsidP="00F521F9">
            <w:pPr>
              <w:spacing w:line="360" w:lineRule="auto"/>
              <w:jc w:val="center"/>
              <w:rPr>
                <w:rFonts w:eastAsia="Times New Roman"/>
                <w:sz w:val="18"/>
              </w:rPr>
            </w:pPr>
            <w:r>
              <w:rPr>
                <w:sz w:val="18"/>
                <w:szCs w:val="18"/>
              </w:rPr>
              <w:t>0.019</w:t>
            </w:r>
          </w:p>
        </w:tc>
        <w:tc>
          <w:tcPr>
            <w:tcW w:w="0" w:type="auto"/>
            <w:tcBorders>
              <w:top w:val="nil"/>
              <w:left w:val="nil"/>
              <w:bottom w:val="nil"/>
              <w:right w:val="nil"/>
            </w:tcBorders>
            <w:shd w:val="clear" w:color="auto" w:fill="auto"/>
            <w:noWrap/>
            <w:vAlign w:val="center"/>
            <w:hideMark/>
          </w:tcPr>
          <w:p w14:paraId="652484B9" w14:textId="12307FE7" w:rsidR="00F521F9" w:rsidRPr="00733E3B" w:rsidRDefault="00F521F9" w:rsidP="00F521F9">
            <w:pPr>
              <w:spacing w:line="360" w:lineRule="auto"/>
              <w:jc w:val="center"/>
              <w:rPr>
                <w:rFonts w:eastAsia="Times New Roman"/>
                <w:sz w:val="18"/>
              </w:rPr>
            </w:pPr>
            <w:r>
              <w:rPr>
                <w:sz w:val="18"/>
                <w:szCs w:val="18"/>
              </w:rPr>
              <w:t>2.328</w:t>
            </w:r>
          </w:p>
        </w:tc>
        <w:tc>
          <w:tcPr>
            <w:tcW w:w="0" w:type="auto"/>
            <w:tcBorders>
              <w:top w:val="nil"/>
              <w:left w:val="nil"/>
              <w:bottom w:val="nil"/>
              <w:right w:val="nil"/>
            </w:tcBorders>
            <w:shd w:val="clear" w:color="auto" w:fill="auto"/>
            <w:noWrap/>
            <w:vAlign w:val="center"/>
            <w:hideMark/>
          </w:tcPr>
          <w:p w14:paraId="45048DF1" w14:textId="598208D8" w:rsidR="00F521F9" w:rsidRPr="00733E3B" w:rsidRDefault="00F521F9" w:rsidP="00F521F9">
            <w:pPr>
              <w:spacing w:line="360" w:lineRule="auto"/>
              <w:jc w:val="center"/>
              <w:rPr>
                <w:rFonts w:eastAsia="Times New Roman"/>
                <w:sz w:val="18"/>
              </w:rPr>
            </w:pPr>
            <w:r>
              <w:rPr>
                <w:sz w:val="18"/>
                <w:szCs w:val="18"/>
              </w:rPr>
              <w:t>0.441</w:t>
            </w:r>
          </w:p>
        </w:tc>
        <w:tc>
          <w:tcPr>
            <w:tcW w:w="0" w:type="auto"/>
            <w:tcBorders>
              <w:top w:val="nil"/>
              <w:left w:val="nil"/>
              <w:bottom w:val="nil"/>
              <w:right w:val="nil"/>
            </w:tcBorders>
            <w:shd w:val="clear" w:color="auto" w:fill="auto"/>
            <w:noWrap/>
            <w:vAlign w:val="center"/>
            <w:hideMark/>
          </w:tcPr>
          <w:p w14:paraId="5AC61D22" w14:textId="281BD84D" w:rsidR="00F521F9" w:rsidRPr="00F521F9" w:rsidRDefault="00F521F9" w:rsidP="00F521F9">
            <w:pPr>
              <w:spacing w:line="360" w:lineRule="auto"/>
              <w:jc w:val="center"/>
              <w:rPr>
                <w:rFonts w:eastAsia="Times New Roman"/>
                <w:sz w:val="18"/>
              </w:rPr>
            </w:pPr>
            <w:r w:rsidRPr="00F521F9">
              <w:rPr>
                <w:sz w:val="18"/>
                <w:szCs w:val="18"/>
              </w:rPr>
              <w:t>1.27</w:t>
            </w:r>
            <w:r w:rsidRPr="00F521F9">
              <w:rPr>
                <w:iCs/>
                <w:sz w:val="18"/>
                <w:szCs w:val="18"/>
              </w:rPr>
              <w:t xml:space="preserve"> x 10</w:t>
            </w:r>
            <w:r w:rsidRPr="00F521F9">
              <w:rPr>
                <w:iCs/>
                <w:sz w:val="18"/>
                <w:szCs w:val="18"/>
                <w:vertAlign w:val="superscript"/>
              </w:rPr>
              <w:t>-7</w:t>
            </w:r>
          </w:p>
        </w:tc>
      </w:tr>
      <w:tr w:rsidR="00F521F9" w:rsidRPr="00733E3B" w14:paraId="7C305E2B"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716117D" w14:textId="77777777" w:rsidR="00F521F9" w:rsidRPr="00733E3B" w:rsidRDefault="00F521F9" w:rsidP="00F521F9">
            <w:pPr>
              <w:spacing w:line="360" w:lineRule="auto"/>
              <w:jc w:val="center"/>
              <w:rPr>
                <w:rFonts w:eastAsia="Times New Roman"/>
                <w:sz w:val="18"/>
              </w:rPr>
            </w:pPr>
            <w:r w:rsidRPr="00733E3B">
              <w:rPr>
                <w:rFonts w:eastAsia="Times New Roman"/>
                <w:sz w:val="18"/>
              </w:rPr>
              <w:t>rs2018116</w:t>
            </w:r>
          </w:p>
        </w:tc>
        <w:tc>
          <w:tcPr>
            <w:tcW w:w="0" w:type="auto"/>
            <w:tcBorders>
              <w:top w:val="nil"/>
              <w:left w:val="nil"/>
              <w:bottom w:val="nil"/>
              <w:right w:val="nil"/>
            </w:tcBorders>
            <w:shd w:val="clear" w:color="auto" w:fill="auto"/>
            <w:noWrap/>
            <w:vAlign w:val="center"/>
            <w:hideMark/>
          </w:tcPr>
          <w:p w14:paraId="34A9C971" w14:textId="77777777" w:rsidR="00F521F9" w:rsidRPr="00733E3B" w:rsidRDefault="00F521F9" w:rsidP="00F521F9">
            <w:pPr>
              <w:spacing w:line="360" w:lineRule="auto"/>
              <w:jc w:val="center"/>
              <w:rPr>
                <w:rFonts w:eastAsia="Times New Roman"/>
                <w:sz w:val="18"/>
              </w:rPr>
            </w:pPr>
            <w:r w:rsidRPr="00733E3B">
              <w:rPr>
                <w:rFonts w:eastAsia="Times New Roman"/>
                <w:sz w:val="18"/>
              </w:rPr>
              <w:t>14</w:t>
            </w:r>
          </w:p>
        </w:tc>
        <w:tc>
          <w:tcPr>
            <w:tcW w:w="0" w:type="auto"/>
            <w:tcBorders>
              <w:top w:val="nil"/>
              <w:left w:val="nil"/>
              <w:bottom w:val="nil"/>
              <w:right w:val="nil"/>
            </w:tcBorders>
            <w:shd w:val="clear" w:color="auto" w:fill="auto"/>
            <w:noWrap/>
            <w:vAlign w:val="center"/>
            <w:hideMark/>
          </w:tcPr>
          <w:p w14:paraId="70A1D681" w14:textId="77777777" w:rsidR="00F521F9" w:rsidRPr="00733E3B" w:rsidRDefault="00F521F9" w:rsidP="00F521F9">
            <w:pPr>
              <w:spacing w:line="360" w:lineRule="auto"/>
              <w:jc w:val="center"/>
              <w:rPr>
                <w:rFonts w:eastAsia="Times New Roman"/>
                <w:sz w:val="18"/>
              </w:rPr>
            </w:pPr>
            <w:r w:rsidRPr="00733E3B">
              <w:rPr>
                <w:rFonts w:eastAsia="Times New Roman"/>
                <w:sz w:val="18"/>
              </w:rPr>
              <w:t>92831272</w:t>
            </w:r>
          </w:p>
        </w:tc>
        <w:tc>
          <w:tcPr>
            <w:tcW w:w="0" w:type="auto"/>
            <w:tcBorders>
              <w:top w:val="nil"/>
              <w:left w:val="nil"/>
              <w:bottom w:val="nil"/>
              <w:right w:val="nil"/>
            </w:tcBorders>
            <w:shd w:val="clear" w:color="auto" w:fill="auto"/>
            <w:noWrap/>
            <w:vAlign w:val="center"/>
            <w:hideMark/>
          </w:tcPr>
          <w:p w14:paraId="0BAF06A2"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549E1A64"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5067483E" w14:textId="58723F5B" w:rsidR="00F521F9" w:rsidRPr="00733E3B" w:rsidRDefault="00F521F9" w:rsidP="00F521F9">
            <w:pPr>
              <w:spacing w:line="360" w:lineRule="auto"/>
              <w:jc w:val="center"/>
              <w:rPr>
                <w:rFonts w:eastAsia="Times New Roman"/>
                <w:sz w:val="18"/>
              </w:rPr>
            </w:pPr>
            <w:r>
              <w:rPr>
                <w:sz w:val="18"/>
                <w:szCs w:val="18"/>
              </w:rPr>
              <w:t>0.768</w:t>
            </w:r>
          </w:p>
        </w:tc>
        <w:tc>
          <w:tcPr>
            <w:tcW w:w="0" w:type="auto"/>
            <w:tcBorders>
              <w:top w:val="nil"/>
              <w:left w:val="nil"/>
              <w:bottom w:val="nil"/>
              <w:right w:val="nil"/>
            </w:tcBorders>
            <w:shd w:val="clear" w:color="auto" w:fill="auto"/>
            <w:noWrap/>
            <w:vAlign w:val="center"/>
            <w:hideMark/>
          </w:tcPr>
          <w:p w14:paraId="254B4B2A" w14:textId="2EB75D5B" w:rsidR="00F521F9" w:rsidRPr="00733E3B" w:rsidRDefault="00F521F9" w:rsidP="00F521F9">
            <w:pPr>
              <w:spacing w:line="360" w:lineRule="auto"/>
              <w:jc w:val="center"/>
              <w:rPr>
                <w:rFonts w:eastAsia="Times New Roman"/>
                <w:sz w:val="18"/>
              </w:rPr>
            </w:pPr>
            <w:r>
              <w:rPr>
                <w:sz w:val="18"/>
                <w:szCs w:val="18"/>
              </w:rPr>
              <w:t>0.636</w:t>
            </w:r>
          </w:p>
        </w:tc>
        <w:tc>
          <w:tcPr>
            <w:tcW w:w="0" w:type="auto"/>
            <w:tcBorders>
              <w:top w:val="nil"/>
              <w:left w:val="nil"/>
              <w:bottom w:val="nil"/>
              <w:right w:val="nil"/>
            </w:tcBorders>
            <w:shd w:val="clear" w:color="auto" w:fill="auto"/>
            <w:noWrap/>
            <w:vAlign w:val="center"/>
            <w:hideMark/>
          </w:tcPr>
          <w:p w14:paraId="548F5F86" w14:textId="50BDD269" w:rsidR="00F521F9" w:rsidRPr="00733E3B" w:rsidRDefault="00F521F9" w:rsidP="00F521F9">
            <w:pPr>
              <w:spacing w:line="360" w:lineRule="auto"/>
              <w:jc w:val="center"/>
              <w:rPr>
                <w:rFonts w:eastAsia="Times New Roman"/>
                <w:sz w:val="18"/>
              </w:rPr>
            </w:pPr>
            <w:r>
              <w:rPr>
                <w:sz w:val="18"/>
                <w:szCs w:val="18"/>
              </w:rPr>
              <w:t>0.121</w:t>
            </w:r>
          </w:p>
        </w:tc>
        <w:tc>
          <w:tcPr>
            <w:tcW w:w="0" w:type="auto"/>
            <w:tcBorders>
              <w:top w:val="nil"/>
              <w:left w:val="nil"/>
              <w:bottom w:val="nil"/>
              <w:right w:val="nil"/>
            </w:tcBorders>
            <w:shd w:val="clear" w:color="auto" w:fill="auto"/>
            <w:noWrap/>
            <w:vAlign w:val="center"/>
            <w:hideMark/>
          </w:tcPr>
          <w:p w14:paraId="1B508CA5" w14:textId="125ED346" w:rsidR="00F521F9" w:rsidRPr="00F521F9" w:rsidRDefault="00F521F9" w:rsidP="00F521F9">
            <w:pPr>
              <w:spacing w:line="360" w:lineRule="auto"/>
              <w:jc w:val="center"/>
              <w:rPr>
                <w:rFonts w:eastAsia="Times New Roman"/>
                <w:sz w:val="18"/>
              </w:rPr>
            </w:pPr>
            <w:r w:rsidRPr="00F521F9">
              <w:rPr>
                <w:sz w:val="18"/>
                <w:szCs w:val="18"/>
              </w:rPr>
              <w:t>1.41</w:t>
            </w:r>
            <w:r w:rsidRPr="00F521F9">
              <w:rPr>
                <w:iCs/>
                <w:sz w:val="18"/>
                <w:szCs w:val="18"/>
              </w:rPr>
              <w:t xml:space="preserve"> x 10</w:t>
            </w:r>
            <w:r w:rsidRPr="00F521F9">
              <w:rPr>
                <w:iCs/>
                <w:sz w:val="18"/>
                <w:szCs w:val="18"/>
                <w:vertAlign w:val="superscript"/>
              </w:rPr>
              <w:t>-7</w:t>
            </w:r>
          </w:p>
        </w:tc>
      </w:tr>
      <w:tr w:rsidR="00F521F9" w:rsidRPr="00733E3B" w14:paraId="39962D39"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6999BB8" w14:textId="77777777" w:rsidR="00F521F9" w:rsidRPr="00733E3B" w:rsidRDefault="00F521F9" w:rsidP="00F521F9">
            <w:pPr>
              <w:spacing w:line="360" w:lineRule="auto"/>
              <w:jc w:val="center"/>
              <w:rPr>
                <w:rFonts w:eastAsia="Times New Roman"/>
                <w:sz w:val="18"/>
              </w:rPr>
            </w:pPr>
            <w:r w:rsidRPr="00733E3B">
              <w:rPr>
                <w:rFonts w:eastAsia="Times New Roman"/>
                <w:sz w:val="18"/>
              </w:rPr>
              <w:t>rs141404567</w:t>
            </w:r>
          </w:p>
        </w:tc>
        <w:tc>
          <w:tcPr>
            <w:tcW w:w="0" w:type="auto"/>
            <w:tcBorders>
              <w:top w:val="nil"/>
              <w:left w:val="nil"/>
              <w:bottom w:val="nil"/>
              <w:right w:val="nil"/>
            </w:tcBorders>
            <w:shd w:val="clear" w:color="auto" w:fill="auto"/>
            <w:noWrap/>
            <w:vAlign w:val="center"/>
            <w:hideMark/>
          </w:tcPr>
          <w:p w14:paraId="2DF7C4AD" w14:textId="77777777" w:rsidR="00F521F9" w:rsidRPr="00733E3B" w:rsidRDefault="00F521F9" w:rsidP="00F521F9">
            <w:pPr>
              <w:spacing w:line="360" w:lineRule="auto"/>
              <w:jc w:val="center"/>
              <w:rPr>
                <w:rFonts w:eastAsia="Times New Roman"/>
                <w:sz w:val="18"/>
              </w:rPr>
            </w:pPr>
            <w:r w:rsidRPr="00733E3B">
              <w:rPr>
                <w:rFonts w:eastAsia="Times New Roman"/>
                <w:sz w:val="18"/>
              </w:rPr>
              <w:t>11</w:t>
            </w:r>
          </w:p>
        </w:tc>
        <w:tc>
          <w:tcPr>
            <w:tcW w:w="0" w:type="auto"/>
            <w:tcBorders>
              <w:top w:val="nil"/>
              <w:left w:val="nil"/>
              <w:bottom w:val="nil"/>
              <w:right w:val="nil"/>
            </w:tcBorders>
            <w:shd w:val="clear" w:color="auto" w:fill="auto"/>
            <w:noWrap/>
            <w:vAlign w:val="center"/>
            <w:hideMark/>
          </w:tcPr>
          <w:p w14:paraId="1540EABB" w14:textId="77777777" w:rsidR="00F521F9" w:rsidRPr="00733E3B" w:rsidRDefault="00F521F9" w:rsidP="00F521F9">
            <w:pPr>
              <w:spacing w:line="360" w:lineRule="auto"/>
              <w:jc w:val="center"/>
              <w:rPr>
                <w:rFonts w:eastAsia="Times New Roman"/>
                <w:sz w:val="18"/>
              </w:rPr>
            </w:pPr>
            <w:r w:rsidRPr="00733E3B">
              <w:rPr>
                <w:rFonts w:eastAsia="Times New Roman"/>
                <w:sz w:val="18"/>
              </w:rPr>
              <w:t>33393524</w:t>
            </w:r>
          </w:p>
        </w:tc>
        <w:tc>
          <w:tcPr>
            <w:tcW w:w="0" w:type="auto"/>
            <w:tcBorders>
              <w:top w:val="nil"/>
              <w:left w:val="nil"/>
              <w:bottom w:val="nil"/>
              <w:right w:val="nil"/>
            </w:tcBorders>
            <w:shd w:val="clear" w:color="auto" w:fill="auto"/>
            <w:noWrap/>
            <w:vAlign w:val="center"/>
            <w:hideMark/>
          </w:tcPr>
          <w:p w14:paraId="7679BF27"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37A7365A"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24DCE5DA" w14:textId="2CB3B36E" w:rsidR="00F521F9" w:rsidRPr="00733E3B" w:rsidRDefault="00F521F9" w:rsidP="00F521F9">
            <w:pPr>
              <w:spacing w:line="360" w:lineRule="auto"/>
              <w:jc w:val="center"/>
              <w:rPr>
                <w:rFonts w:eastAsia="Times New Roman"/>
                <w:sz w:val="18"/>
              </w:rPr>
            </w:pPr>
            <w:r>
              <w:rPr>
                <w:sz w:val="18"/>
                <w:szCs w:val="18"/>
              </w:rPr>
              <w:t>0.017</w:t>
            </w:r>
          </w:p>
        </w:tc>
        <w:tc>
          <w:tcPr>
            <w:tcW w:w="0" w:type="auto"/>
            <w:tcBorders>
              <w:top w:val="nil"/>
              <w:left w:val="nil"/>
              <w:bottom w:val="nil"/>
              <w:right w:val="nil"/>
            </w:tcBorders>
            <w:shd w:val="clear" w:color="auto" w:fill="auto"/>
            <w:noWrap/>
            <w:vAlign w:val="center"/>
            <w:hideMark/>
          </w:tcPr>
          <w:p w14:paraId="496A96CA" w14:textId="20FD92A8" w:rsidR="00F521F9" w:rsidRPr="00733E3B" w:rsidRDefault="00F521F9" w:rsidP="00F521F9">
            <w:pPr>
              <w:spacing w:line="360" w:lineRule="auto"/>
              <w:jc w:val="center"/>
              <w:rPr>
                <w:rFonts w:eastAsia="Times New Roman"/>
                <w:sz w:val="18"/>
              </w:rPr>
            </w:pPr>
            <w:r>
              <w:rPr>
                <w:sz w:val="18"/>
                <w:szCs w:val="18"/>
              </w:rPr>
              <w:t>2.514</w:t>
            </w:r>
          </w:p>
        </w:tc>
        <w:tc>
          <w:tcPr>
            <w:tcW w:w="0" w:type="auto"/>
            <w:tcBorders>
              <w:top w:val="nil"/>
              <w:left w:val="nil"/>
              <w:bottom w:val="nil"/>
              <w:right w:val="nil"/>
            </w:tcBorders>
            <w:shd w:val="clear" w:color="auto" w:fill="auto"/>
            <w:noWrap/>
            <w:vAlign w:val="center"/>
            <w:hideMark/>
          </w:tcPr>
          <w:p w14:paraId="19279EDF" w14:textId="2185A915" w:rsidR="00F521F9" w:rsidRPr="00733E3B" w:rsidRDefault="00F521F9" w:rsidP="00F521F9">
            <w:pPr>
              <w:spacing w:line="360" w:lineRule="auto"/>
              <w:jc w:val="center"/>
              <w:rPr>
                <w:rFonts w:eastAsia="Times New Roman"/>
                <w:sz w:val="18"/>
              </w:rPr>
            </w:pPr>
            <w:r>
              <w:rPr>
                <w:sz w:val="18"/>
                <w:szCs w:val="18"/>
              </w:rPr>
              <w:t>0.481</w:t>
            </w:r>
          </w:p>
        </w:tc>
        <w:tc>
          <w:tcPr>
            <w:tcW w:w="0" w:type="auto"/>
            <w:tcBorders>
              <w:top w:val="nil"/>
              <w:left w:val="nil"/>
              <w:bottom w:val="nil"/>
              <w:right w:val="nil"/>
            </w:tcBorders>
            <w:shd w:val="clear" w:color="auto" w:fill="auto"/>
            <w:noWrap/>
            <w:vAlign w:val="center"/>
            <w:hideMark/>
          </w:tcPr>
          <w:p w14:paraId="2006A289" w14:textId="5BA0F461" w:rsidR="00F521F9" w:rsidRPr="00F521F9" w:rsidRDefault="00F521F9" w:rsidP="00F521F9">
            <w:pPr>
              <w:spacing w:line="360" w:lineRule="auto"/>
              <w:jc w:val="center"/>
              <w:rPr>
                <w:rFonts w:eastAsia="Times New Roman"/>
                <w:sz w:val="18"/>
              </w:rPr>
            </w:pPr>
            <w:r w:rsidRPr="00F521F9">
              <w:rPr>
                <w:sz w:val="18"/>
                <w:szCs w:val="18"/>
              </w:rPr>
              <w:t>1.70</w:t>
            </w:r>
            <w:r w:rsidRPr="00F521F9">
              <w:rPr>
                <w:iCs/>
                <w:sz w:val="18"/>
                <w:szCs w:val="18"/>
              </w:rPr>
              <w:t xml:space="preserve"> x 10</w:t>
            </w:r>
            <w:r w:rsidRPr="00F521F9">
              <w:rPr>
                <w:iCs/>
                <w:sz w:val="18"/>
                <w:szCs w:val="18"/>
                <w:vertAlign w:val="superscript"/>
              </w:rPr>
              <w:t>-7</w:t>
            </w:r>
          </w:p>
        </w:tc>
      </w:tr>
      <w:tr w:rsidR="00F521F9" w:rsidRPr="00733E3B" w14:paraId="25389F41"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151BA2C" w14:textId="77777777" w:rsidR="00F521F9" w:rsidRPr="00733E3B" w:rsidRDefault="00F521F9" w:rsidP="00F521F9">
            <w:pPr>
              <w:spacing w:line="360" w:lineRule="auto"/>
              <w:jc w:val="center"/>
              <w:rPr>
                <w:rFonts w:eastAsia="Times New Roman"/>
                <w:sz w:val="18"/>
              </w:rPr>
            </w:pPr>
            <w:r w:rsidRPr="00733E3B">
              <w:rPr>
                <w:rFonts w:eastAsia="Times New Roman"/>
                <w:sz w:val="18"/>
              </w:rPr>
              <w:t>rs2010568</w:t>
            </w:r>
          </w:p>
        </w:tc>
        <w:tc>
          <w:tcPr>
            <w:tcW w:w="0" w:type="auto"/>
            <w:tcBorders>
              <w:top w:val="nil"/>
              <w:left w:val="nil"/>
              <w:bottom w:val="nil"/>
              <w:right w:val="nil"/>
            </w:tcBorders>
            <w:shd w:val="clear" w:color="auto" w:fill="auto"/>
            <w:noWrap/>
            <w:vAlign w:val="center"/>
            <w:hideMark/>
          </w:tcPr>
          <w:p w14:paraId="47601B5A" w14:textId="77777777" w:rsidR="00F521F9" w:rsidRPr="00733E3B" w:rsidRDefault="00F521F9" w:rsidP="00F521F9">
            <w:pPr>
              <w:spacing w:line="360" w:lineRule="auto"/>
              <w:jc w:val="center"/>
              <w:rPr>
                <w:rFonts w:eastAsia="Times New Roman"/>
                <w:sz w:val="18"/>
              </w:rPr>
            </w:pPr>
            <w:r w:rsidRPr="00733E3B">
              <w:rPr>
                <w:rFonts w:eastAsia="Times New Roman"/>
                <w:sz w:val="18"/>
              </w:rPr>
              <w:t>2</w:t>
            </w:r>
          </w:p>
        </w:tc>
        <w:tc>
          <w:tcPr>
            <w:tcW w:w="0" w:type="auto"/>
            <w:tcBorders>
              <w:top w:val="nil"/>
              <w:left w:val="nil"/>
              <w:bottom w:val="nil"/>
              <w:right w:val="nil"/>
            </w:tcBorders>
            <w:shd w:val="clear" w:color="auto" w:fill="auto"/>
            <w:noWrap/>
            <w:vAlign w:val="center"/>
            <w:hideMark/>
          </w:tcPr>
          <w:p w14:paraId="4D061EB7" w14:textId="77777777" w:rsidR="00F521F9" w:rsidRPr="00733E3B" w:rsidRDefault="00F521F9" w:rsidP="00F521F9">
            <w:pPr>
              <w:spacing w:line="360" w:lineRule="auto"/>
              <w:jc w:val="center"/>
              <w:rPr>
                <w:rFonts w:eastAsia="Times New Roman"/>
                <w:sz w:val="18"/>
              </w:rPr>
            </w:pPr>
            <w:r w:rsidRPr="00733E3B">
              <w:rPr>
                <w:rFonts w:eastAsia="Times New Roman"/>
                <w:sz w:val="18"/>
              </w:rPr>
              <w:t>118395972</w:t>
            </w:r>
          </w:p>
        </w:tc>
        <w:tc>
          <w:tcPr>
            <w:tcW w:w="0" w:type="auto"/>
            <w:tcBorders>
              <w:top w:val="nil"/>
              <w:left w:val="nil"/>
              <w:bottom w:val="nil"/>
              <w:right w:val="nil"/>
            </w:tcBorders>
            <w:shd w:val="clear" w:color="auto" w:fill="auto"/>
            <w:noWrap/>
            <w:vAlign w:val="center"/>
            <w:hideMark/>
          </w:tcPr>
          <w:p w14:paraId="7ED5363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548D8664"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54697CF9" w14:textId="3E054A25" w:rsidR="00F521F9" w:rsidRPr="00733E3B" w:rsidRDefault="00F521F9" w:rsidP="00F521F9">
            <w:pPr>
              <w:spacing w:line="360" w:lineRule="auto"/>
              <w:jc w:val="center"/>
              <w:rPr>
                <w:rFonts w:eastAsia="Times New Roman"/>
                <w:sz w:val="18"/>
              </w:rPr>
            </w:pPr>
            <w:r>
              <w:rPr>
                <w:sz w:val="18"/>
                <w:szCs w:val="18"/>
              </w:rPr>
              <w:t>0.429</w:t>
            </w:r>
          </w:p>
        </w:tc>
        <w:tc>
          <w:tcPr>
            <w:tcW w:w="0" w:type="auto"/>
            <w:tcBorders>
              <w:top w:val="nil"/>
              <w:left w:val="nil"/>
              <w:bottom w:val="nil"/>
              <w:right w:val="nil"/>
            </w:tcBorders>
            <w:shd w:val="clear" w:color="auto" w:fill="auto"/>
            <w:noWrap/>
            <w:vAlign w:val="center"/>
            <w:hideMark/>
          </w:tcPr>
          <w:p w14:paraId="6DEC43B5" w14:textId="7DBDED9B" w:rsidR="00F521F9" w:rsidRPr="00733E3B" w:rsidRDefault="00F521F9" w:rsidP="00F521F9">
            <w:pPr>
              <w:spacing w:line="360" w:lineRule="auto"/>
              <w:jc w:val="center"/>
              <w:rPr>
                <w:rFonts w:eastAsia="Times New Roman"/>
                <w:sz w:val="18"/>
              </w:rPr>
            </w:pPr>
            <w:r>
              <w:rPr>
                <w:sz w:val="18"/>
                <w:szCs w:val="18"/>
              </w:rPr>
              <w:t>0.646</w:t>
            </w:r>
          </w:p>
        </w:tc>
        <w:tc>
          <w:tcPr>
            <w:tcW w:w="0" w:type="auto"/>
            <w:tcBorders>
              <w:top w:val="nil"/>
              <w:left w:val="nil"/>
              <w:bottom w:val="nil"/>
              <w:right w:val="nil"/>
            </w:tcBorders>
            <w:shd w:val="clear" w:color="auto" w:fill="auto"/>
            <w:noWrap/>
            <w:vAlign w:val="center"/>
            <w:hideMark/>
          </w:tcPr>
          <w:p w14:paraId="1BEE5C22" w14:textId="1D3CD77E" w:rsidR="00F521F9" w:rsidRPr="00733E3B" w:rsidRDefault="00F521F9" w:rsidP="00F521F9">
            <w:pPr>
              <w:spacing w:line="360" w:lineRule="auto"/>
              <w:jc w:val="center"/>
              <w:rPr>
                <w:rFonts w:eastAsia="Times New Roman"/>
                <w:sz w:val="18"/>
              </w:rPr>
            </w:pPr>
            <w:r>
              <w:rPr>
                <w:sz w:val="18"/>
                <w:szCs w:val="18"/>
              </w:rPr>
              <w:t>0.125</w:t>
            </w:r>
          </w:p>
        </w:tc>
        <w:tc>
          <w:tcPr>
            <w:tcW w:w="0" w:type="auto"/>
            <w:tcBorders>
              <w:top w:val="nil"/>
              <w:left w:val="nil"/>
              <w:bottom w:val="nil"/>
              <w:right w:val="nil"/>
            </w:tcBorders>
            <w:shd w:val="clear" w:color="auto" w:fill="auto"/>
            <w:noWrap/>
            <w:vAlign w:val="center"/>
            <w:hideMark/>
          </w:tcPr>
          <w:p w14:paraId="2251550D" w14:textId="533E393E" w:rsidR="00F521F9" w:rsidRPr="00F521F9" w:rsidRDefault="00F521F9" w:rsidP="00F521F9">
            <w:pPr>
              <w:spacing w:line="360" w:lineRule="auto"/>
              <w:jc w:val="center"/>
              <w:rPr>
                <w:rFonts w:eastAsia="Times New Roman"/>
                <w:sz w:val="18"/>
              </w:rPr>
            </w:pPr>
            <w:r w:rsidRPr="00F521F9">
              <w:rPr>
                <w:sz w:val="18"/>
                <w:szCs w:val="18"/>
              </w:rPr>
              <w:t>2.38</w:t>
            </w:r>
            <w:r w:rsidRPr="00F521F9">
              <w:rPr>
                <w:iCs/>
                <w:sz w:val="18"/>
                <w:szCs w:val="18"/>
              </w:rPr>
              <w:t xml:space="preserve"> x 10</w:t>
            </w:r>
            <w:r w:rsidRPr="00F521F9">
              <w:rPr>
                <w:iCs/>
                <w:sz w:val="18"/>
                <w:szCs w:val="18"/>
                <w:vertAlign w:val="superscript"/>
              </w:rPr>
              <w:t>-7</w:t>
            </w:r>
          </w:p>
        </w:tc>
      </w:tr>
      <w:tr w:rsidR="00F521F9" w:rsidRPr="00733E3B" w14:paraId="2A33D31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84237B0" w14:textId="77777777" w:rsidR="00F521F9" w:rsidRPr="00733E3B" w:rsidRDefault="00F521F9" w:rsidP="00F521F9">
            <w:pPr>
              <w:spacing w:line="360" w:lineRule="auto"/>
              <w:jc w:val="center"/>
              <w:rPr>
                <w:rFonts w:eastAsia="Times New Roman"/>
                <w:sz w:val="18"/>
              </w:rPr>
            </w:pPr>
            <w:r w:rsidRPr="00733E3B">
              <w:rPr>
                <w:rFonts w:eastAsia="Times New Roman"/>
                <w:sz w:val="18"/>
              </w:rPr>
              <w:t>rs144152209</w:t>
            </w:r>
          </w:p>
        </w:tc>
        <w:tc>
          <w:tcPr>
            <w:tcW w:w="0" w:type="auto"/>
            <w:tcBorders>
              <w:top w:val="nil"/>
              <w:left w:val="nil"/>
              <w:bottom w:val="nil"/>
              <w:right w:val="nil"/>
            </w:tcBorders>
            <w:shd w:val="clear" w:color="auto" w:fill="auto"/>
            <w:noWrap/>
            <w:vAlign w:val="center"/>
            <w:hideMark/>
          </w:tcPr>
          <w:p w14:paraId="6F5F21D1" w14:textId="77777777" w:rsidR="00F521F9" w:rsidRPr="00733E3B" w:rsidRDefault="00F521F9" w:rsidP="00F521F9">
            <w:pPr>
              <w:spacing w:line="360" w:lineRule="auto"/>
              <w:jc w:val="center"/>
              <w:rPr>
                <w:rFonts w:eastAsia="Times New Roman"/>
                <w:sz w:val="18"/>
              </w:rPr>
            </w:pPr>
            <w:r w:rsidRPr="00733E3B">
              <w:rPr>
                <w:rFonts w:eastAsia="Times New Roman"/>
                <w:sz w:val="18"/>
              </w:rPr>
              <w:t>7</w:t>
            </w:r>
          </w:p>
        </w:tc>
        <w:tc>
          <w:tcPr>
            <w:tcW w:w="0" w:type="auto"/>
            <w:tcBorders>
              <w:top w:val="nil"/>
              <w:left w:val="nil"/>
              <w:bottom w:val="nil"/>
              <w:right w:val="nil"/>
            </w:tcBorders>
            <w:shd w:val="clear" w:color="auto" w:fill="auto"/>
            <w:noWrap/>
            <w:vAlign w:val="center"/>
            <w:hideMark/>
          </w:tcPr>
          <w:p w14:paraId="2FA148B0" w14:textId="77777777" w:rsidR="00F521F9" w:rsidRPr="00733E3B" w:rsidRDefault="00F521F9" w:rsidP="00F521F9">
            <w:pPr>
              <w:spacing w:line="360" w:lineRule="auto"/>
              <w:jc w:val="center"/>
              <w:rPr>
                <w:rFonts w:eastAsia="Times New Roman"/>
                <w:sz w:val="18"/>
              </w:rPr>
            </w:pPr>
            <w:r w:rsidRPr="00733E3B">
              <w:rPr>
                <w:rFonts w:eastAsia="Times New Roman"/>
                <w:sz w:val="18"/>
              </w:rPr>
              <w:t>585369</w:t>
            </w:r>
          </w:p>
        </w:tc>
        <w:tc>
          <w:tcPr>
            <w:tcW w:w="0" w:type="auto"/>
            <w:tcBorders>
              <w:top w:val="nil"/>
              <w:left w:val="nil"/>
              <w:bottom w:val="nil"/>
              <w:right w:val="nil"/>
            </w:tcBorders>
            <w:shd w:val="clear" w:color="auto" w:fill="auto"/>
            <w:noWrap/>
            <w:vAlign w:val="center"/>
            <w:hideMark/>
          </w:tcPr>
          <w:p w14:paraId="596E41DB"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75E1580E"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60FC07B2" w14:textId="1CBB60DF" w:rsidR="00F521F9" w:rsidRPr="00733E3B" w:rsidRDefault="00F521F9" w:rsidP="00F521F9">
            <w:pPr>
              <w:spacing w:line="360" w:lineRule="auto"/>
              <w:jc w:val="center"/>
              <w:rPr>
                <w:rFonts w:eastAsia="Times New Roman"/>
                <w:sz w:val="18"/>
              </w:rPr>
            </w:pPr>
            <w:r>
              <w:rPr>
                <w:sz w:val="18"/>
                <w:szCs w:val="18"/>
              </w:rPr>
              <w:t>0.060</w:t>
            </w:r>
          </w:p>
        </w:tc>
        <w:tc>
          <w:tcPr>
            <w:tcW w:w="0" w:type="auto"/>
            <w:tcBorders>
              <w:top w:val="nil"/>
              <w:left w:val="nil"/>
              <w:bottom w:val="nil"/>
              <w:right w:val="nil"/>
            </w:tcBorders>
            <w:shd w:val="clear" w:color="auto" w:fill="auto"/>
            <w:noWrap/>
            <w:vAlign w:val="center"/>
            <w:hideMark/>
          </w:tcPr>
          <w:p w14:paraId="3FC0262F" w14:textId="5CFBBD69" w:rsidR="00F521F9" w:rsidRPr="00733E3B" w:rsidRDefault="00F521F9" w:rsidP="00F521F9">
            <w:pPr>
              <w:spacing w:line="360" w:lineRule="auto"/>
              <w:jc w:val="center"/>
              <w:rPr>
                <w:rFonts w:eastAsia="Times New Roman"/>
                <w:sz w:val="18"/>
              </w:rPr>
            </w:pPr>
            <w:r>
              <w:rPr>
                <w:sz w:val="18"/>
                <w:szCs w:val="18"/>
              </w:rPr>
              <w:t>1.349</w:t>
            </w:r>
          </w:p>
        </w:tc>
        <w:tc>
          <w:tcPr>
            <w:tcW w:w="0" w:type="auto"/>
            <w:tcBorders>
              <w:top w:val="nil"/>
              <w:left w:val="nil"/>
              <w:bottom w:val="nil"/>
              <w:right w:val="nil"/>
            </w:tcBorders>
            <w:shd w:val="clear" w:color="auto" w:fill="auto"/>
            <w:noWrap/>
            <w:vAlign w:val="center"/>
            <w:hideMark/>
          </w:tcPr>
          <w:p w14:paraId="4985AFD7" w14:textId="143BE031" w:rsidR="00F521F9" w:rsidRPr="00733E3B" w:rsidRDefault="00F521F9" w:rsidP="00F521F9">
            <w:pPr>
              <w:spacing w:line="360" w:lineRule="auto"/>
              <w:jc w:val="center"/>
              <w:rPr>
                <w:rFonts w:eastAsia="Times New Roman"/>
                <w:sz w:val="18"/>
              </w:rPr>
            </w:pPr>
            <w:r>
              <w:rPr>
                <w:sz w:val="18"/>
                <w:szCs w:val="18"/>
              </w:rPr>
              <w:t>0.262</w:t>
            </w:r>
          </w:p>
        </w:tc>
        <w:tc>
          <w:tcPr>
            <w:tcW w:w="0" w:type="auto"/>
            <w:tcBorders>
              <w:top w:val="nil"/>
              <w:left w:val="nil"/>
              <w:bottom w:val="nil"/>
              <w:right w:val="nil"/>
            </w:tcBorders>
            <w:shd w:val="clear" w:color="auto" w:fill="auto"/>
            <w:noWrap/>
            <w:vAlign w:val="center"/>
            <w:hideMark/>
          </w:tcPr>
          <w:p w14:paraId="28B7B1FC" w14:textId="5B293520" w:rsidR="00F521F9" w:rsidRPr="00F521F9" w:rsidRDefault="00F521F9" w:rsidP="00F521F9">
            <w:pPr>
              <w:spacing w:line="360" w:lineRule="auto"/>
              <w:jc w:val="center"/>
              <w:rPr>
                <w:rFonts w:eastAsia="Times New Roman"/>
                <w:sz w:val="18"/>
              </w:rPr>
            </w:pPr>
            <w:r w:rsidRPr="00F521F9">
              <w:rPr>
                <w:sz w:val="18"/>
                <w:szCs w:val="18"/>
              </w:rPr>
              <w:t>2.49</w:t>
            </w:r>
            <w:r w:rsidRPr="00F521F9">
              <w:rPr>
                <w:iCs/>
                <w:sz w:val="18"/>
                <w:szCs w:val="18"/>
              </w:rPr>
              <w:t xml:space="preserve"> x 10</w:t>
            </w:r>
            <w:r w:rsidRPr="00F521F9">
              <w:rPr>
                <w:iCs/>
                <w:sz w:val="18"/>
                <w:szCs w:val="18"/>
                <w:vertAlign w:val="superscript"/>
              </w:rPr>
              <w:t>-7</w:t>
            </w:r>
          </w:p>
        </w:tc>
      </w:tr>
      <w:tr w:rsidR="00F521F9" w:rsidRPr="00733E3B" w14:paraId="43D14588"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135B1DC" w14:textId="77777777" w:rsidR="00F521F9" w:rsidRPr="00733E3B" w:rsidRDefault="00F521F9" w:rsidP="00F521F9">
            <w:pPr>
              <w:spacing w:line="360" w:lineRule="auto"/>
              <w:jc w:val="center"/>
              <w:rPr>
                <w:rFonts w:eastAsia="Times New Roman"/>
                <w:sz w:val="18"/>
              </w:rPr>
            </w:pPr>
            <w:r w:rsidRPr="00733E3B">
              <w:rPr>
                <w:rFonts w:eastAsia="Times New Roman"/>
                <w:sz w:val="18"/>
              </w:rPr>
              <w:t>rs74917009</w:t>
            </w:r>
          </w:p>
        </w:tc>
        <w:tc>
          <w:tcPr>
            <w:tcW w:w="0" w:type="auto"/>
            <w:tcBorders>
              <w:top w:val="nil"/>
              <w:left w:val="nil"/>
              <w:bottom w:val="nil"/>
              <w:right w:val="nil"/>
            </w:tcBorders>
            <w:shd w:val="clear" w:color="auto" w:fill="auto"/>
            <w:noWrap/>
            <w:vAlign w:val="center"/>
            <w:hideMark/>
          </w:tcPr>
          <w:p w14:paraId="23F5079C" w14:textId="77777777" w:rsidR="00F521F9" w:rsidRPr="00733E3B" w:rsidRDefault="00F521F9" w:rsidP="00F521F9">
            <w:pPr>
              <w:spacing w:line="360" w:lineRule="auto"/>
              <w:jc w:val="center"/>
              <w:rPr>
                <w:rFonts w:eastAsia="Times New Roman"/>
                <w:sz w:val="18"/>
              </w:rPr>
            </w:pPr>
            <w:r w:rsidRPr="00733E3B">
              <w:rPr>
                <w:rFonts w:eastAsia="Times New Roman"/>
                <w:sz w:val="18"/>
              </w:rPr>
              <w:t>5</w:t>
            </w:r>
          </w:p>
        </w:tc>
        <w:tc>
          <w:tcPr>
            <w:tcW w:w="0" w:type="auto"/>
            <w:tcBorders>
              <w:top w:val="nil"/>
              <w:left w:val="nil"/>
              <w:bottom w:val="nil"/>
              <w:right w:val="nil"/>
            </w:tcBorders>
            <w:shd w:val="clear" w:color="auto" w:fill="auto"/>
            <w:noWrap/>
            <w:vAlign w:val="center"/>
            <w:hideMark/>
          </w:tcPr>
          <w:p w14:paraId="0A31B87A" w14:textId="77777777" w:rsidR="00F521F9" w:rsidRPr="00733E3B" w:rsidRDefault="00F521F9" w:rsidP="00F521F9">
            <w:pPr>
              <w:spacing w:line="360" w:lineRule="auto"/>
              <w:jc w:val="center"/>
              <w:rPr>
                <w:rFonts w:eastAsia="Times New Roman"/>
                <w:sz w:val="18"/>
              </w:rPr>
            </w:pPr>
            <w:r w:rsidRPr="00733E3B">
              <w:rPr>
                <w:rFonts w:eastAsia="Times New Roman"/>
                <w:sz w:val="18"/>
              </w:rPr>
              <w:t>169915787</w:t>
            </w:r>
          </w:p>
        </w:tc>
        <w:tc>
          <w:tcPr>
            <w:tcW w:w="0" w:type="auto"/>
            <w:tcBorders>
              <w:top w:val="nil"/>
              <w:left w:val="nil"/>
              <w:bottom w:val="nil"/>
              <w:right w:val="nil"/>
            </w:tcBorders>
            <w:shd w:val="clear" w:color="auto" w:fill="auto"/>
            <w:noWrap/>
            <w:vAlign w:val="center"/>
            <w:hideMark/>
          </w:tcPr>
          <w:p w14:paraId="307EDAC4"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0D9B5EC2"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1C8EEBE1" w14:textId="4CE1F3BF" w:rsidR="00F521F9" w:rsidRPr="00733E3B" w:rsidRDefault="00F521F9" w:rsidP="00F521F9">
            <w:pPr>
              <w:spacing w:line="360" w:lineRule="auto"/>
              <w:jc w:val="center"/>
              <w:rPr>
                <w:rFonts w:eastAsia="Times New Roman"/>
                <w:sz w:val="18"/>
              </w:rPr>
            </w:pPr>
            <w:r>
              <w:rPr>
                <w:sz w:val="18"/>
                <w:szCs w:val="18"/>
              </w:rPr>
              <w:t>0.027</w:t>
            </w:r>
          </w:p>
        </w:tc>
        <w:tc>
          <w:tcPr>
            <w:tcW w:w="0" w:type="auto"/>
            <w:tcBorders>
              <w:top w:val="nil"/>
              <w:left w:val="nil"/>
              <w:bottom w:val="nil"/>
              <w:right w:val="nil"/>
            </w:tcBorders>
            <w:shd w:val="clear" w:color="auto" w:fill="auto"/>
            <w:noWrap/>
            <w:vAlign w:val="center"/>
            <w:hideMark/>
          </w:tcPr>
          <w:p w14:paraId="31FBE171" w14:textId="1E2A28E1" w:rsidR="00F521F9" w:rsidRPr="00733E3B" w:rsidRDefault="00F521F9" w:rsidP="00F521F9">
            <w:pPr>
              <w:spacing w:line="360" w:lineRule="auto"/>
              <w:jc w:val="center"/>
              <w:rPr>
                <w:rFonts w:eastAsia="Times New Roman"/>
                <w:sz w:val="18"/>
              </w:rPr>
            </w:pPr>
            <w:r>
              <w:rPr>
                <w:sz w:val="18"/>
                <w:szCs w:val="18"/>
              </w:rPr>
              <w:t>1.971</w:t>
            </w:r>
          </w:p>
        </w:tc>
        <w:tc>
          <w:tcPr>
            <w:tcW w:w="0" w:type="auto"/>
            <w:tcBorders>
              <w:top w:val="nil"/>
              <w:left w:val="nil"/>
              <w:bottom w:val="nil"/>
              <w:right w:val="nil"/>
            </w:tcBorders>
            <w:shd w:val="clear" w:color="auto" w:fill="auto"/>
            <w:noWrap/>
            <w:vAlign w:val="center"/>
            <w:hideMark/>
          </w:tcPr>
          <w:p w14:paraId="27048990" w14:textId="085AF54A" w:rsidR="00F521F9" w:rsidRPr="00733E3B" w:rsidRDefault="00F521F9" w:rsidP="00F521F9">
            <w:pPr>
              <w:spacing w:line="360" w:lineRule="auto"/>
              <w:jc w:val="center"/>
              <w:rPr>
                <w:rFonts w:eastAsia="Times New Roman"/>
                <w:sz w:val="18"/>
              </w:rPr>
            </w:pPr>
            <w:r>
              <w:rPr>
                <w:sz w:val="18"/>
                <w:szCs w:val="18"/>
              </w:rPr>
              <w:t>0.382</w:t>
            </w:r>
          </w:p>
        </w:tc>
        <w:tc>
          <w:tcPr>
            <w:tcW w:w="0" w:type="auto"/>
            <w:tcBorders>
              <w:top w:val="nil"/>
              <w:left w:val="nil"/>
              <w:bottom w:val="nil"/>
              <w:right w:val="nil"/>
            </w:tcBorders>
            <w:shd w:val="clear" w:color="auto" w:fill="auto"/>
            <w:noWrap/>
            <w:vAlign w:val="center"/>
            <w:hideMark/>
          </w:tcPr>
          <w:p w14:paraId="741E2729" w14:textId="483B5D78" w:rsidR="00F521F9" w:rsidRPr="00F521F9" w:rsidRDefault="00F521F9" w:rsidP="00F521F9">
            <w:pPr>
              <w:spacing w:line="360" w:lineRule="auto"/>
              <w:jc w:val="center"/>
              <w:rPr>
                <w:rFonts w:eastAsia="Times New Roman"/>
                <w:sz w:val="18"/>
              </w:rPr>
            </w:pPr>
            <w:r w:rsidRPr="00F521F9">
              <w:rPr>
                <w:sz w:val="18"/>
                <w:szCs w:val="18"/>
              </w:rPr>
              <w:t>2.54</w:t>
            </w:r>
            <w:r w:rsidRPr="00F521F9">
              <w:rPr>
                <w:iCs/>
                <w:sz w:val="18"/>
                <w:szCs w:val="18"/>
              </w:rPr>
              <w:t xml:space="preserve"> x 10</w:t>
            </w:r>
            <w:r w:rsidRPr="00F521F9">
              <w:rPr>
                <w:iCs/>
                <w:sz w:val="18"/>
                <w:szCs w:val="18"/>
                <w:vertAlign w:val="superscript"/>
              </w:rPr>
              <w:t>-7</w:t>
            </w:r>
          </w:p>
        </w:tc>
      </w:tr>
      <w:tr w:rsidR="00F521F9" w:rsidRPr="00733E3B" w14:paraId="016D4A8C"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E655323" w14:textId="77777777" w:rsidR="00F521F9" w:rsidRPr="00733E3B" w:rsidRDefault="00F521F9" w:rsidP="00F521F9">
            <w:pPr>
              <w:spacing w:line="360" w:lineRule="auto"/>
              <w:jc w:val="center"/>
              <w:rPr>
                <w:rFonts w:eastAsia="Times New Roman"/>
                <w:sz w:val="18"/>
              </w:rPr>
            </w:pPr>
            <w:r w:rsidRPr="00733E3B">
              <w:rPr>
                <w:rFonts w:eastAsia="Times New Roman"/>
                <w:sz w:val="18"/>
              </w:rPr>
              <w:t>rs144990130</w:t>
            </w:r>
          </w:p>
        </w:tc>
        <w:tc>
          <w:tcPr>
            <w:tcW w:w="0" w:type="auto"/>
            <w:tcBorders>
              <w:top w:val="nil"/>
              <w:left w:val="nil"/>
              <w:bottom w:val="nil"/>
              <w:right w:val="nil"/>
            </w:tcBorders>
            <w:shd w:val="clear" w:color="auto" w:fill="auto"/>
            <w:noWrap/>
            <w:vAlign w:val="center"/>
            <w:hideMark/>
          </w:tcPr>
          <w:p w14:paraId="203352AA" w14:textId="77777777" w:rsidR="00F521F9" w:rsidRPr="00733E3B" w:rsidRDefault="00F521F9" w:rsidP="00F521F9">
            <w:pPr>
              <w:spacing w:line="360" w:lineRule="auto"/>
              <w:jc w:val="center"/>
              <w:rPr>
                <w:rFonts w:eastAsia="Times New Roman"/>
                <w:sz w:val="18"/>
              </w:rPr>
            </w:pPr>
            <w:r w:rsidRPr="00733E3B">
              <w:rPr>
                <w:rFonts w:eastAsia="Times New Roman"/>
                <w:sz w:val="18"/>
              </w:rPr>
              <w:t>7</w:t>
            </w:r>
          </w:p>
        </w:tc>
        <w:tc>
          <w:tcPr>
            <w:tcW w:w="0" w:type="auto"/>
            <w:tcBorders>
              <w:top w:val="nil"/>
              <w:left w:val="nil"/>
              <w:bottom w:val="nil"/>
              <w:right w:val="nil"/>
            </w:tcBorders>
            <w:shd w:val="clear" w:color="auto" w:fill="auto"/>
            <w:noWrap/>
            <w:vAlign w:val="center"/>
            <w:hideMark/>
          </w:tcPr>
          <w:p w14:paraId="6BF6FB47" w14:textId="77777777" w:rsidR="00F521F9" w:rsidRPr="00733E3B" w:rsidRDefault="00F521F9" w:rsidP="00F521F9">
            <w:pPr>
              <w:spacing w:line="360" w:lineRule="auto"/>
              <w:jc w:val="center"/>
              <w:rPr>
                <w:rFonts w:eastAsia="Times New Roman"/>
                <w:sz w:val="18"/>
              </w:rPr>
            </w:pPr>
            <w:r w:rsidRPr="00733E3B">
              <w:rPr>
                <w:rFonts w:eastAsia="Times New Roman"/>
                <w:sz w:val="18"/>
              </w:rPr>
              <w:t>582328</w:t>
            </w:r>
          </w:p>
        </w:tc>
        <w:tc>
          <w:tcPr>
            <w:tcW w:w="0" w:type="auto"/>
            <w:tcBorders>
              <w:top w:val="nil"/>
              <w:left w:val="nil"/>
              <w:bottom w:val="nil"/>
              <w:right w:val="nil"/>
            </w:tcBorders>
            <w:shd w:val="clear" w:color="auto" w:fill="auto"/>
            <w:noWrap/>
            <w:vAlign w:val="center"/>
            <w:hideMark/>
          </w:tcPr>
          <w:p w14:paraId="7D12C37B"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53E24D14"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2BB3DACC" w14:textId="6620F0DB" w:rsidR="00F521F9" w:rsidRPr="00733E3B" w:rsidRDefault="00F521F9" w:rsidP="00F521F9">
            <w:pPr>
              <w:spacing w:line="360" w:lineRule="auto"/>
              <w:jc w:val="center"/>
              <w:rPr>
                <w:rFonts w:eastAsia="Times New Roman"/>
                <w:sz w:val="18"/>
              </w:rPr>
            </w:pPr>
            <w:r>
              <w:rPr>
                <w:sz w:val="18"/>
                <w:szCs w:val="18"/>
              </w:rPr>
              <w:t>0.061</w:t>
            </w:r>
          </w:p>
        </w:tc>
        <w:tc>
          <w:tcPr>
            <w:tcW w:w="0" w:type="auto"/>
            <w:tcBorders>
              <w:top w:val="nil"/>
              <w:left w:val="nil"/>
              <w:bottom w:val="nil"/>
              <w:right w:val="nil"/>
            </w:tcBorders>
            <w:shd w:val="clear" w:color="auto" w:fill="auto"/>
            <w:noWrap/>
            <w:vAlign w:val="center"/>
            <w:hideMark/>
          </w:tcPr>
          <w:p w14:paraId="2DDD987B" w14:textId="58AAC9F8" w:rsidR="00F521F9" w:rsidRPr="00733E3B" w:rsidRDefault="00F521F9" w:rsidP="00F521F9">
            <w:pPr>
              <w:spacing w:line="360" w:lineRule="auto"/>
              <w:jc w:val="center"/>
              <w:rPr>
                <w:rFonts w:eastAsia="Times New Roman"/>
                <w:sz w:val="18"/>
              </w:rPr>
            </w:pPr>
            <w:r>
              <w:rPr>
                <w:sz w:val="18"/>
                <w:szCs w:val="18"/>
              </w:rPr>
              <w:t>1.324</w:t>
            </w:r>
          </w:p>
        </w:tc>
        <w:tc>
          <w:tcPr>
            <w:tcW w:w="0" w:type="auto"/>
            <w:tcBorders>
              <w:top w:val="nil"/>
              <w:left w:val="nil"/>
              <w:bottom w:val="nil"/>
              <w:right w:val="nil"/>
            </w:tcBorders>
            <w:shd w:val="clear" w:color="auto" w:fill="auto"/>
            <w:noWrap/>
            <w:vAlign w:val="center"/>
            <w:hideMark/>
          </w:tcPr>
          <w:p w14:paraId="292F6E64" w14:textId="1475A88F" w:rsidR="00F521F9" w:rsidRPr="00733E3B" w:rsidRDefault="00F521F9" w:rsidP="00F521F9">
            <w:pPr>
              <w:spacing w:line="360" w:lineRule="auto"/>
              <w:jc w:val="center"/>
              <w:rPr>
                <w:rFonts w:eastAsia="Times New Roman"/>
                <w:sz w:val="18"/>
              </w:rPr>
            </w:pPr>
            <w:r>
              <w:rPr>
                <w:sz w:val="18"/>
                <w:szCs w:val="18"/>
              </w:rPr>
              <w:t>0.257</w:t>
            </w:r>
          </w:p>
        </w:tc>
        <w:tc>
          <w:tcPr>
            <w:tcW w:w="0" w:type="auto"/>
            <w:tcBorders>
              <w:top w:val="nil"/>
              <w:left w:val="nil"/>
              <w:bottom w:val="nil"/>
              <w:right w:val="nil"/>
            </w:tcBorders>
            <w:shd w:val="clear" w:color="auto" w:fill="auto"/>
            <w:noWrap/>
            <w:vAlign w:val="center"/>
            <w:hideMark/>
          </w:tcPr>
          <w:p w14:paraId="1BAAC5A7" w14:textId="551053CC" w:rsidR="00F521F9" w:rsidRPr="00F521F9" w:rsidRDefault="00F521F9" w:rsidP="00F521F9">
            <w:pPr>
              <w:spacing w:line="360" w:lineRule="auto"/>
              <w:jc w:val="center"/>
              <w:rPr>
                <w:rFonts w:eastAsia="Times New Roman"/>
                <w:sz w:val="18"/>
              </w:rPr>
            </w:pPr>
            <w:r w:rsidRPr="00F521F9">
              <w:rPr>
                <w:sz w:val="18"/>
                <w:szCs w:val="18"/>
              </w:rPr>
              <w:t>2.65</w:t>
            </w:r>
            <w:r w:rsidRPr="00F521F9">
              <w:rPr>
                <w:iCs/>
                <w:sz w:val="18"/>
                <w:szCs w:val="18"/>
              </w:rPr>
              <w:t xml:space="preserve"> x 10</w:t>
            </w:r>
            <w:r w:rsidRPr="00F521F9">
              <w:rPr>
                <w:iCs/>
                <w:sz w:val="18"/>
                <w:szCs w:val="18"/>
                <w:vertAlign w:val="superscript"/>
              </w:rPr>
              <w:t>-7</w:t>
            </w:r>
          </w:p>
        </w:tc>
      </w:tr>
      <w:tr w:rsidR="00F521F9" w:rsidRPr="00733E3B" w14:paraId="5F9B8D5A"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8D19D26" w14:textId="77777777" w:rsidR="00F521F9" w:rsidRPr="00733E3B" w:rsidRDefault="00F521F9" w:rsidP="00F521F9">
            <w:pPr>
              <w:spacing w:line="360" w:lineRule="auto"/>
              <w:jc w:val="center"/>
              <w:rPr>
                <w:rFonts w:eastAsia="Times New Roman"/>
                <w:sz w:val="18"/>
              </w:rPr>
            </w:pPr>
            <w:r w:rsidRPr="00733E3B">
              <w:rPr>
                <w:rFonts w:eastAsia="Times New Roman"/>
                <w:sz w:val="18"/>
              </w:rPr>
              <w:t>rs12685122</w:t>
            </w:r>
          </w:p>
        </w:tc>
        <w:tc>
          <w:tcPr>
            <w:tcW w:w="0" w:type="auto"/>
            <w:tcBorders>
              <w:top w:val="nil"/>
              <w:left w:val="nil"/>
              <w:bottom w:val="nil"/>
              <w:right w:val="nil"/>
            </w:tcBorders>
            <w:shd w:val="clear" w:color="auto" w:fill="auto"/>
            <w:noWrap/>
            <w:vAlign w:val="center"/>
            <w:hideMark/>
          </w:tcPr>
          <w:p w14:paraId="7C868ECC" w14:textId="77777777" w:rsidR="00F521F9" w:rsidRPr="00733E3B" w:rsidRDefault="00F521F9" w:rsidP="00F521F9">
            <w:pPr>
              <w:spacing w:line="360" w:lineRule="auto"/>
              <w:jc w:val="center"/>
              <w:rPr>
                <w:rFonts w:eastAsia="Times New Roman"/>
                <w:sz w:val="18"/>
              </w:rPr>
            </w:pPr>
            <w:r w:rsidRPr="00733E3B">
              <w:rPr>
                <w:rFonts w:eastAsia="Times New Roman"/>
                <w:sz w:val="18"/>
              </w:rPr>
              <w:t>9</w:t>
            </w:r>
          </w:p>
        </w:tc>
        <w:tc>
          <w:tcPr>
            <w:tcW w:w="0" w:type="auto"/>
            <w:tcBorders>
              <w:top w:val="nil"/>
              <w:left w:val="nil"/>
              <w:bottom w:val="nil"/>
              <w:right w:val="nil"/>
            </w:tcBorders>
            <w:shd w:val="clear" w:color="auto" w:fill="auto"/>
            <w:noWrap/>
            <w:vAlign w:val="center"/>
            <w:hideMark/>
          </w:tcPr>
          <w:p w14:paraId="5121252A" w14:textId="77777777" w:rsidR="00F521F9" w:rsidRPr="00733E3B" w:rsidRDefault="00F521F9" w:rsidP="00F521F9">
            <w:pPr>
              <w:spacing w:line="360" w:lineRule="auto"/>
              <w:jc w:val="center"/>
              <w:rPr>
                <w:rFonts w:eastAsia="Times New Roman"/>
                <w:sz w:val="18"/>
              </w:rPr>
            </w:pPr>
            <w:r w:rsidRPr="00733E3B">
              <w:rPr>
                <w:rFonts w:eastAsia="Times New Roman"/>
                <w:sz w:val="18"/>
              </w:rPr>
              <w:t>9206006</w:t>
            </w:r>
          </w:p>
        </w:tc>
        <w:tc>
          <w:tcPr>
            <w:tcW w:w="0" w:type="auto"/>
            <w:tcBorders>
              <w:top w:val="nil"/>
              <w:left w:val="nil"/>
              <w:bottom w:val="nil"/>
              <w:right w:val="nil"/>
            </w:tcBorders>
            <w:shd w:val="clear" w:color="auto" w:fill="auto"/>
            <w:noWrap/>
            <w:vAlign w:val="center"/>
            <w:hideMark/>
          </w:tcPr>
          <w:p w14:paraId="7F9B9C3D"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0FC5C427"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3102C68A" w14:textId="37FAB554" w:rsidR="00F521F9" w:rsidRPr="00733E3B" w:rsidRDefault="00F521F9" w:rsidP="00F521F9">
            <w:pPr>
              <w:spacing w:line="360" w:lineRule="auto"/>
              <w:jc w:val="center"/>
              <w:rPr>
                <w:rFonts w:eastAsia="Times New Roman"/>
                <w:sz w:val="18"/>
              </w:rPr>
            </w:pPr>
            <w:r>
              <w:rPr>
                <w:sz w:val="18"/>
                <w:szCs w:val="18"/>
              </w:rPr>
              <w:t>0.211</w:t>
            </w:r>
          </w:p>
        </w:tc>
        <w:tc>
          <w:tcPr>
            <w:tcW w:w="0" w:type="auto"/>
            <w:tcBorders>
              <w:top w:val="nil"/>
              <w:left w:val="nil"/>
              <w:bottom w:val="nil"/>
              <w:right w:val="nil"/>
            </w:tcBorders>
            <w:shd w:val="clear" w:color="auto" w:fill="auto"/>
            <w:noWrap/>
            <w:vAlign w:val="center"/>
            <w:hideMark/>
          </w:tcPr>
          <w:p w14:paraId="528762B7" w14:textId="4EC21521" w:rsidR="00F521F9" w:rsidRPr="00733E3B" w:rsidRDefault="00F521F9" w:rsidP="00F521F9">
            <w:pPr>
              <w:spacing w:line="360" w:lineRule="auto"/>
              <w:jc w:val="center"/>
              <w:rPr>
                <w:rFonts w:eastAsia="Times New Roman"/>
                <w:sz w:val="18"/>
              </w:rPr>
            </w:pPr>
            <w:r>
              <w:rPr>
                <w:sz w:val="18"/>
                <w:szCs w:val="18"/>
              </w:rPr>
              <w:t>0.867</w:t>
            </w:r>
          </w:p>
        </w:tc>
        <w:tc>
          <w:tcPr>
            <w:tcW w:w="0" w:type="auto"/>
            <w:tcBorders>
              <w:top w:val="nil"/>
              <w:left w:val="nil"/>
              <w:bottom w:val="nil"/>
              <w:right w:val="nil"/>
            </w:tcBorders>
            <w:shd w:val="clear" w:color="auto" w:fill="auto"/>
            <w:noWrap/>
            <w:vAlign w:val="center"/>
            <w:hideMark/>
          </w:tcPr>
          <w:p w14:paraId="2EE2E45E" w14:textId="603E4BF6" w:rsidR="00F521F9" w:rsidRPr="00733E3B" w:rsidRDefault="00F521F9" w:rsidP="00F521F9">
            <w:pPr>
              <w:spacing w:line="360" w:lineRule="auto"/>
              <w:jc w:val="center"/>
              <w:rPr>
                <w:rFonts w:eastAsia="Times New Roman"/>
                <w:sz w:val="18"/>
              </w:rPr>
            </w:pPr>
            <w:r>
              <w:rPr>
                <w:sz w:val="18"/>
                <w:szCs w:val="18"/>
              </w:rPr>
              <w:t>0.169</w:t>
            </w:r>
          </w:p>
        </w:tc>
        <w:tc>
          <w:tcPr>
            <w:tcW w:w="0" w:type="auto"/>
            <w:tcBorders>
              <w:top w:val="nil"/>
              <w:left w:val="nil"/>
              <w:bottom w:val="nil"/>
              <w:right w:val="nil"/>
            </w:tcBorders>
            <w:shd w:val="clear" w:color="auto" w:fill="auto"/>
            <w:noWrap/>
            <w:vAlign w:val="center"/>
            <w:hideMark/>
          </w:tcPr>
          <w:p w14:paraId="515FB47A" w14:textId="4B822334" w:rsidR="00F521F9" w:rsidRPr="00F521F9" w:rsidRDefault="00F521F9" w:rsidP="00F521F9">
            <w:pPr>
              <w:spacing w:line="360" w:lineRule="auto"/>
              <w:jc w:val="center"/>
              <w:rPr>
                <w:rFonts w:eastAsia="Times New Roman"/>
                <w:sz w:val="18"/>
              </w:rPr>
            </w:pPr>
            <w:r w:rsidRPr="00F521F9">
              <w:rPr>
                <w:sz w:val="18"/>
                <w:szCs w:val="18"/>
              </w:rPr>
              <w:t>2.95</w:t>
            </w:r>
            <w:r w:rsidRPr="00F521F9">
              <w:rPr>
                <w:iCs/>
                <w:sz w:val="18"/>
                <w:szCs w:val="18"/>
              </w:rPr>
              <w:t xml:space="preserve"> x 10</w:t>
            </w:r>
            <w:r w:rsidRPr="00F521F9">
              <w:rPr>
                <w:iCs/>
                <w:sz w:val="18"/>
                <w:szCs w:val="18"/>
                <w:vertAlign w:val="superscript"/>
              </w:rPr>
              <w:t>-7</w:t>
            </w:r>
          </w:p>
        </w:tc>
      </w:tr>
      <w:tr w:rsidR="00F521F9" w:rsidRPr="00733E3B" w14:paraId="738E0477"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D8A9826" w14:textId="77777777" w:rsidR="00F521F9" w:rsidRPr="00733E3B" w:rsidRDefault="00F521F9" w:rsidP="00F521F9">
            <w:pPr>
              <w:spacing w:line="360" w:lineRule="auto"/>
              <w:jc w:val="center"/>
              <w:rPr>
                <w:rFonts w:eastAsia="Times New Roman"/>
                <w:sz w:val="18"/>
              </w:rPr>
            </w:pPr>
            <w:r w:rsidRPr="00733E3B">
              <w:rPr>
                <w:rFonts w:eastAsia="Times New Roman"/>
                <w:sz w:val="18"/>
              </w:rPr>
              <w:t>rs73046027</w:t>
            </w:r>
          </w:p>
        </w:tc>
        <w:tc>
          <w:tcPr>
            <w:tcW w:w="0" w:type="auto"/>
            <w:tcBorders>
              <w:top w:val="nil"/>
              <w:left w:val="nil"/>
              <w:bottom w:val="nil"/>
              <w:right w:val="nil"/>
            </w:tcBorders>
            <w:shd w:val="clear" w:color="auto" w:fill="auto"/>
            <w:noWrap/>
            <w:vAlign w:val="center"/>
            <w:hideMark/>
          </w:tcPr>
          <w:p w14:paraId="78FBDD91"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716FF5F0" w14:textId="77777777" w:rsidR="00F521F9" w:rsidRPr="00733E3B" w:rsidRDefault="00F521F9" w:rsidP="00F521F9">
            <w:pPr>
              <w:spacing w:line="360" w:lineRule="auto"/>
              <w:jc w:val="center"/>
              <w:rPr>
                <w:rFonts w:eastAsia="Times New Roman"/>
                <w:sz w:val="18"/>
              </w:rPr>
            </w:pPr>
            <w:r w:rsidRPr="00733E3B">
              <w:rPr>
                <w:rFonts w:eastAsia="Times New Roman"/>
                <w:sz w:val="18"/>
              </w:rPr>
              <w:t>19950385</w:t>
            </w:r>
          </w:p>
        </w:tc>
        <w:tc>
          <w:tcPr>
            <w:tcW w:w="0" w:type="auto"/>
            <w:tcBorders>
              <w:top w:val="nil"/>
              <w:left w:val="nil"/>
              <w:bottom w:val="nil"/>
              <w:right w:val="nil"/>
            </w:tcBorders>
            <w:shd w:val="clear" w:color="auto" w:fill="auto"/>
            <w:noWrap/>
            <w:vAlign w:val="center"/>
            <w:hideMark/>
          </w:tcPr>
          <w:p w14:paraId="6F3AF88A"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445DA5D1"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57AF1B1E" w14:textId="5C66FC67" w:rsidR="00F521F9" w:rsidRPr="00733E3B" w:rsidRDefault="00F521F9" w:rsidP="00F521F9">
            <w:pPr>
              <w:spacing w:line="360" w:lineRule="auto"/>
              <w:jc w:val="center"/>
              <w:rPr>
                <w:rFonts w:eastAsia="Times New Roman"/>
                <w:sz w:val="18"/>
              </w:rPr>
            </w:pPr>
            <w:r>
              <w:rPr>
                <w:sz w:val="18"/>
                <w:szCs w:val="18"/>
              </w:rPr>
              <w:t>0.132</w:t>
            </w:r>
          </w:p>
        </w:tc>
        <w:tc>
          <w:tcPr>
            <w:tcW w:w="0" w:type="auto"/>
            <w:tcBorders>
              <w:top w:val="nil"/>
              <w:left w:val="nil"/>
              <w:bottom w:val="nil"/>
              <w:right w:val="nil"/>
            </w:tcBorders>
            <w:shd w:val="clear" w:color="auto" w:fill="auto"/>
            <w:noWrap/>
            <w:vAlign w:val="center"/>
            <w:hideMark/>
          </w:tcPr>
          <w:p w14:paraId="73B01FB8" w14:textId="4442A6CC" w:rsidR="00F521F9" w:rsidRPr="00733E3B" w:rsidRDefault="00F521F9" w:rsidP="00F521F9">
            <w:pPr>
              <w:spacing w:line="360" w:lineRule="auto"/>
              <w:jc w:val="center"/>
              <w:rPr>
                <w:rFonts w:eastAsia="Times New Roman"/>
                <w:sz w:val="18"/>
              </w:rPr>
            </w:pPr>
            <w:r>
              <w:rPr>
                <w:sz w:val="18"/>
                <w:szCs w:val="18"/>
              </w:rPr>
              <w:t>0.963</w:t>
            </w:r>
          </w:p>
        </w:tc>
        <w:tc>
          <w:tcPr>
            <w:tcW w:w="0" w:type="auto"/>
            <w:tcBorders>
              <w:top w:val="nil"/>
              <w:left w:val="nil"/>
              <w:bottom w:val="nil"/>
              <w:right w:val="nil"/>
            </w:tcBorders>
            <w:shd w:val="clear" w:color="auto" w:fill="auto"/>
            <w:noWrap/>
            <w:vAlign w:val="center"/>
            <w:hideMark/>
          </w:tcPr>
          <w:p w14:paraId="46BDBD2B" w14:textId="141FE0EA" w:rsidR="00F521F9" w:rsidRPr="00733E3B" w:rsidRDefault="00F521F9" w:rsidP="00F521F9">
            <w:pPr>
              <w:spacing w:line="360" w:lineRule="auto"/>
              <w:jc w:val="center"/>
              <w:rPr>
                <w:rFonts w:eastAsia="Times New Roman"/>
                <w:sz w:val="18"/>
              </w:rPr>
            </w:pPr>
            <w:r>
              <w:rPr>
                <w:sz w:val="18"/>
                <w:szCs w:val="18"/>
              </w:rPr>
              <w:t>0.188</w:t>
            </w:r>
          </w:p>
        </w:tc>
        <w:tc>
          <w:tcPr>
            <w:tcW w:w="0" w:type="auto"/>
            <w:tcBorders>
              <w:top w:val="nil"/>
              <w:left w:val="nil"/>
              <w:bottom w:val="nil"/>
              <w:right w:val="nil"/>
            </w:tcBorders>
            <w:shd w:val="clear" w:color="auto" w:fill="auto"/>
            <w:noWrap/>
            <w:vAlign w:val="center"/>
            <w:hideMark/>
          </w:tcPr>
          <w:p w14:paraId="780F070A" w14:textId="75EF4B35" w:rsidR="00F521F9" w:rsidRPr="00F521F9" w:rsidRDefault="00F521F9" w:rsidP="00F521F9">
            <w:pPr>
              <w:spacing w:line="360" w:lineRule="auto"/>
              <w:jc w:val="center"/>
              <w:rPr>
                <w:rFonts w:eastAsia="Times New Roman"/>
                <w:sz w:val="18"/>
              </w:rPr>
            </w:pPr>
            <w:r w:rsidRPr="00F521F9">
              <w:rPr>
                <w:sz w:val="18"/>
                <w:szCs w:val="18"/>
              </w:rPr>
              <w:t>3.18</w:t>
            </w:r>
            <w:r w:rsidRPr="00F521F9">
              <w:rPr>
                <w:iCs/>
                <w:sz w:val="18"/>
                <w:szCs w:val="18"/>
              </w:rPr>
              <w:t xml:space="preserve"> x 10</w:t>
            </w:r>
            <w:r w:rsidRPr="00F521F9">
              <w:rPr>
                <w:iCs/>
                <w:sz w:val="18"/>
                <w:szCs w:val="18"/>
                <w:vertAlign w:val="superscript"/>
              </w:rPr>
              <w:t>-7</w:t>
            </w:r>
          </w:p>
        </w:tc>
      </w:tr>
      <w:tr w:rsidR="00F521F9" w:rsidRPr="00733E3B" w14:paraId="5B46CFD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A4E308F" w14:textId="77777777" w:rsidR="00F521F9" w:rsidRPr="00733E3B" w:rsidRDefault="00F521F9" w:rsidP="00F521F9">
            <w:pPr>
              <w:spacing w:line="360" w:lineRule="auto"/>
              <w:jc w:val="center"/>
              <w:rPr>
                <w:rFonts w:eastAsia="Times New Roman"/>
                <w:sz w:val="18"/>
              </w:rPr>
            </w:pPr>
            <w:r w:rsidRPr="00733E3B">
              <w:rPr>
                <w:rFonts w:eastAsia="Times New Roman"/>
                <w:sz w:val="18"/>
              </w:rPr>
              <w:t>rs7463321</w:t>
            </w:r>
          </w:p>
        </w:tc>
        <w:tc>
          <w:tcPr>
            <w:tcW w:w="0" w:type="auto"/>
            <w:tcBorders>
              <w:top w:val="nil"/>
              <w:left w:val="nil"/>
              <w:bottom w:val="nil"/>
              <w:right w:val="nil"/>
            </w:tcBorders>
            <w:shd w:val="clear" w:color="auto" w:fill="auto"/>
            <w:noWrap/>
            <w:vAlign w:val="center"/>
            <w:hideMark/>
          </w:tcPr>
          <w:p w14:paraId="14A9A403" w14:textId="77777777" w:rsidR="00F521F9" w:rsidRPr="00733E3B" w:rsidRDefault="00F521F9" w:rsidP="00F521F9">
            <w:pPr>
              <w:spacing w:line="360" w:lineRule="auto"/>
              <w:jc w:val="center"/>
              <w:rPr>
                <w:rFonts w:eastAsia="Times New Roman"/>
                <w:sz w:val="18"/>
              </w:rPr>
            </w:pPr>
            <w:r w:rsidRPr="00733E3B">
              <w:rPr>
                <w:rFonts w:eastAsia="Times New Roman"/>
                <w:sz w:val="18"/>
              </w:rPr>
              <w:t>8</w:t>
            </w:r>
          </w:p>
        </w:tc>
        <w:tc>
          <w:tcPr>
            <w:tcW w:w="0" w:type="auto"/>
            <w:tcBorders>
              <w:top w:val="nil"/>
              <w:left w:val="nil"/>
              <w:bottom w:val="nil"/>
              <w:right w:val="nil"/>
            </w:tcBorders>
            <w:shd w:val="clear" w:color="auto" w:fill="auto"/>
            <w:noWrap/>
            <w:vAlign w:val="center"/>
            <w:hideMark/>
          </w:tcPr>
          <w:p w14:paraId="4B05B432" w14:textId="77777777" w:rsidR="00F521F9" w:rsidRPr="00733E3B" w:rsidRDefault="00F521F9" w:rsidP="00F521F9">
            <w:pPr>
              <w:spacing w:line="360" w:lineRule="auto"/>
              <w:jc w:val="center"/>
              <w:rPr>
                <w:rFonts w:eastAsia="Times New Roman"/>
                <w:sz w:val="18"/>
              </w:rPr>
            </w:pPr>
            <w:r w:rsidRPr="00733E3B">
              <w:rPr>
                <w:rFonts w:eastAsia="Times New Roman"/>
                <w:sz w:val="18"/>
              </w:rPr>
              <w:t>20523821</w:t>
            </w:r>
          </w:p>
        </w:tc>
        <w:tc>
          <w:tcPr>
            <w:tcW w:w="0" w:type="auto"/>
            <w:tcBorders>
              <w:top w:val="nil"/>
              <w:left w:val="nil"/>
              <w:bottom w:val="nil"/>
              <w:right w:val="nil"/>
            </w:tcBorders>
            <w:shd w:val="clear" w:color="auto" w:fill="auto"/>
            <w:noWrap/>
            <w:vAlign w:val="center"/>
            <w:hideMark/>
          </w:tcPr>
          <w:p w14:paraId="34DEC957"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1DEED03"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40378733" w14:textId="1AE9F75F" w:rsidR="00F521F9" w:rsidRPr="00733E3B" w:rsidRDefault="00F521F9" w:rsidP="00F521F9">
            <w:pPr>
              <w:spacing w:line="360" w:lineRule="auto"/>
              <w:jc w:val="center"/>
              <w:rPr>
                <w:rFonts w:eastAsia="Times New Roman"/>
                <w:sz w:val="18"/>
              </w:rPr>
            </w:pPr>
            <w:r>
              <w:rPr>
                <w:sz w:val="18"/>
                <w:szCs w:val="18"/>
              </w:rPr>
              <w:t>0.167</w:t>
            </w:r>
          </w:p>
        </w:tc>
        <w:tc>
          <w:tcPr>
            <w:tcW w:w="0" w:type="auto"/>
            <w:tcBorders>
              <w:top w:val="nil"/>
              <w:left w:val="nil"/>
              <w:bottom w:val="nil"/>
              <w:right w:val="nil"/>
            </w:tcBorders>
            <w:shd w:val="clear" w:color="auto" w:fill="auto"/>
            <w:noWrap/>
            <w:vAlign w:val="center"/>
            <w:hideMark/>
          </w:tcPr>
          <w:p w14:paraId="2D4A73B7" w14:textId="1AE22DCF" w:rsidR="00F521F9" w:rsidRPr="00733E3B" w:rsidRDefault="00F521F9" w:rsidP="00F521F9">
            <w:pPr>
              <w:spacing w:line="360" w:lineRule="auto"/>
              <w:jc w:val="center"/>
              <w:rPr>
                <w:rFonts w:eastAsia="Times New Roman"/>
                <w:sz w:val="18"/>
              </w:rPr>
            </w:pPr>
            <w:r>
              <w:rPr>
                <w:sz w:val="18"/>
                <w:szCs w:val="18"/>
              </w:rPr>
              <w:t>0.860</w:t>
            </w:r>
          </w:p>
        </w:tc>
        <w:tc>
          <w:tcPr>
            <w:tcW w:w="0" w:type="auto"/>
            <w:tcBorders>
              <w:top w:val="nil"/>
              <w:left w:val="nil"/>
              <w:bottom w:val="nil"/>
              <w:right w:val="nil"/>
            </w:tcBorders>
            <w:shd w:val="clear" w:color="auto" w:fill="auto"/>
            <w:noWrap/>
            <w:vAlign w:val="center"/>
            <w:hideMark/>
          </w:tcPr>
          <w:p w14:paraId="1C45F233" w14:textId="207A7348" w:rsidR="00F521F9" w:rsidRPr="00733E3B" w:rsidRDefault="00F521F9" w:rsidP="00F521F9">
            <w:pPr>
              <w:spacing w:line="360" w:lineRule="auto"/>
              <w:jc w:val="center"/>
              <w:rPr>
                <w:rFonts w:eastAsia="Times New Roman"/>
                <w:sz w:val="18"/>
              </w:rPr>
            </w:pPr>
            <w:r>
              <w:rPr>
                <w:sz w:val="18"/>
                <w:szCs w:val="18"/>
              </w:rPr>
              <w:t>0.168</w:t>
            </w:r>
          </w:p>
        </w:tc>
        <w:tc>
          <w:tcPr>
            <w:tcW w:w="0" w:type="auto"/>
            <w:tcBorders>
              <w:top w:val="nil"/>
              <w:left w:val="nil"/>
              <w:bottom w:val="nil"/>
              <w:right w:val="nil"/>
            </w:tcBorders>
            <w:shd w:val="clear" w:color="auto" w:fill="auto"/>
            <w:noWrap/>
            <w:vAlign w:val="center"/>
            <w:hideMark/>
          </w:tcPr>
          <w:p w14:paraId="42694347" w14:textId="50909B53" w:rsidR="00F521F9" w:rsidRPr="00F521F9" w:rsidRDefault="00F521F9" w:rsidP="00F521F9">
            <w:pPr>
              <w:spacing w:line="360" w:lineRule="auto"/>
              <w:jc w:val="center"/>
              <w:rPr>
                <w:rFonts w:eastAsia="Times New Roman"/>
                <w:sz w:val="18"/>
              </w:rPr>
            </w:pPr>
            <w:r w:rsidRPr="00F521F9">
              <w:rPr>
                <w:sz w:val="18"/>
                <w:szCs w:val="18"/>
              </w:rPr>
              <w:t>3.23</w:t>
            </w:r>
            <w:r w:rsidRPr="00F521F9">
              <w:rPr>
                <w:iCs/>
                <w:sz w:val="18"/>
                <w:szCs w:val="18"/>
              </w:rPr>
              <w:t xml:space="preserve"> x 10</w:t>
            </w:r>
            <w:r w:rsidRPr="00F521F9">
              <w:rPr>
                <w:iCs/>
                <w:sz w:val="18"/>
                <w:szCs w:val="18"/>
                <w:vertAlign w:val="superscript"/>
              </w:rPr>
              <w:t>-7</w:t>
            </w:r>
          </w:p>
        </w:tc>
      </w:tr>
      <w:tr w:rsidR="00F521F9" w:rsidRPr="00733E3B" w14:paraId="07255418"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6A024CD" w14:textId="77777777" w:rsidR="00F521F9" w:rsidRPr="00733E3B" w:rsidRDefault="00F521F9" w:rsidP="00F521F9">
            <w:pPr>
              <w:spacing w:line="360" w:lineRule="auto"/>
              <w:jc w:val="center"/>
              <w:rPr>
                <w:rFonts w:eastAsia="Times New Roman"/>
                <w:sz w:val="18"/>
              </w:rPr>
            </w:pPr>
            <w:r w:rsidRPr="00733E3B">
              <w:rPr>
                <w:rFonts w:eastAsia="Times New Roman"/>
                <w:sz w:val="18"/>
              </w:rPr>
              <w:t>rs148758667</w:t>
            </w:r>
          </w:p>
        </w:tc>
        <w:tc>
          <w:tcPr>
            <w:tcW w:w="0" w:type="auto"/>
            <w:tcBorders>
              <w:top w:val="nil"/>
              <w:left w:val="nil"/>
              <w:bottom w:val="nil"/>
              <w:right w:val="nil"/>
            </w:tcBorders>
            <w:shd w:val="clear" w:color="auto" w:fill="auto"/>
            <w:noWrap/>
            <w:vAlign w:val="center"/>
            <w:hideMark/>
          </w:tcPr>
          <w:p w14:paraId="08B0A112" w14:textId="77777777" w:rsidR="00F521F9" w:rsidRPr="00733E3B" w:rsidRDefault="00F521F9" w:rsidP="00F521F9">
            <w:pPr>
              <w:spacing w:line="360" w:lineRule="auto"/>
              <w:jc w:val="center"/>
              <w:rPr>
                <w:rFonts w:eastAsia="Times New Roman"/>
                <w:sz w:val="18"/>
              </w:rPr>
            </w:pPr>
            <w:r w:rsidRPr="00733E3B">
              <w:rPr>
                <w:rFonts w:eastAsia="Times New Roman"/>
                <w:sz w:val="18"/>
              </w:rPr>
              <w:t>9</w:t>
            </w:r>
          </w:p>
        </w:tc>
        <w:tc>
          <w:tcPr>
            <w:tcW w:w="0" w:type="auto"/>
            <w:tcBorders>
              <w:top w:val="nil"/>
              <w:left w:val="nil"/>
              <w:bottom w:val="nil"/>
              <w:right w:val="nil"/>
            </w:tcBorders>
            <w:shd w:val="clear" w:color="auto" w:fill="auto"/>
            <w:noWrap/>
            <w:vAlign w:val="center"/>
            <w:hideMark/>
          </w:tcPr>
          <w:p w14:paraId="7B1FE5C9" w14:textId="77777777" w:rsidR="00F521F9" w:rsidRPr="00733E3B" w:rsidRDefault="00F521F9" w:rsidP="00F521F9">
            <w:pPr>
              <w:spacing w:line="360" w:lineRule="auto"/>
              <w:jc w:val="center"/>
              <w:rPr>
                <w:rFonts w:eastAsia="Times New Roman"/>
                <w:sz w:val="18"/>
              </w:rPr>
            </w:pPr>
            <w:r w:rsidRPr="00733E3B">
              <w:rPr>
                <w:rFonts w:eastAsia="Times New Roman"/>
                <w:sz w:val="18"/>
              </w:rPr>
              <w:t>130665077</w:t>
            </w:r>
          </w:p>
        </w:tc>
        <w:tc>
          <w:tcPr>
            <w:tcW w:w="0" w:type="auto"/>
            <w:tcBorders>
              <w:top w:val="nil"/>
              <w:left w:val="nil"/>
              <w:bottom w:val="nil"/>
              <w:right w:val="nil"/>
            </w:tcBorders>
            <w:shd w:val="clear" w:color="auto" w:fill="auto"/>
            <w:noWrap/>
            <w:vAlign w:val="center"/>
            <w:hideMark/>
          </w:tcPr>
          <w:p w14:paraId="11BF3D58"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70A10D0B"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D7E420D" w14:textId="6752502F" w:rsidR="00F521F9" w:rsidRPr="00733E3B" w:rsidRDefault="00F521F9" w:rsidP="00F521F9">
            <w:pPr>
              <w:spacing w:line="360" w:lineRule="auto"/>
              <w:jc w:val="center"/>
              <w:rPr>
                <w:rFonts w:eastAsia="Times New Roman"/>
                <w:sz w:val="18"/>
              </w:rPr>
            </w:pPr>
            <w:r>
              <w:rPr>
                <w:sz w:val="18"/>
                <w:szCs w:val="18"/>
              </w:rPr>
              <w:t>0.060</w:t>
            </w:r>
          </w:p>
        </w:tc>
        <w:tc>
          <w:tcPr>
            <w:tcW w:w="0" w:type="auto"/>
            <w:tcBorders>
              <w:top w:val="nil"/>
              <w:left w:val="nil"/>
              <w:bottom w:val="nil"/>
              <w:right w:val="nil"/>
            </w:tcBorders>
            <w:shd w:val="clear" w:color="auto" w:fill="auto"/>
            <w:noWrap/>
            <w:vAlign w:val="center"/>
            <w:hideMark/>
          </w:tcPr>
          <w:p w14:paraId="1FB8CBA9" w14:textId="7A5A0205" w:rsidR="00F521F9" w:rsidRPr="00733E3B" w:rsidRDefault="00F521F9" w:rsidP="00F521F9">
            <w:pPr>
              <w:spacing w:line="360" w:lineRule="auto"/>
              <w:jc w:val="center"/>
              <w:rPr>
                <w:rFonts w:eastAsia="Times New Roman"/>
                <w:sz w:val="18"/>
              </w:rPr>
            </w:pPr>
            <w:r>
              <w:rPr>
                <w:sz w:val="18"/>
                <w:szCs w:val="18"/>
              </w:rPr>
              <w:t>1.456</w:t>
            </w:r>
          </w:p>
        </w:tc>
        <w:tc>
          <w:tcPr>
            <w:tcW w:w="0" w:type="auto"/>
            <w:tcBorders>
              <w:top w:val="nil"/>
              <w:left w:val="nil"/>
              <w:bottom w:val="nil"/>
              <w:right w:val="nil"/>
            </w:tcBorders>
            <w:shd w:val="clear" w:color="auto" w:fill="auto"/>
            <w:noWrap/>
            <w:vAlign w:val="center"/>
            <w:hideMark/>
          </w:tcPr>
          <w:p w14:paraId="0F69CB45" w14:textId="7C641B8B" w:rsidR="00F521F9" w:rsidRPr="00733E3B" w:rsidRDefault="00F521F9" w:rsidP="00F521F9">
            <w:pPr>
              <w:spacing w:line="360" w:lineRule="auto"/>
              <w:jc w:val="center"/>
              <w:rPr>
                <w:rFonts w:eastAsia="Times New Roman"/>
                <w:sz w:val="18"/>
              </w:rPr>
            </w:pPr>
            <w:r>
              <w:rPr>
                <w:sz w:val="18"/>
                <w:szCs w:val="18"/>
              </w:rPr>
              <w:t>0.285</w:t>
            </w:r>
          </w:p>
        </w:tc>
        <w:tc>
          <w:tcPr>
            <w:tcW w:w="0" w:type="auto"/>
            <w:tcBorders>
              <w:top w:val="nil"/>
              <w:left w:val="nil"/>
              <w:bottom w:val="nil"/>
              <w:right w:val="nil"/>
            </w:tcBorders>
            <w:shd w:val="clear" w:color="auto" w:fill="auto"/>
            <w:noWrap/>
            <w:vAlign w:val="center"/>
            <w:hideMark/>
          </w:tcPr>
          <w:p w14:paraId="68A7C45F" w14:textId="223FEA96" w:rsidR="00F521F9" w:rsidRPr="00F521F9" w:rsidRDefault="00F521F9" w:rsidP="00F521F9">
            <w:pPr>
              <w:spacing w:line="360" w:lineRule="auto"/>
              <w:jc w:val="center"/>
              <w:rPr>
                <w:rFonts w:eastAsia="Times New Roman"/>
                <w:sz w:val="18"/>
              </w:rPr>
            </w:pPr>
            <w:r w:rsidRPr="00F521F9">
              <w:rPr>
                <w:sz w:val="18"/>
                <w:szCs w:val="18"/>
              </w:rPr>
              <w:t>3.30</w:t>
            </w:r>
            <w:r w:rsidRPr="00F521F9">
              <w:rPr>
                <w:iCs/>
                <w:sz w:val="18"/>
                <w:szCs w:val="18"/>
              </w:rPr>
              <w:t xml:space="preserve"> x 10</w:t>
            </w:r>
            <w:r w:rsidRPr="00F521F9">
              <w:rPr>
                <w:iCs/>
                <w:sz w:val="18"/>
                <w:szCs w:val="18"/>
                <w:vertAlign w:val="superscript"/>
              </w:rPr>
              <w:t>-7</w:t>
            </w:r>
          </w:p>
        </w:tc>
      </w:tr>
      <w:tr w:rsidR="00F521F9" w:rsidRPr="00733E3B" w14:paraId="14056A8E"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E17DF8E" w14:textId="77777777" w:rsidR="00F521F9" w:rsidRPr="00733E3B" w:rsidRDefault="00F521F9" w:rsidP="00F521F9">
            <w:pPr>
              <w:spacing w:line="360" w:lineRule="auto"/>
              <w:jc w:val="center"/>
              <w:rPr>
                <w:rFonts w:eastAsia="Times New Roman"/>
                <w:sz w:val="18"/>
              </w:rPr>
            </w:pPr>
            <w:r w:rsidRPr="00733E3B">
              <w:rPr>
                <w:rFonts w:eastAsia="Times New Roman"/>
                <w:sz w:val="18"/>
              </w:rPr>
              <w:t>rs72618491</w:t>
            </w:r>
          </w:p>
        </w:tc>
        <w:tc>
          <w:tcPr>
            <w:tcW w:w="0" w:type="auto"/>
            <w:tcBorders>
              <w:top w:val="nil"/>
              <w:left w:val="nil"/>
              <w:bottom w:val="nil"/>
              <w:right w:val="nil"/>
            </w:tcBorders>
            <w:shd w:val="clear" w:color="auto" w:fill="auto"/>
            <w:noWrap/>
            <w:vAlign w:val="center"/>
            <w:hideMark/>
          </w:tcPr>
          <w:p w14:paraId="34E82553"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48ECB9B8" w14:textId="77777777" w:rsidR="00F521F9" w:rsidRPr="00733E3B" w:rsidRDefault="00F521F9" w:rsidP="00F521F9">
            <w:pPr>
              <w:spacing w:line="360" w:lineRule="auto"/>
              <w:jc w:val="center"/>
              <w:rPr>
                <w:rFonts w:eastAsia="Times New Roman"/>
                <w:sz w:val="18"/>
              </w:rPr>
            </w:pPr>
            <w:r w:rsidRPr="00733E3B">
              <w:rPr>
                <w:rFonts w:eastAsia="Times New Roman"/>
                <w:sz w:val="18"/>
              </w:rPr>
              <w:t>94938828</w:t>
            </w:r>
          </w:p>
        </w:tc>
        <w:tc>
          <w:tcPr>
            <w:tcW w:w="0" w:type="auto"/>
            <w:tcBorders>
              <w:top w:val="nil"/>
              <w:left w:val="nil"/>
              <w:bottom w:val="nil"/>
              <w:right w:val="nil"/>
            </w:tcBorders>
            <w:shd w:val="clear" w:color="auto" w:fill="auto"/>
            <w:noWrap/>
            <w:vAlign w:val="center"/>
            <w:hideMark/>
          </w:tcPr>
          <w:p w14:paraId="3C9D962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0495DC2B"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042BFF1E" w14:textId="784FA333" w:rsidR="00F521F9" w:rsidRPr="00733E3B" w:rsidRDefault="00F521F9" w:rsidP="00F521F9">
            <w:pPr>
              <w:spacing w:line="360" w:lineRule="auto"/>
              <w:jc w:val="center"/>
              <w:rPr>
                <w:rFonts w:eastAsia="Times New Roman"/>
                <w:sz w:val="18"/>
              </w:rPr>
            </w:pPr>
            <w:r>
              <w:rPr>
                <w:sz w:val="18"/>
                <w:szCs w:val="18"/>
              </w:rPr>
              <w:t>0.335</w:t>
            </w:r>
          </w:p>
        </w:tc>
        <w:tc>
          <w:tcPr>
            <w:tcW w:w="0" w:type="auto"/>
            <w:tcBorders>
              <w:top w:val="nil"/>
              <w:left w:val="nil"/>
              <w:bottom w:val="nil"/>
              <w:right w:val="nil"/>
            </w:tcBorders>
            <w:shd w:val="clear" w:color="auto" w:fill="auto"/>
            <w:noWrap/>
            <w:vAlign w:val="center"/>
            <w:hideMark/>
          </w:tcPr>
          <w:p w14:paraId="26E6DCCB" w14:textId="5EFE5C34" w:rsidR="00F521F9" w:rsidRPr="00733E3B" w:rsidRDefault="00F521F9" w:rsidP="00F521F9">
            <w:pPr>
              <w:spacing w:line="360" w:lineRule="auto"/>
              <w:jc w:val="center"/>
              <w:rPr>
                <w:rFonts w:eastAsia="Times New Roman"/>
                <w:sz w:val="18"/>
              </w:rPr>
            </w:pPr>
            <w:r>
              <w:rPr>
                <w:sz w:val="18"/>
                <w:szCs w:val="18"/>
              </w:rPr>
              <w:t>0.606</w:t>
            </w:r>
          </w:p>
        </w:tc>
        <w:tc>
          <w:tcPr>
            <w:tcW w:w="0" w:type="auto"/>
            <w:tcBorders>
              <w:top w:val="nil"/>
              <w:left w:val="nil"/>
              <w:bottom w:val="nil"/>
              <w:right w:val="nil"/>
            </w:tcBorders>
            <w:shd w:val="clear" w:color="auto" w:fill="auto"/>
            <w:noWrap/>
            <w:vAlign w:val="center"/>
            <w:hideMark/>
          </w:tcPr>
          <w:p w14:paraId="01B128BF" w14:textId="05384C65" w:rsidR="00F521F9" w:rsidRPr="00733E3B" w:rsidRDefault="00F521F9" w:rsidP="00F521F9">
            <w:pPr>
              <w:spacing w:line="360" w:lineRule="auto"/>
              <w:jc w:val="center"/>
              <w:rPr>
                <w:rFonts w:eastAsia="Times New Roman"/>
                <w:sz w:val="18"/>
              </w:rPr>
            </w:pPr>
            <w:r>
              <w:rPr>
                <w:sz w:val="18"/>
                <w:szCs w:val="18"/>
              </w:rPr>
              <w:t>0.119</w:t>
            </w:r>
          </w:p>
        </w:tc>
        <w:tc>
          <w:tcPr>
            <w:tcW w:w="0" w:type="auto"/>
            <w:tcBorders>
              <w:top w:val="nil"/>
              <w:left w:val="nil"/>
              <w:bottom w:val="nil"/>
              <w:right w:val="nil"/>
            </w:tcBorders>
            <w:shd w:val="clear" w:color="auto" w:fill="auto"/>
            <w:noWrap/>
            <w:vAlign w:val="center"/>
            <w:hideMark/>
          </w:tcPr>
          <w:p w14:paraId="0474E86E" w14:textId="01675AF9" w:rsidR="00F521F9" w:rsidRPr="00F521F9" w:rsidRDefault="00F521F9" w:rsidP="00F521F9">
            <w:pPr>
              <w:spacing w:line="360" w:lineRule="auto"/>
              <w:jc w:val="center"/>
              <w:rPr>
                <w:rFonts w:eastAsia="Times New Roman"/>
                <w:sz w:val="18"/>
              </w:rPr>
            </w:pPr>
            <w:r w:rsidRPr="00F521F9">
              <w:rPr>
                <w:sz w:val="18"/>
                <w:szCs w:val="18"/>
              </w:rPr>
              <w:t>3.31</w:t>
            </w:r>
            <w:r w:rsidRPr="00F521F9">
              <w:rPr>
                <w:iCs/>
                <w:sz w:val="18"/>
                <w:szCs w:val="18"/>
              </w:rPr>
              <w:t xml:space="preserve"> x 10</w:t>
            </w:r>
            <w:r w:rsidRPr="00F521F9">
              <w:rPr>
                <w:iCs/>
                <w:sz w:val="18"/>
                <w:szCs w:val="18"/>
                <w:vertAlign w:val="superscript"/>
              </w:rPr>
              <w:t>-7</w:t>
            </w:r>
          </w:p>
        </w:tc>
      </w:tr>
      <w:tr w:rsidR="00F521F9" w:rsidRPr="00733E3B" w14:paraId="47232DA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ED58299" w14:textId="77777777" w:rsidR="00F521F9" w:rsidRPr="00733E3B" w:rsidRDefault="00F521F9" w:rsidP="00F521F9">
            <w:pPr>
              <w:spacing w:line="360" w:lineRule="auto"/>
              <w:jc w:val="center"/>
              <w:rPr>
                <w:rFonts w:eastAsia="Times New Roman"/>
                <w:sz w:val="18"/>
              </w:rPr>
            </w:pPr>
            <w:r w:rsidRPr="00733E3B">
              <w:rPr>
                <w:rFonts w:eastAsia="Times New Roman"/>
                <w:sz w:val="18"/>
              </w:rPr>
              <w:t>rs117662279</w:t>
            </w:r>
          </w:p>
        </w:tc>
        <w:tc>
          <w:tcPr>
            <w:tcW w:w="0" w:type="auto"/>
            <w:tcBorders>
              <w:top w:val="nil"/>
              <w:left w:val="nil"/>
              <w:bottom w:val="nil"/>
              <w:right w:val="nil"/>
            </w:tcBorders>
            <w:shd w:val="clear" w:color="auto" w:fill="auto"/>
            <w:noWrap/>
            <w:vAlign w:val="center"/>
            <w:hideMark/>
          </w:tcPr>
          <w:p w14:paraId="4FFFFAF0" w14:textId="77777777" w:rsidR="00F521F9" w:rsidRPr="00733E3B" w:rsidRDefault="00F521F9" w:rsidP="00F521F9">
            <w:pPr>
              <w:spacing w:line="360" w:lineRule="auto"/>
              <w:jc w:val="center"/>
              <w:rPr>
                <w:rFonts w:eastAsia="Times New Roman"/>
                <w:sz w:val="18"/>
              </w:rPr>
            </w:pPr>
            <w:r w:rsidRPr="00733E3B">
              <w:rPr>
                <w:rFonts w:eastAsia="Times New Roman"/>
                <w:sz w:val="18"/>
              </w:rPr>
              <w:t>7</w:t>
            </w:r>
          </w:p>
        </w:tc>
        <w:tc>
          <w:tcPr>
            <w:tcW w:w="0" w:type="auto"/>
            <w:tcBorders>
              <w:top w:val="nil"/>
              <w:left w:val="nil"/>
              <w:bottom w:val="nil"/>
              <w:right w:val="nil"/>
            </w:tcBorders>
            <w:shd w:val="clear" w:color="auto" w:fill="auto"/>
            <w:noWrap/>
            <w:vAlign w:val="center"/>
            <w:hideMark/>
          </w:tcPr>
          <w:p w14:paraId="2A4AB918" w14:textId="77777777" w:rsidR="00F521F9" w:rsidRPr="00733E3B" w:rsidRDefault="00F521F9" w:rsidP="00F521F9">
            <w:pPr>
              <w:spacing w:line="360" w:lineRule="auto"/>
              <w:jc w:val="center"/>
              <w:rPr>
                <w:rFonts w:eastAsia="Times New Roman"/>
                <w:sz w:val="18"/>
              </w:rPr>
            </w:pPr>
            <w:r w:rsidRPr="00733E3B">
              <w:rPr>
                <w:rFonts w:eastAsia="Times New Roman"/>
                <w:sz w:val="18"/>
              </w:rPr>
              <w:t>155362626</w:t>
            </w:r>
          </w:p>
        </w:tc>
        <w:tc>
          <w:tcPr>
            <w:tcW w:w="0" w:type="auto"/>
            <w:tcBorders>
              <w:top w:val="nil"/>
              <w:left w:val="nil"/>
              <w:bottom w:val="nil"/>
              <w:right w:val="nil"/>
            </w:tcBorders>
            <w:shd w:val="clear" w:color="auto" w:fill="auto"/>
            <w:noWrap/>
            <w:vAlign w:val="center"/>
            <w:hideMark/>
          </w:tcPr>
          <w:p w14:paraId="0FAB9F18"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4603193C"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7FEBF181" w14:textId="515B1ABD" w:rsidR="00F521F9" w:rsidRPr="00733E3B" w:rsidRDefault="00F521F9" w:rsidP="00F521F9">
            <w:pPr>
              <w:spacing w:line="360" w:lineRule="auto"/>
              <w:jc w:val="center"/>
              <w:rPr>
                <w:rFonts w:eastAsia="Times New Roman"/>
                <w:sz w:val="18"/>
              </w:rPr>
            </w:pPr>
            <w:r>
              <w:rPr>
                <w:sz w:val="18"/>
                <w:szCs w:val="18"/>
              </w:rPr>
              <w:t>0.018</w:t>
            </w:r>
          </w:p>
        </w:tc>
        <w:tc>
          <w:tcPr>
            <w:tcW w:w="0" w:type="auto"/>
            <w:tcBorders>
              <w:top w:val="nil"/>
              <w:left w:val="nil"/>
              <w:bottom w:val="nil"/>
              <w:right w:val="nil"/>
            </w:tcBorders>
            <w:shd w:val="clear" w:color="auto" w:fill="auto"/>
            <w:noWrap/>
            <w:vAlign w:val="center"/>
            <w:hideMark/>
          </w:tcPr>
          <w:p w14:paraId="199CD27C" w14:textId="1CD81760" w:rsidR="00F521F9" w:rsidRPr="00733E3B" w:rsidRDefault="00F521F9" w:rsidP="00F521F9">
            <w:pPr>
              <w:spacing w:line="360" w:lineRule="auto"/>
              <w:jc w:val="center"/>
              <w:rPr>
                <w:rFonts w:eastAsia="Times New Roman"/>
                <w:sz w:val="18"/>
              </w:rPr>
            </w:pPr>
            <w:r>
              <w:rPr>
                <w:sz w:val="18"/>
                <w:szCs w:val="18"/>
              </w:rPr>
              <w:t>2.214</w:t>
            </w:r>
          </w:p>
        </w:tc>
        <w:tc>
          <w:tcPr>
            <w:tcW w:w="0" w:type="auto"/>
            <w:tcBorders>
              <w:top w:val="nil"/>
              <w:left w:val="nil"/>
              <w:bottom w:val="nil"/>
              <w:right w:val="nil"/>
            </w:tcBorders>
            <w:shd w:val="clear" w:color="auto" w:fill="auto"/>
            <w:noWrap/>
            <w:vAlign w:val="center"/>
            <w:hideMark/>
          </w:tcPr>
          <w:p w14:paraId="304392D3" w14:textId="526FA922" w:rsidR="00F521F9" w:rsidRPr="00733E3B" w:rsidRDefault="00F521F9" w:rsidP="00F521F9">
            <w:pPr>
              <w:spacing w:line="360" w:lineRule="auto"/>
              <w:jc w:val="center"/>
              <w:rPr>
                <w:rFonts w:eastAsia="Times New Roman"/>
                <w:sz w:val="18"/>
              </w:rPr>
            </w:pPr>
            <w:r>
              <w:rPr>
                <w:sz w:val="18"/>
                <w:szCs w:val="18"/>
              </w:rPr>
              <w:t>0.434</w:t>
            </w:r>
          </w:p>
        </w:tc>
        <w:tc>
          <w:tcPr>
            <w:tcW w:w="0" w:type="auto"/>
            <w:tcBorders>
              <w:top w:val="nil"/>
              <w:left w:val="nil"/>
              <w:bottom w:val="nil"/>
              <w:right w:val="nil"/>
            </w:tcBorders>
            <w:shd w:val="clear" w:color="auto" w:fill="auto"/>
            <w:noWrap/>
            <w:vAlign w:val="center"/>
            <w:hideMark/>
          </w:tcPr>
          <w:p w14:paraId="2B646FD6" w14:textId="11086EB3" w:rsidR="00F521F9" w:rsidRPr="00F521F9" w:rsidRDefault="00F521F9" w:rsidP="00F521F9">
            <w:pPr>
              <w:spacing w:line="360" w:lineRule="auto"/>
              <w:jc w:val="center"/>
              <w:rPr>
                <w:rFonts w:eastAsia="Times New Roman"/>
                <w:sz w:val="18"/>
              </w:rPr>
            </w:pPr>
            <w:r w:rsidRPr="00F521F9">
              <w:rPr>
                <w:sz w:val="18"/>
                <w:szCs w:val="18"/>
              </w:rPr>
              <w:t>3.34</w:t>
            </w:r>
            <w:r w:rsidRPr="00F521F9">
              <w:rPr>
                <w:iCs/>
                <w:sz w:val="18"/>
                <w:szCs w:val="18"/>
              </w:rPr>
              <w:t xml:space="preserve"> x 10</w:t>
            </w:r>
            <w:r w:rsidRPr="00F521F9">
              <w:rPr>
                <w:iCs/>
                <w:sz w:val="18"/>
                <w:szCs w:val="18"/>
                <w:vertAlign w:val="superscript"/>
              </w:rPr>
              <w:t>-7</w:t>
            </w:r>
          </w:p>
        </w:tc>
      </w:tr>
      <w:tr w:rsidR="00F521F9" w:rsidRPr="00733E3B" w14:paraId="04CF31BF"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B9B0908" w14:textId="77777777" w:rsidR="00F521F9" w:rsidRPr="00733E3B" w:rsidRDefault="00F521F9" w:rsidP="00F521F9">
            <w:pPr>
              <w:spacing w:line="360" w:lineRule="auto"/>
              <w:jc w:val="center"/>
              <w:rPr>
                <w:rFonts w:eastAsia="Times New Roman"/>
                <w:sz w:val="18"/>
              </w:rPr>
            </w:pPr>
            <w:r w:rsidRPr="00733E3B">
              <w:rPr>
                <w:rFonts w:eastAsia="Times New Roman"/>
                <w:sz w:val="18"/>
              </w:rPr>
              <w:t>rs1280103</w:t>
            </w:r>
          </w:p>
        </w:tc>
        <w:tc>
          <w:tcPr>
            <w:tcW w:w="0" w:type="auto"/>
            <w:tcBorders>
              <w:top w:val="nil"/>
              <w:left w:val="nil"/>
              <w:bottom w:val="nil"/>
              <w:right w:val="nil"/>
            </w:tcBorders>
            <w:shd w:val="clear" w:color="auto" w:fill="auto"/>
            <w:noWrap/>
            <w:vAlign w:val="center"/>
            <w:hideMark/>
          </w:tcPr>
          <w:p w14:paraId="75B63592" w14:textId="77777777" w:rsidR="00F521F9" w:rsidRPr="00733E3B" w:rsidRDefault="00F521F9" w:rsidP="00F521F9">
            <w:pPr>
              <w:spacing w:line="360" w:lineRule="auto"/>
              <w:jc w:val="center"/>
              <w:rPr>
                <w:rFonts w:eastAsia="Times New Roman"/>
                <w:sz w:val="18"/>
              </w:rPr>
            </w:pPr>
            <w:r w:rsidRPr="00733E3B">
              <w:rPr>
                <w:rFonts w:eastAsia="Times New Roman"/>
                <w:sz w:val="18"/>
              </w:rPr>
              <w:t>4</w:t>
            </w:r>
          </w:p>
        </w:tc>
        <w:tc>
          <w:tcPr>
            <w:tcW w:w="0" w:type="auto"/>
            <w:tcBorders>
              <w:top w:val="nil"/>
              <w:left w:val="nil"/>
              <w:bottom w:val="nil"/>
              <w:right w:val="nil"/>
            </w:tcBorders>
            <w:shd w:val="clear" w:color="auto" w:fill="auto"/>
            <w:noWrap/>
            <w:vAlign w:val="center"/>
            <w:hideMark/>
          </w:tcPr>
          <w:p w14:paraId="6A320EAF" w14:textId="77777777" w:rsidR="00F521F9" w:rsidRPr="00733E3B" w:rsidRDefault="00F521F9" w:rsidP="00F521F9">
            <w:pPr>
              <w:spacing w:line="360" w:lineRule="auto"/>
              <w:jc w:val="center"/>
              <w:rPr>
                <w:rFonts w:eastAsia="Times New Roman"/>
                <w:sz w:val="18"/>
              </w:rPr>
            </w:pPr>
            <w:r w:rsidRPr="00733E3B">
              <w:rPr>
                <w:rFonts w:eastAsia="Times New Roman"/>
                <w:sz w:val="18"/>
              </w:rPr>
              <w:t>187526002</w:t>
            </w:r>
          </w:p>
        </w:tc>
        <w:tc>
          <w:tcPr>
            <w:tcW w:w="0" w:type="auto"/>
            <w:tcBorders>
              <w:top w:val="nil"/>
              <w:left w:val="nil"/>
              <w:bottom w:val="nil"/>
              <w:right w:val="nil"/>
            </w:tcBorders>
            <w:shd w:val="clear" w:color="auto" w:fill="auto"/>
            <w:noWrap/>
            <w:vAlign w:val="center"/>
            <w:hideMark/>
          </w:tcPr>
          <w:p w14:paraId="1D6A381A"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0EF6FFD6"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34C165AC" w14:textId="1C22D723" w:rsidR="00F521F9" w:rsidRPr="00733E3B" w:rsidRDefault="00F521F9" w:rsidP="00F521F9">
            <w:pPr>
              <w:spacing w:line="360" w:lineRule="auto"/>
              <w:jc w:val="center"/>
              <w:rPr>
                <w:rFonts w:eastAsia="Times New Roman"/>
                <w:sz w:val="18"/>
              </w:rPr>
            </w:pPr>
            <w:r>
              <w:rPr>
                <w:sz w:val="18"/>
                <w:szCs w:val="18"/>
              </w:rPr>
              <w:t>0.396</w:t>
            </w:r>
          </w:p>
        </w:tc>
        <w:tc>
          <w:tcPr>
            <w:tcW w:w="0" w:type="auto"/>
            <w:tcBorders>
              <w:top w:val="nil"/>
              <w:left w:val="nil"/>
              <w:bottom w:val="nil"/>
              <w:right w:val="nil"/>
            </w:tcBorders>
            <w:shd w:val="clear" w:color="auto" w:fill="auto"/>
            <w:noWrap/>
            <w:vAlign w:val="center"/>
            <w:hideMark/>
          </w:tcPr>
          <w:p w14:paraId="7A664269" w14:textId="53FF7DF2" w:rsidR="00F521F9" w:rsidRPr="00733E3B" w:rsidRDefault="00F521F9" w:rsidP="00F521F9">
            <w:pPr>
              <w:spacing w:line="360" w:lineRule="auto"/>
              <w:jc w:val="center"/>
              <w:rPr>
                <w:rFonts w:eastAsia="Times New Roman"/>
                <w:sz w:val="18"/>
              </w:rPr>
            </w:pPr>
            <w:r>
              <w:rPr>
                <w:sz w:val="18"/>
                <w:szCs w:val="18"/>
              </w:rPr>
              <w:t>-0.627</w:t>
            </w:r>
          </w:p>
        </w:tc>
        <w:tc>
          <w:tcPr>
            <w:tcW w:w="0" w:type="auto"/>
            <w:tcBorders>
              <w:top w:val="nil"/>
              <w:left w:val="nil"/>
              <w:bottom w:val="nil"/>
              <w:right w:val="nil"/>
            </w:tcBorders>
            <w:shd w:val="clear" w:color="auto" w:fill="auto"/>
            <w:noWrap/>
            <w:vAlign w:val="center"/>
            <w:hideMark/>
          </w:tcPr>
          <w:p w14:paraId="400EA88F" w14:textId="1D849C87" w:rsidR="00F521F9" w:rsidRPr="00733E3B" w:rsidRDefault="00F521F9" w:rsidP="00F521F9">
            <w:pPr>
              <w:spacing w:line="360" w:lineRule="auto"/>
              <w:jc w:val="center"/>
              <w:rPr>
                <w:rFonts w:eastAsia="Times New Roman"/>
                <w:sz w:val="18"/>
              </w:rPr>
            </w:pPr>
            <w:r>
              <w:rPr>
                <w:sz w:val="18"/>
                <w:szCs w:val="18"/>
              </w:rPr>
              <w:t>0.123</w:t>
            </w:r>
          </w:p>
        </w:tc>
        <w:tc>
          <w:tcPr>
            <w:tcW w:w="0" w:type="auto"/>
            <w:tcBorders>
              <w:top w:val="nil"/>
              <w:left w:val="nil"/>
              <w:bottom w:val="nil"/>
              <w:right w:val="nil"/>
            </w:tcBorders>
            <w:shd w:val="clear" w:color="auto" w:fill="auto"/>
            <w:noWrap/>
            <w:vAlign w:val="center"/>
            <w:hideMark/>
          </w:tcPr>
          <w:p w14:paraId="0D655DE1" w14:textId="37E3BC00" w:rsidR="00F521F9" w:rsidRPr="00F521F9" w:rsidRDefault="00F521F9" w:rsidP="00F521F9">
            <w:pPr>
              <w:spacing w:line="360" w:lineRule="auto"/>
              <w:jc w:val="center"/>
              <w:rPr>
                <w:rFonts w:eastAsia="Times New Roman"/>
                <w:sz w:val="18"/>
              </w:rPr>
            </w:pPr>
            <w:r w:rsidRPr="00F521F9">
              <w:rPr>
                <w:sz w:val="18"/>
                <w:szCs w:val="18"/>
              </w:rPr>
              <w:t>3.63</w:t>
            </w:r>
            <w:r w:rsidRPr="00F521F9">
              <w:rPr>
                <w:iCs/>
                <w:sz w:val="18"/>
                <w:szCs w:val="18"/>
              </w:rPr>
              <w:t xml:space="preserve"> x 10</w:t>
            </w:r>
            <w:r w:rsidRPr="00F521F9">
              <w:rPr>
                <w:iCs/>
                <w:sz w:val="18"/>
                <w:szCs w:val="18"/>
                <w:vertAlign w:val="superscript"/>
              </w:rPr>
              <w:t>-7</w:t>
            </w:r>
          </w:p>
        </w:tc>
      </w:tr>
      <w:tr w:rsidR="00F521F9" w:rsidRPr="00733E3B" w14:paraId="5905F714"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1BB417EC" w14:textId="77777777" w:rsidR="00F521F9" w:rsidRPr="00733E3B" w:rsidRDefault="00F521F9" w:rsidP="00F521F9">
            <w:pPr>
              <w:spacing w:line="360" w:lineRule="auto"/>
              <w:jc w:val="center"/>
              <w:rPr>
                <w:rFonts w:eastAsia="Times New Roman"/>
                <w:sz w:val="18"/>
              </w:rPr>
            </w:pPr>
            <w:r w:rsidRPr="00733E3B">
              <w:rPr>
                <w:rFonts w:eastAsia="Times New Roman"/>
                <w:sz w:val="18"/>
              </w:rPr>
              <w:t>rs7856285</w:t>
            </w:r>
          </w:p>
        </w:tc>
        <w:tc>
          <w:tcPr>
            <w:tcW w:w="0" w:type="auto"/>
            <w:tcBorders>
              <w:top w:val="nil"/>
              <w:left w:val="nil"/>
              <w:bottom w:val="nil"/>
              <w:right w:val="nil"/>
            </w:tcBorders>
            <w:shd w:val="clear" w:color="auto" w:fill="auto"/>
            <w:noWrap/>
            <w:vAlign w:val="center"/>
            <w:hideMark/>
          </w:tcPr>
          <w:p w14:paraId="670680AA" w14:textId="77777777" w:rsidR="00F521F9" w:rsidRPr="00733E3B" w:rsidRDefault="00F521F9" w:rsidP="00F521F9">
            <w:pPr>
              <w:spacing w:line="360" w:lineRule="auto"/>
              <w:jc w:val="center"/>
              <w:rPr>
                <w:rFonts w:eastAsia="Times New Roman"/>
                <w:sz w:val="18"/>
              </w:rPr>
            </w:pPr>
            <w:r w:rsidRPr="00733E3B">
              <w:rPr>
                <w:rFonts w:eastAsia="Times New Roman"/>
                <w:sz w:val="18"/>
              </w:rPr>
              <w:t>9</w:t>
            </w:r>
          </w:p>
        </w:tc>
        <w:tc>
          <w:tcPr>
            <w:tcW w:w="0" w:type="auto"/>
            <w:tcBorders>
              <w:top w:val="nil"/>
              <w:left w:val="nil"/>
              <w:bottom w:val="nil"/>
              <w:right w:val="nil"/>
            </w:tcBorders>
            <w:shd w:val="clear" w:color="auto" w:fill="auto"/>
            <w:noWrap/>
            <w:vAlign w:val="center"/>
            <w:hideMark/>
          </w:tcPr>
          <w:p w14:paraId="7F82E1FB" w14:textId="77777777" w:rsidR="00F521F9" w:rsidRPr="00733E3B" w:rsidRDefault="00F521F9" w:rsidP="00F521F9">
            <w:pPr>
              <w:spacing w:line="360" w:lineRule="auto"/>
              <w:jc w:val="center"/>
              <w:rPr>
                <w:rFonts w:eastAsia="Times New Roman"/>
                <w:sz w:val="18"/>
              </w:rPr>
            </w:pPr>
            <w:r w:rsidRPr="00733E3B">
              <w:rPr>
                <w:rFonts w:eastAsia="Times New Roman"/>
                <w:sz w:val="18"/>
              </w:rPr>
              <w:t>18973653</w:t>
            </w:r>
          </w:p>
        </w:tc>
        <w:tc>
          <w:tcPr>
            <w:tcW w:w="0" w:type="auto"/>
            <w:tcBorders>
              <w:top w:val="nil"/>
              <w:left w:val="nil"/>
              <w:bottom w:val="nil"/>
              <w:right w:val="nil"/>
            </w:tcBorders>
            <w:shd w:val="clear" w:color="auto" w:fill="auto"/>
            <w:noWrap/>
            <w:vAlign w:val="center"/>
            <w:hideMark/>
          </w:tcPr>
          <w:p w14:paraId="5B244D6C"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1ABB102A"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1567CC44" w14:textId="6F8248A3" w:rsidR="00F521F9" w:rsidRPr="00733E3B" w:rsidRDefault="00F521F9" w:rsidP="00F521F9">
            <w:pPr>
              <w:spacing w:line="360" w:lineRule="auto"/>
              <w:jc w:val="center"/>
              <w:rPr>
                <w:rFonts w:eastAsia="Times New Roman"/>
                <w:sz w:val="18"/>
              </w:rPr>
            </w:pPr>
            <w:r>
              <w:rPr>
                <w:sz w:val="18"/>
                <w:szCs w:val="18"/>
              </w:rPr>
              <w:t>0.609</w:t>
            </w:r>
          </w:p>
        </w:tc>
        <w:tc>
          <w:tcPr>
            <w:tcW w:w="0" w:type="auto"/>
            <w:tcBorders>
              <w:top w:val="nil"/>
              <w:left w:val="nil"/>
              <w:bottom w:val="nil"/>
              <w:right w:val="nil"/>
            </w:tcBorders>
            <w:shd w:val="clear" w:color="auto" w:fill="auto"/>
            <w:noWrap/>
            <w:vAlign w:val="center"/>
            <w:hideMark/>
          </w:tcPr>
          <w:p w14:paraId="4A13F83C" w14:textId="7A057F3C" w:rsidR="00F521F9" w:rsidRPr="00733E3B" w:rsidRDefault="00F521F9" w:rsidP="00F521F9">
            <w:pPr>
              <w:spacing w:line="360" w:lineRule="auto"/>
              <w:jc w:val="center"/>
              <w:rPr>
                <w:rFonts w:eastAsia="Times New Roman"/>
                <w:sz w:val="18"/>
              </w:rPr>
            </w:pPr>
            <w:r>
              <w:rPr>
                <w:sz w:val="18"/>
                <w:szCs w:val="18"/>
              </w:rPr>
              <w:t>0.612</w:t>
            </w:r>
          </w:p>
        </w:tc>
        <w:tc>
          <w:tcPr>
            <w:tcW w:w="0" w:type="auto"/>
            <w:tcBorders>
              <w:top w:val="nil"/>
              <w:left w:val="nil"/>
              <w:bottom w:val="nil"/>
              <w:right w:val="nil"/>
            </w:tcBorders>
            <w:shd w:val="clear" w:color="auto" w:fill="auto"/>
            <w:noWrap/>
            <w:vAlign w:val="center"/>
            <w:hideMark/>
          </w:tcPr>
          <w:p w14:paraId="7B270417" w14:textId="54DA42D9" w:rsidR="00F521F9" w:rsidRPr="00733E3B" w:rsidRDefault="00F521F9" w:rsidP="00F521F9">
            <w:pPr>
              <w:spacing w:line="360" w:lineRule="auto"/>
              <w:jc w:val="center"/>
              <w:rPr>
                <w:rFonts w:eastAsia="Times New Roman"/>
                <w:sz w:val="18"/>
              </w:rPr>
            </w:pPr>
            <w:r>
              <w:rPr>
                <w:sz w:val="18"/>
                <w:szCs w:val="18"/>
              </w:rPr>
              <w:t>0.120</w:t>
            </w:r>
          </w:p>
        </w:tc>
        <w:tc>
          <w:tcPr>
            <w:tcW w:w="0" w:type="auto"/>
            <w:tcBorders>
              <w:top w:val="nil"/>
              <w:left w:val="nil"/>
              <w:bottom w:val="nil"/>
              <w:right w:val="nil"/>
            </w:tcBorders>
            <w:shd w:val="clear" w:color="auto" w:fill="auto"/>
            <w:noWrap/>
            <w:vAlign w:val="center"/>
            <w:hideMark/>
          </w:tcPr>
          <w:p w14:paraId="22D4CE95" w14:textId="6C2C71DE" w:rsidR="00F521F9" w:rsidRPr="00F521F9" w:rsidRDefault="00F521F9" w:rsidP="00F521F9">
            <w:pPr>
              <w:spacing w:line="360" w:lineRule="auto"/>
              <w:jc w:val="center"/>
              <w:rPr>
                <w:rFonts w:eastAsia="Times New Roman"/>
                <w:sz w:val="18"/>
              </w:rPr>
            </w:pPr>
            <w:r w:rsidRPr="00F521F9">
              <w:rPr>
                <w:sz w:val="18"/>
                <w:szCs w:val="18"/>
              </w:rPr>
              <w:t>3.65</w:t>
            </w:r>
            <w:r w:rsidRPr="00F521F9">
              <w:rPr>
                <w:iCs/>
                <w:sz w:val="18"/>
                <w:szCs w:val="18"/>
              </w:rPr>
              <w:t xml:space="preserve"> x 10</w:t>
            </w:r>
            <w:r w:rsidRPr="00F521F9">
              <w:rPr>
                <w:iCs/>
                <w:sz w:val="18"/>
                <w:szCs w:val="18"/>
                <w:vertAlign w:val="superscript"/>
              </w:rPr>
              <w:t>-7</w:t>
            </w:r>
          </w:p>
        </w:tc>
      </w:tr>
      <w:tr w:rsidR="00F521F9" w:rsidRPr="00733E3B" w14:paraId="23A1B86E"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4E4A902" w14:textId="77777777" w:rsidR="00F521F9" w:rsidRPr="00733E3B" w:rsidRDefault="00F521F9" w:rsidP="00F521F9">
            <w:pPr>
              <w:spacing w:line="360" w:lineRule="auto"/>
              <w:jc w:val="center"/>
              <w:rPr>
                <w:rFonts w:eastAsia="Times New Roman"/>
                <w:sz w:val="18"/>
              </w:rPr>
            </w:pPr>
            <w:r w:rsidRPr="00733E3B">
              <w:rPr>
                <w:rFonts w:eastAsia="Times New Roman"/>
                <w:sz w:val="18"/>
              </w:rPr>
              <w:t>rs17383917</w:t>
            </w:r>
          </w:p>
        </w:tc>
        <w:tc>
          <w:tcPr>
            <w:tcW w:w="0" w:type="auto"/>
            <w:tcBorders>
              <w:top w:val="nil"/>
              <w:left w:val="nil"/>
              <w:bottom w:val="nil"/>
              <w:right w:val="nil"/>
            </w:tcBorders>
            <w:shd w:val="clear" w:color="auto" w:fill="auto"/>
            <w:noWrap/>
            <w:vAlign w:val="center"/>
            <w:hideMark/>
          </w:tcPr>
          <w:p w14:paraId="63349D66"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74872C91" w14:textId="77777777" w:rsidR="00F521F9" w:rsidRPr="00733E3B" w:rsidRDefault="00F521F9" w:rsidP="00F521F9">
            <w:pPr>
              <w:spacing w:line="360" w:lineRule="auto"/>
              <w:jc w:val="center"/>
              <w:rPr>
                <w:rFonts w:eastAsia="Times New Roman"/>
                <w:sz w:val="18"/>
              </w:rPr>
            </w:pPr>
            <w:r w:rsidRPr="00733E3B">
              <w:rPr>
                <w:rFonts w:eastAsia="Times New Roman"/>
                <w:sz w:val="18"/>
              </w:rPr>
              <w:t>94984650</w:t>
            </w:r>
          </w:p>
        </w:tc>
        <w:tc>
          <w:tcPr>
            <w:tcW w:w="0" w:type="auto"/>
            <w:tcBorders>
              <w:top w:val="nil"/>
              <w:left w:val="nil"/>
              <w:bottom w:val="nil"/>
              <w:right w:val="nil"/>
            </w:tcBorders>
            <w:shd w:val="clear" w:color="auto" w:fill="auto"/>
            <w:noWrap/>
            <w:vAlign w:val="center"/>
            <w:hideMark/>
          </w:tcPr>
          <w:p w14:paraId="00C5A0B4"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38B2CDC4"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3E8CB0C5" w14:textId="235A64C5" w:rsidR="00F521F9" w:rsidRPr="00733E3B" w:rsidRDefault="00F521F9" w:rsidP="00F521F9">
            <w:pPr>
              <w:spacing w:line="360" w:lineRule="auto"/>
              <w:jc w:val="center"/>
              <w:rPr>
                <w:rFonts w:eastAsia="Times New Roman"/>
                <w:sz w:val="18"/>
              </w:rPr>
            </w:pPr>
            <w:r>
              <w:rPr>
                <w:sz w:val="18"/>
                <w:szCs w:val="18"/>
              </w:rPr>
              <w:t>0.330</w:t>
            </w:r>
          </w:p>
        </w:tc>
        <w:tc>
          <w:tcPr>
            <w:tcW w:w="0" w:type="auto"/>
            <w:tcBorders>
              <w:top w:val="nil"/>
              <w:left w:val="nil"/>
              <w:bottom w:val="nil"/>
              <w:right w:val="nil"/>
            </w:tcBorders>
            <w:shd w:val="clear" w:color="auto" w:fill="auto"/>
            <w:noWrap/>
            <w:vAlign w:val="center"/>
            <w:hideMark/>
          </w:tcPr>
          <w:p w14:paraId="36664F55" w14:textId="5873C77C" w:rsidR="00F521F9" w:rsidRPr="00733E3B" w:rsidRDefault="00F521F9" w:rsidP="00F521F9">
            <w:pPr>
              <w:spacing w:line="360" w:lineRule="auto"/>
              <w:jc w:val="center"/>
              <w:rPr>
                <w:rFonts w:eastAsia="Times New Roman"/>
                <w:sz w:val="18"/>
              </w:rPr>
            </w:pPr>
            <w:r>
              <w:rPr>
                <w:sz w:val="18"/>
                <w:szCs w:val="18"/>
              </w:rPr>
              <w:t>0.640</w:t>
            </w:r>
          </w:p>
        </w:tc>
        <w:tc>
          <w:tcPr>
            <w:tcW w:w="0" w:type="auto"/>
            <w:tcBorders>
              <w:top w:val="nil"/>
              <w:left w:val="nil"/>
              <w:bottom w:val="nil"/>
              <w:right w:val="nil"/>
            </w:tcBorders>
            <w:shd w:val="clear" w:color="auto" w:fill="auto"/>
            <w:noWrap/>
            <w:vAlign w:val="center"/>
            <w:hideMark/>
          </w:tcPr>
          <w:p w14:paraId="0DFE3A96" w14:textId="07D3D337" w:rsidR="00F521F9" w:rsidRPr="00733E3B" w:rsidRDefault="00F521F9" w:rsidP="00F521F9">
            <w:pPr>
              <w:spacing w:line="360" w:lineRule="auto"/>
              <w:jc w:val="center"/>
              <w:rPr>
                <w:rFonts w:eastAsia="Times New Roman"/>
                <w:sz w:val="18"/>
              </w:rPr>
            </w:pPr>
            <w:r>
              <w:rPr>
                <w:sz w:val="18"/>
                <w:szCs w:val="18"/>
              </w:rPr>
              <w:t>0.126</w:t>
            </w:r>
          </w:p>
        </w:tc>
        <w:tc>
          <w:tcPr>
            <w:tcW w:w="0" w:type="auto"/>
            <w:tcBorders>
              <w:top w:val="nil"/>
              <w:left w:val="nil"/>
              <w:bottom w:val="nil"/>
              <w:right w:val="nil"/>
            </w:tcBorders>
            <w:shd w:val="clear" w:color="auto" w:fill="auto"/>
            <w:noWrap/>
            <w:vAlign w:val="center"/>
            <w:hideMark/>
          </w:tcPr>
          <w:p w14:paraId="6D1A43A3" w14:textId="519B2D63" w:rsidR="00F521F9" w:rsidRPr="00F521F9" w:rsidRDefault="00F521F9" w:rsidP="00F521F9">
            <w:pPr>
              <w:spacing w:line="360" w:lineRule="auto"/>
              <w:jc w:val="center"/>
              <w:rPr>
                <w:rFonts w:eastAsia="Times New Roman"/>
                <w:sz w:val="18"/>
              </w:rPr>
            </w:pPr>
            <w:r w:rsidRPr="00F521F9">
              <w:rPr>
                <w:sz w:val="18"/>
                <w:szCs w:val="18"/>
              </w:rPr>
              <w:t>4.08</w:t>
            </w:r>
            <w:r w:rsidRPr="00F521F9">
              <w:rPr>
                <w:iCs/>
                <w:sz w:val="18"/>
                <w:szCs w:val="18"/>
              </w:rPr>
              <w:t xml:space="preserve"> x 10</w:t>
            </w:r>
            <w:r w:rsidRPr="00F521F9">
              <w:rPr>
                <w:iCs/>
                <w:sz w:val="18"/>
                <w:szCs w:val="18"/>
                <w:vertAlign w:val="superscript"/>
              </w:rPr>
              <w:t>-7</w:t>
            </w:r>
          </w:p>
        </w:tc>
      </w:tr>
      <w:tr w:rsidR="00F521F9" w:rsidRPr="00733E3B" w14:paraId="42CF575F"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E2D2350" w14:textId="77777777" w:rsidR="00F521F9" w:rsidRPr="00733E3B" w:rsidRDefault="00F521F9" w:rsidP="00F521F9">
            <w:pPr>
              <w:spacing w:line="360" w:lineRule="auto"/>
              <w:jc w:val="center"/>
              <w:rPr>
                <w:rFonts w:eastAsia="Times New Roman"/>
                <w:sz w:val="18"/>
              </w:rPr>
            </w:pPr>
            <w:r w:rsidRPr="00733E3B">
              <w:rPr>
                <w:rFonts w:eastAsia="Times New Roman"/>
                <w:sz w:val="18"/>
              </w:rPr>
              <w:t>rs11124760</w:t>
            </w:r>
          </w:p>
        </w:tc>
        <w:tc>
          <w:tcPr>
            <w:tcW w:w="0" w:type="auto"/>
            <w:tcBorders>
              <w:top w:val="nil"/>
              <w:left w:val="nil"/>
              <w:bottom w:val="nil"/>
              <w:right w:val="nil"/>
            </w:tcBorders>
            <w:shd w:val="clear" w:color="auto" w:fill="auto"/>
            <w:noWrap/>
            <w:vAlign w:val="center"/>
            <w:hideMark/>
          </w:tcPr>
          <w:p w14:paraId="74B0753F" w14:textId="77777777" w:rsidR="00F521F9" w:rsidRPr="00733E3B" w:rsidRDefault="00F521F9" w:rsidP="00F521F9">
            <w:pPr>
              <w:spacing w:line="360" w:lineRule="auto"/>
              <w:jc w:val="center"/>
              <w:rPr>
                <w:rFonts w:eastAsia="Times New Roman"/>
                <w:sz w:val="18"/>
              </w:rPr>
            </w:pPr>
            <w:r w:rsidRPr="00733E3B">
              <w:rPr>
                <w:rFonts w:eastAsia="Times New Roman"/>
                <w:sz w:val="18"/>
              </w:rPr>
              <w:t>2</w:t>
            </w:r>
          </w:p>
        </w:tc>
        <w:tc>
          <w:tcPr>
            <w:tcW w:w="0" w:type="auto"/>
            <w:tcBorders>
              <w:top w:val="nil"/>
              <w:left w:val="nil"/>
              <w:bottom w:val="nil"/>
              <w:right w:val="nil"/>
            </w:tcBorders>
            <w:shd w:val="clear" w:color="auto" w:fill="auto"/>
            <w:noWrap/>
            <w:vAlign w:val="center"/>
            <w:hideMark/>
          </w:tcPr>
          <w:p w14:paraId="308EF324" w14:textId="77777777" w:rsidR="00F521F9" w:rsidRPr="00733E3B" w:rsidRDefault="00F521F9" w:rsidP="00F521F9">
            <w:pPr>
              <w:spacing w:line="360" w:lineRule="auto"/>
              <w:jc w:val="center"/>
              <w:rPr>
                <w:rFonts w:eastAsia="Times New Roman"/>
                <w:sz w:val="18"/>
              </w:rPr>
            </w:pPr>
            <w:r w:rsidRPr="00733E3B">
              <w:rPr>
                <w:rFonts w:eastAsia="Times New Roman"/>
                <w:sz w:val="18"/>
              </w:rPr>
              <w:t>41001812</w:t>
            </w:r>
          </w:p>
        </w:tc>
        <w:tc>
          <w:tcPr>
            <w:tcW w:w="0" w:type="auto"/>
            <w:tcBorders>
              <w:top w:val="nil"/>
              <w:left w:val="nil"/>
              <w:bottom w:val="nil"/>
              <w:right w:val="nil"/>
            </w:tcBorders>
            <w:shd w:val="clear" w:color="auto" w:fill="auto"/>
            <w:noWrap/>
            <w:vAlign w:val="center"/>
            <w:hideMark/>
          </w:tcPr>
          <w:p w14:paraId="77126C4A"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18D14646"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2F81BAC8" w14:textId="7D5F6A0D" w:rsidR="00F521F9" w:rsidRPr="00733E3B" w:rsidRDefault="00F521F9" w:rsidP="00F521F9">
            <w:pPr>
              <w:spacing w:line="360" w:lineRule="auto"/>
              <w:jc w:val="center"/>
              <w:rPr>
                <w:rFonts w:eastAsia="Times New Roman"/>
                <w:sz w:val="18"/>
              </w:rPr>
            </w:pPr>
            <w:r>
              <w:rPr>
                <w:sz w:val="18"/>
                <w:szCs w:val="18"/>
              </w:rPr>
              <w:t>0.437</w:t>
            </w:r>
          </w:p>
        </w:tc>
        <w:tc>
          <w:tcPr>
            <w:tcW w:w="0" w:type="auto"/>
            <w:tcBorders>
              <w:top w:val="nil"/>
              <w:left w:val="nil"/>
              <w:bottom w:val="nil"/>
              <w:right w:val="nil"/>
            </w:tcBorders>
            <w:shd w:val="clear" w:color="auto" w:fill="auto"/>
            <w:noWrap/>
            <w:vAlign w:val="center"/>
            <w:hideMark/>
          </w:tcPr>
          <w:p w14:paraId="1EE74BD9" w14:textId="1D212C28" w:rsidR="00F521F9" w:rsidRPr="00733E3B" w:rsidRDefault="00F521F9" w:rsidP="00F521F9">
            <w:pPr>
              <w:spacing w:line="360" w:lineRule="auto"/>
              <w:jc w:val="center"/>
              <w:rPr>
                <w:rFonts w:eastAsia="Times New Roman"/>
                <w:sz w:val="18"/>
              </w:rPr>
            </w:pPr>
            <w:r>
              <w:rPr>
                <w:sz w:val="18"/>
                <w:szCs w:val="18"/>
              </w:rPr>
              <w:t>0.639</w:t>
            </w:r>
          </w:p>
        </w:tc>
        <w:tc>
          <w:tcPr>
            <w:tcW w:w="0" w:type="auto"/>
            <w:tcBorders>
              <w:top w:val="nil"/>
              <w:left w:val="nil"/>
              <w:bottom w:val="nil"/>
              <w:right w:val="nil"/>
            </w:tcBorders>
            <w:shd w:val="clear" w:color="auto" w:fill="auto"/>
            <w:noWrap/>
            <w:vAlign w:val="center"/>
            <w:hideMark/>
          </w:tcPr>
          <w:p w14:paraId="2A55785C" w14:textId="6AA8536B" w:rsidR="00F521F9" w:rsidRPr="00733E3B" w:rsidRDefault="00F521F9" w:rsidP="00F521F9">
            <w:pPr>
              <w:spacing w:line="360" w:lineRule="auto"/>
              <w:jc w:val="center"/>
              <w:rPr>
                <w:rFonts w:eastAsia="Times New Roman"/>
                <w:sz w:val="18"/>
              </w:rPr>
            </w:pPr>
            <w:r>
              <w:rPr>
                <w:sz w:val="18"/>
                <w:szCs w:val="18"/>
              </w:rPr>
              <w:t>0.126</w:t>
            </w:r>
          </w:p>
        </w:tc>
        <w:tc>
          <w:tcPr>
            <w:tcW w:w="0" w:type="auto"/>
            <w:tcBorders>
              <w:top w:val="nil"/>
              <w:left w:val="nil"/>
              <w:bottom w:val="nil"/>
              <w:right w:val="nil"/>
            </w:tcBorders>
            <w:shd w:val="clear" w:color="auto" w:fill="auto"/>
            <w:noWrap/>
            <w:vAlign w:val="center"/>
            <w:hideMark/>
          </w:tcPr>
          <w:p w14:paraId="2BF72190" w14:textId="64B247CF" w:rsidR="00F521F9" w:rsidRPr="00F521F9" w:rsidRDefault="00F521F9" w:rsidP="00F521F9">
            <w:pPr>
              <w:spacing w:line="360" w:lineRule="auto"/>
              <w:jc w:val="center"/>
              <w:rPr>
                <w:rFonts w:eastAsia="Times New Roman"/>
                <w:sz w:val="18"/>
              </w:rPr>
            </w:pPr>
            <w:r w:rsidRPr="00F521F9">
              <w:rPr>
                <w:sz w:val="18"/>
                <w:szCs w:val="18"/>
              </w:rPr>
              <w:t>4.15</w:t>
            </w:r>
            <w:r w:rsidRPr="00F521F9">
              <w:rPr>
                <w:iCs/>
                <w:sz w:val="18"/>
                <w:szCs w:val="18"/>
              </w:rPr>
              <w:t xml:space="preserve"> x 10</w:t>
            </w:r>
            <w:r w:rsidRPr="00F521F9">
              <w:rPr>
                <w:iCs/>
                <w:sz w:val="18"/>
                <w:szCs w:val="18"/>
                <w:vertAlign w:val="superscript"/>
              </w:rPr>
              <w:t>-7</w:t>
            </w:r>
          </w:p>
        </w:tc>
      </w:tr>
      <w:tr w:rsidR="00F521F9" w:rsidRPr="00733E3B" w14:paraId="0206BC1F"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757AAFC" w14:textId="77777777" w:rsidR="00F521F9" w:rsidRPr="00733E3B" w:rsidRDefault="00F521F9" w:rsidP="00F521F9">
            <w:pPr>
              <w:spacing w:line="360" w:lineRule="auto"/>
              <w:jc w:val="center"/>
              <w:rPr>
                <w:rFonts w:eastAsia="Times New Roman"/>
                <w:sz w:val="18"/>
              </w:rPr>
            </w:pPr>
            <w:r w:rsidRPr="00733E3B">
              <w:rPr>
                <w:rFonts w:eastAsia="Times New Roman"/>
                <w:sz w:val="18"/>
              </w:rPr>
              <w:t>rs61768273</w:t>
            </w:r>
          </w:p>
        </w:tc>
        <w:tc>
          <w:tcPr>
            <w:tcW w:w="0" w:type="auto"/>
            <w:tcBorders>
              <w:top w:val="nil"/>
              <w:left w:val="nil"/>
              <w:bottom w:val="nil"/>
              <w:right w:val="nil"/>
            </w:tcBorders>
            <w:shd w:val="clear" w:color="auto" w:fill="auto"/>
            <w:noWrap/>
            <w:vAlign w:val="center"/>
            <w:hideMark/>
          </w:tcPr>
          <w:p w14:paraId="6947465C" w14:textId="77777777" w:rsidR="00F521F9" w:rsidRPr="00733E3B" w:rsidRDefault="00F521F9" w:rsidP="00F521F9">
            <w:pPr>
              <w:spacing w:line="360" w:lineRule="auto"/>
              <w:jc w:val="center"/>
              <w:rPr>
                <w:rFonts w:eastAsia="Times New Roman"/>
                <w:sz w:val="18"/>
              </w:rPr>
            </w:pPr>
            <w:r w:rsidRPr="00733E3B">
              <w:rPr>
                <w:rFonts w:eastAsia="Times New Roman"/>
                <w:sz w:val="18"/>
              </w:rPr>
              <w:t>1</w:t>
            </w:r>
          </w:p>
        </w:tc>
        <w:tc>
          <w:tcPr>
            <w:tcW w:w="0" w:type="auto"/>
            <w:tcBorders>
              <w:top w:val="nil"/>
              <w:left w:val="nil"/>
              <w:bottom w:val="nil"/>
              <w:right w:val="nil"/>
            </w:tcBorders>
            <w:shd w:val="clear" w:color="auto" w:fill="auto"/>
            <w:noWrap/>
            <w:vAlign w:val="center"/>
            <w:hideMark/>
          </w:tcPr>
          <w:p w14:paraId="6E6315D4" w14:textId="77777777" w:rsidR="00F521F9" w:rsidRPr="00733E3B" w:rsidRDefault="00F521F9" w:rsidP="00F521F9">
            <w:pPr>
              <w:spacing w:line="360" w:lineRule="auto"/>
              <w:jc w:val="center"/>
              <w:rPr>
                <w:rFonts w:eastAsia="Times New Roman"/>
                <w:sz w:val="18"/>
              </w:rPr>
            </w:pPr>
            <w:r w:rsidRPr="00733E3B">
              <w:rPr>
                <w:rFonts w:eastAsia="Times New Roman"/>
                <w:sz w:val="18"/>
              </w:rPr>
              <w:t>44509818</w:t>
            </w:r>
          </w:p>
        </w:tc>
        <w:tc>
          <w:tcPr>
            <w:tcW w:w="0" w:type="auto"/>
            <w:tcBorders>
              <w:top w:val="nil"/>
              <w:left w:val="nil"/>
              <w:bottom w:val="nil"/>
              <w:right w:val="nil"/>
            </w:tcBorders>
            <w:shd w:val="clear" w:color="auto" w:fill="auto"/>
            <w:noWrap/>
            <w:vAlign w:val="center"/>
            <w:hideMark/>
          </w:tcPr>
          <w:p w14:paraId="6A49611F"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1C1FCCE3"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0B03E627" w14:textId="6D9A29FF" w:rsidR="00F521F9" w:rsidRPr="00733E3B" w:rsidRDefault="00F521F9" w:rsidP="00F521F9">
            <w:pPr>
              <w:spacing w:line="360" w:lineRule="auto"/>
              <w:jc w:val="center"/>
              <w:rPr>
                <w:rFonts w:eastAsia="Times New Roman"/>
                <w:sz w:val="18"/>
              </w:rPr>
            </w:pPr>
            <w:r>
              <w:rPr>
                <w:sz w:val="18"/>
                <w:szCs w:val="18"/>
              </w:rPr>
              <w:t>0.034</w:t>
            </w:r>
          </w:p>
        </w:tc>
        <w:tc>
          <w:tcPr>
            <w:tcW w:w="0" w:type="auto"/>
            <w:tcBorders>
              <w:top w:val="nil"/>
              <w:left w:val="nil"/>
              <w:bottom w:val="nil"/>
              <w:right w:val="nil"/>
            </w:tcBorders>
            <w:shd w:val="clear" w:color="auto" w:fill="auto"/>
            <w:noWrap/>
            <w:vAlign w:val="center"/>
            <w:hideMark/>
          </w:tcPr>
          <w:p w14:paraId="2FA116CC" w14:textId="0A0150F7" w:rsidR="00F521F9" w:rsidRPr="00733E3B" w:rsidRDefault="00F521F9" w:rsidP="00F521F9">
            <w:pPr>
              <w:spacing w:line="360" w:lineRule="auto"/>
              <w:jc w:val="center"/>
              <w:rPr>
                <w:rFonts w:eastAsia="Times New Roman"/>
                <w:sz w:val="18"/>
              </w:rPr>
            </w:pPr>
            <w:r>
              <w:rPr>
                <w:sz w:val="18"/>
                <w:szCs w:val="18"/>
              </w:rPr>
              <w:t>1.790</w:t>
            </w:r>
          </w:p>
        </w:tc>
        <w:tc>
          <w:tcPr>
            <w:tcW w:w="0" w:type="auto"/>
            <w:tcBorders>
              <w:top w:val="nil"/>
              <w:left w:val="nil"/>
              <w:bottom w:val="nil"/>
              <w:right w:val="nil"/>
            </w:tcBorders>
            <w:shd w:val="clear" w:color="auto" w:fill="auto"/>
            <w:noWrap/>
            <w:vAlign w:val="center"/>
            <w:hideMark/>
          </w:tcPr>
          <w:p w14:paraId="51F46587" w14:textId="60D628E1" w:rsidR="00F521F9" w:rsidRPr="00733E3B" w:rsidRDefault="00F521F9" w:rsidP="00F521F9">
            <w:pPr>
              <w:spacing w:line="360" w:lineRule="auto"/>
              <w:jc w:val="center"/>
              <w:rPr>
                <w:rFonts w:eastAsia="Times New Roman"/>
                <w:sz w:val="18"/>
              </w:rPr>
            </w:pPr>
            <w:r>
              <w:rPr>
                <w:sz w:val="18"/>
                <w:szCs w:val="18"/>
              </w:rPr>
              <w:t>0.354</w:t>
            </w:r>
          </w:p>
        </w:tc>
        <w:tc>
          <w:tcPr>
            <w:tcW w:w="0" w:type="auto"/>
            <w:tcBorders>
              <w:top w:val="nil"/>
              <w:left w:val="nil"/>
              <w:bottom w:val="nil"/>
              <w:right w:val="nil"/>
            </w:tcBorders>
            <w:shd w:val="clear" w:color="auto" w:fill="auto"/>
            <w:noWrap/>
            <w:vAlign w:val="center"/>
            <w:hideMark/>
          </w:tcPr>
          <w:p w14:paraId="27E7C895" w14:textId="0DCD9878" w:rsidR="00F521F9" w:rsidRPr="00F521F9" w:rsidRDefault="00F521F9" w:rsidP="00F521F9">
            <w:pPr>
              <w:spacing w:line="360" w:lineRule="auto"/>
              <w:jc w:val="center"/>
              <w:rPr>
                <w:rFonts w:eastAsia="Times New Roman"/>
                <w:sz w:val="18"/>
              </w:rPr>
            </w:pPr>
            <w:r w:rsidRPr="00F521F9">
              <w:rPr>
                <w:sz w:val="18"/>
                <w:szCs w:val="18"/>
              </w:rPr>
              <w:t>4.25</w:t>
            </w:r>
            <w:r w:rsidRPr="00F521F9">
              <w:rPr>
                <w:iCs/>
                <w:sz w:val="18"/>
                <w:szCs w:val="18"/>
              </w:rPr>
              <w:t xml:space="preserve"> x 10</w:t>
            </w:r>
            <w:r w:rsidRPr="00F521F9">
              <w:rPr>
                <w:iCs/>
                <w:sz w:val="18"/>
                <w:szCs w:val="18"/>
                <w:vertAlign w:val="superscript"/>
              </w:rPr>
              <w:t>-7</w:t>
            </w:r>
          </w:p>
        </w:tc>
      </w:tr>
      <w:tr w:rsidR="00F521F9" w:rsidRPr="00733E3B" w14:paraId="3164E1D5"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76BA962" w14:textId="77777777" w:rsidR="00F521F9" w:rsidRPr="00733E3B" w:rsidRDefault="00F521F9" w:rsidP="00F521F9">
            <w:pPr>
              <w:spacing w:line="360" w:lineRule="auto"/>
              <w:jc w:val="center"/>
              <w:rPr>
                <w:rFonts w:eastAsia="Times New Roman"/>
                <w:sz w:val="18"/>
              </w:rPr>
            </w:pPr>
            <w:r w:rsidRPr="00733E3B">
              <w:rPr>
                <w:rFonts w:eastAsia="Times New Roman"/>
                <w:sz w:val="18"/>
              </w:rPr>
              <w:t>rs17383687</w:t>
            </w:r>
          </w:p>
        </w:tc>
        <w:tc>
          <w:tcPr>
            <w:tcW w:w="0" w:type="auto"/>
            <w:tcBorders>
              <w:top w:val="nil"/>
              <w:left w:val="nil"/>
              <w:bottom w:val="nil"/>
              <w:right w:val="nil"/>
            </w:tcBorders>
            <w:shd w:val="clear" w:color="auto" w:fill="auto"/>
            <w:noWrap/>
            <w:vAlign w:val="center"/>
            <w:hideMark/>
          </w:tcPr>
          <w:p w14:paraId="584DF051"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41092A7E" w14:textId="77777777" w:rsidR="00F521F9" w:rsidRPr="00733E3B" w:rsidRDefault="00F521F9" w:rsidP="00F521F9">
            <w:pPr>
              <w:spacing w:line="360" w:lineRule="auto"/>
              <w:jc w:val="center"/>
              <w:rPr>
                <w:rFonts w:eastAsia="Times New Roman"/>
                <w:sz w:val="18"/>
              </w:rPr>
            </w:pPr>
            <w:r w:rsidRPr="00733E3B">
              <w:rPr>
                <w:rFonts w:eastAsia="Times New Roman"/>
                <w:sz w:val="18"/>
              </w:rPr>
              <w:t>94963466</w:t>
            </w:r>
          </w:p>
        </w:tc>
        <w:tc>
          <w:tcPr>
            <w:tcW w:w="0" w:type="auto"/>
            <w:tcBorders>
              <w:top w:val="nil"/>
              <w:left w:val="nil"/>
              <w:bottom w:val="nil"/>
              <w:right w:val="nil"/>
            </w:tcBorders>
            <w:shd w:val="clear" w:color="auto" w:fill="auto"/>
            <w:noWrap/>
            <w:vAlign w:val="center"/>
            <w:hideMark/>
          </w:tcPr>
          <w:p w14:paraId="17B0002A"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5602FD4F"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4BBCA66D" w14:textId="2DF4CEA0" w:rsidR="00F521F9" w:rsidRPr="00733E3B" w:rsidRDefault="00F521F9" w:rsidP="00F521F9">
            <w:pPr>
              <w:spacing w:line="360" w:lineRule="auto"/>
              <w:jc w:val="center"/>
              <w:rPr>
                <w:rFonts w:eastAsia="Times New Roman"/>
                <w:sz w:val="18"/>
              </w:rPr>
            </w:pPr>
            <w:r>
              <w:rPr>
                <w:sz w:val="18"/>
                <w:szCs w:val="18"/>
              </w:rPr>
              <w:t>0.329</w:t>
            </w:r>
          </w:p>
        </w:tc>
        <w:tc>
          <w:tcPr>
            <w:tcW w:w="0" w:type="auto"/>
            <w:tcBorders>
              <w:top w:val="nil"/>
              <w:left w:val="nil"/>
              <w:bottom w:val="nil"/>
              <w:right w:val="nil"/>
            </w:tcBorders>
            <w:shd w:val="clear" w:color="auto" w:fill="auto"/>
            <w:noWrap/>
            <w:vAlign w:val="center"/>
            <w:hideMark/>
          </w:tcPr>
          <w:p w14:paraId="1F497E90" w14:textId="722A7AA9" w:rsidR="00F521F9" w:rsidRPr="00733E3B" w:rsidRDefault="00F521F9" w:rsidP="00F521F9">
            <w:pPr>
              <w:spacing w:line="360" w:lineRule="auto"/>
              <w:jc w:val="center"/>
              <w:rPr>
                <w:rFonts w:eastAsia="Times New Roman"/>
                <w:sz w:val="18"/>
              </w:rPr>
            </w:pPr>
            <w:r>
              <w:rPr>
                <w:sz w:val="18"/>
                <w:szCs w:val="18"/>
              </w:rPr>
              <w:t>0.653</w:t>
            </w:r>
          </w:p>
        </w:tc>
        <w:tc>
          <w:tcPr>
            <w:tcW w:w="0" w:type="auto"/>
            <w:tcBorders>
              <w:top w:val="nil"/>
              <w:left w:val="nil"/>
              <w:bottom w:val="nil"/>
              <w:right w:val="nil"/>
            </w:tcBorders>
            <w:shd w:val="clear" w:color="auto" w:fill="auto"/>
            <w:noWrap/>
            <w:vAlign w:val="center"/>
            <w:hideMark/>
          </w:tcPr>
          <w:p w14:paraId="6189216B" w14:textId="2938E518" w:rsidR="00F521F9" w:rsidRPr="00733E3B" w:rsidRDefault="00F521F9" w:rsidP="00F521F9">
            <w:pPr>
              <w:spacing w:line="360" w:lineRule="auto"/>
              <w:jc w:val="center"/>
              <w:rPr>
                <w:rFonts w:eastAsia="Times New Roman"/>
                <w:sz w:val="18"/>
              </w:rPr>
            </w:pPr>
            <w:r>
              <w:rPr>
                <w:sz w:val="18"/>
                <w:szCs w:val="18"/>
              </w:rPr>
              <w:t>0.129</w:t>
            </w:r>
          </w:p>
        </w:tc>
        <w:tc>
          <w:tcPr>
            <w:tcW w:w="0" w:type="auto"/>
            <w:tcBorders>
              <w:top w:val="nil"/>
              <w:left w:val="nil"/>
              <w:bottom w:val="nil"/>
              <w:right w:val="nil"/>
            </w:tcBorders>
            <w:shd w:val="clear" w:color="auto" w:fill="auto"/>
            <w:noWrap/>
            <w:vAlign w:val="center"/>
            <w:hideMark/>
          </w:tcPr>
          <w:p w14:paraId="64D3EE2B" w14:textId="74E279D5" w:rsidR="00F521F9" w:rsidRPr="00F521F9" w:rsidRDefault="00F521F9" w:rsidP="00F521F9">
            <w:pPr>
              <w:spacing w:line="360" w:lineRule="auto"/>
              <w:jc w:val="center"/>
              <w:rPr>
                <w:rFonts w:eastAsia="Times New Roman"/>
                <w:sz w:val="18"/>
              </w:rPr>
            </w:pPr>
            <w:r w:rsidRPr="00F521F9">
              <w:rPr>
                <w:sz w:val="18"/>
                <w:szCs w:val="18"/>
              </w:rPr>
              <w:t>4.33</w:t>
            </w:r>
            <w:r w:rsidRPr="00F521F9">
              <w:rPr>
                <w:iCs/>
                <w:sz w:val="18"/>
                <w:szCs w:val="18"/>
              </w:rPr>
              <w:t xml:space="preserve"> x 10</w:t>
            </w:r>
            <w:r w:rsidRPr="00F521F9">
              <w:rPr>
                <w:iCs/>
                <w:sz w:val="18"/>
                <w:szCs w:val="18"/>
                <w:vertAlign w:val="superscript"/>
              </w:rPr>
              <w:t>-7</w:t>
            </w:r>
          </w:p>
        </w:tc>
      </w:tr>
      <w:tr w:rsidR="00F521F9" w:rsidRPr="00733E3B" w14:paraId="214FD8E4"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63865AD" w14:textId="77777777" w:rsidR="00F521F9" w:rsidRPr="00733E3B" w:rsidRDefault="00F521F9" w:rsidP="00F521F9">
            <w:pPr>
              <w:spacing w:line="360" w:lineRule="auto"/>
              <w:jc w:val="center"/>
              <w:rPr>
                <w:rFonts w:eastAsia="Times New Roman"/>
                <w:sz w:val="18"/>
              </w:rPr>
            </w:pPr>
            <w:r w:rsidRPr="00733E3B">
              <w:rPr>
                <w:rFonts w:eastAsia="Times New Roman"/>
                <w:sz w:val="18"/>
              </w:rPr>
              <w:t>rs12497549</w:t>
            </w:r>
          </w:p>
        </w:tc>
        <w:tc>
          <w:tcPr>
            <w:tcW w:w="0" w:type="auto"/>
            <w:tcBorders>
              <w:top w:val="nil"/>
              <w:left w:val="nil"/>
              <w:bottom w:val="nil"/>
              <w:right w:val="nil"/>
            </w:tcBorders>
            <w:shd w:val="clear" w:color="auto" w:fill="auto"/>
            <w:noWrap/>
            <w:vAlign w:val="center"/>
            <w:hideMark/>
          </w:tcPr>
          <w:p w14:paraId="3CA1414A"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11528A81" w14:textId="77777777" w:rsidR="00F521F9" w:rsidRPr="00733E3B" w:rsidRDefault="00F521F9" w:rsidP="00F521F9">
            <w:pPr>
              <w:spacing w:line="360" w:lineRule="auto"/>
              <w:jc w:val="center"/>
              <w:rPr>
                <w:rFonts w:eastAsia="Times New Roman"/>
                <w:sz w:val="18"/>
              </w:rPr>
            </w:pPr>
            <w:r w:rsidRPr="00733E3B">
              <w:rPr>
                <w:rFonts w:eastAsia="Times New Roman"/>
                <w:sz w:val="18"/>
              </w:rPr>
              <w:t>20072654</w:t>
            </w:r>
          </w:p>
        </w:tc>
        <w:tc>
          <w:tcPr>
            <w:tcW w:w="0" w:type="auto"/>
            <w:tcBorders>
              <w:top w:val="nil"/>
              <w:left w:val="nil"/>
              <w:bottom w:val="nil"/>
              <w:right w:val="nil"/>
            </w:tcBorders>
            <w:shd w:val="clear" w:color="auto" w:fill="auto"/>
            <w:noWrap/>
            <w:vAlign w:val="center"/>
            <w:hideMark/>
          </w:tcPr>
          <w:p w14:paraId="26982971"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367A9ED5"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192C0F7F" w14:textId="7F25D530" w:rsidR="00F521F9" w:rsidRPr="00733E3B" w:rsidRDefault="00F521F9" w:rsidP="00F521F9">
            <w:pPr>
              <w:spacing w:line="360" w:lineRule="auto"/>
              <w:jc w:val="center"/>
              <w:rPr>
                <w:rFonts w:eastAsia="Times New Roman"/>
                <w:sz w:val="18"/>
              </w:rPr>
            </w:pPr>
            <w:r>
              <w:rPr>
                <w:sz w:val="18"/>
                <w:szCs w:val="18"/>
              </w:rPr>
              <w:t>0.157</w:t>
            </w:r>
          </w:p>
        </w:tc>
        <w:tc>
          <w:tcPr>
            <w:tcW w:w="0" w:type="auto"/>
            <w:tcBorders>
              <w:top w:val="nil"/>
              <w:left w:val="nil"/>
              <w:bottom w:val="nil"/>
              <w:right w:val="nil"/>
            </w:tcBorders>
            <w:shd w:val="clear" w:color="auto" w:fill="auto"/>
            <w:noWrap/>
            <w:vAlign w:val="center"/>
            <w:hideMark/>
          </w:tcPr>
          <w:p w14:paraId="4A5B44DE" w14:textId="1D2121A3" w:rsidR="00F521F9" w:rsidRPr="00733E3B" w:rsidRDefault="00F521F9" w:rsidP="00F521F9">
            <w:pPr>
              <w:spacing w:line="360" w:lineRule="auto"/>
              <w:jc w:val="center"/>
              <w:rPr>
                <w:rFonts w:eastAsia="Times New Roman"/>
                <w:sz w:val="18"/>
              </w:rPr>
            </w:pPr>
            <w:r>
              <w:rPr>
                <w:sz w:val="18"/>
                <w:szCs w:val="18"/>
              </w:rPr>
              <w:t>0.898</w:t>
            </w:r>
          </w:p>
        </w:tc>
        <w:tc>
          <w:tcPr>
            <w:tcW w:w="0" w:type="auto"/>
            <w:tcBorders>
              <w:top w:val="nil"/>
              <w:left w:val="nil"/>
              <w:bottom w:val="nil"/>
              <w:right w:val="nil"/>
            </w:tcBorders>
            <w:shd w:val="clear" w:color="auto" w:fill="auto"/>
            <w:noWrap/>
            <w:vAlign w:val="center"/>
            <w:hideMark/>
          </w:tcPr>
          <w:p w14:paraId="2A6DC84D" w14:textId="70A0DFFE" w:rsidR="00F521F9" w:rsidRPr="00733E3B" w:rsidRDefault="00F521F9" w:rsidP="00F521F9">
            <w:pPr>
              <w:spacing w:line="360" w:lineRule="auto"/>
              <w:jc w:val="center"/>
              <w:rPr>
                <w:rFonts w:eastAsia="Times New Roman"/>
                <w:sz w:val="18"/>
              </w:rPr>
            </w:pPr>
            <w:r>
              <w:rPr>
                <w:sz w:val="18"/>
                <w:szCs w:val="18"/>
              </w:rPr>
              <w:t>0.178</w:t>
            </w:r>
          </w:p>
        </w:tc>
        <w:tc>
          <w:tcPr>
            <w:tcW w:w="0" w:type="auto"/>
            <w:tcBorders>
              <w:top w:val="nil"/>
              <w:left w:val="nil"/>
              <w:bottom w:val="nil"/>
              <w:right w:val="nil"/>
            </w:tcBorders>
            <w:shd w:val="clear" w:color="auto" w:fill="auto"/>
            <w:noWrap/>
            <w:vAlign w:val="center"/>
            <w:hideMark/>
          </w:tcPr>
          <w:p w14:paraId="50A9E8AB" w14:textId="5495B88D" w:rsidR="00F521F9" w:rsidRPr="00F521F9" w:rsidRDefault="00F521F9" w:rsidP="00F521F9">
            <w:pPr>
              <w:spacing w:line="360" w:lineRule="auto"/>
              <w:jc w:val="center"/>
              <w:rPr>
                <w:rFonts w:eastAsia="Times New Roman"/>
                <w:sz w:val="18"/>
              </w:rPr>
            </w:pPr>
            <w:r w:rsidRPr="00F521F9">
              <w:rPr>
                <w:sz w:val="18"/>
                <w:szCs w:val="18"/>
              </w:rPr>
              <w:t>4.52</w:t>
            </w:r>
            <w:r w:rsidRPr="00F521F9">
              <w:rPr>
                <w:iCs/>
                <w:sz w:val="18"/>
                <w:szCs w:val="18"/>
              </w:rPr>
              <w:t xml:space="preserve"> x 10</w:t>
            </w:r>
            <w:r w:rsidRPr="00F521F9">
              <w:rPr>
                <w:iCs/>
                <w:sz w:val="18"/>
                <w:szCs w:val="18"/>
                <w:vertAlign w:val="superscript"/>
              </w:rPr>
              <w:t>-7</w:t>
            </w:r>
          </w:p>
        </w:tc>
      </w:tr>
      <w:tr w:rsidR="00F521F9" w:rsidRPr="00733E3B" w14:paraId="1AE6BE9E" w14:textId="77777777" w:rsidTr="006F38B6">
        <w:trPr>
          <w:trHeight w:val="271"/>
          <w:jc w:val="center"/>
        </w:trPr>
        <w:tc>
          <w:tcPr>
            <w:tcW w:w="0" w:type="auto"/>
            <w:tcBorders>
              <w:top w:val="nil"/>
              <w:left w:val="nil"/>
              <w:right w:val="nil"/>
            </w:tcBorders>
            <w:shd w:val="clear" w:color="auto" w:fill="auto"/>
            <w:noWrap/>
            <w:vAlign w:val="center"/>
            <w:hideMark/>
          </w:tcPr>
          <w:p w14:paraId="0F406478" w14:textId="77777777" w:rsidR="00F521F9" w:rsidRPr="00733E3B" w:rsidRDefault="00F521F9" w:rsidP="00F521F9">
            <w:pPr>
              <w:spacing w:line="360" w:lineRule="auto"/>
              <w:jc w:val="center"/>
              <w:rPr>
                <w:rFonts w:eastAsia="Times New Roman"/>
                <w:sz w:val="18"/>
              </w:rPr>
            </w:pPr>
            <w:r w:rsidRPr="00733E3B">
              <w:rPr>
                <w:rFonts w:eastAsia="Times New Roman"/>
                <w:sz w:val="18"/>
              </w:rPr>
              <w:t>rs36147593</w:t>
            </w:r>
          </w:p>
        </w:tc>
        <w:tc>
          <w:tcPr>
            <w:tcW w:w="0" w:type="auto"/>
            <w:tcBorders>
              <w:top w:val="nil"/>
              <w:left w:val="nil"/>
              <w:right w:val="nil"/>
            </w:tcBorders>
            <w:shd w:val="clear" w:color="auto" w:fill="auto"/>
            <w:noWrap/>
            <w:vAlign w:val="center"/>
            <w:hideMark/>
          </w:tcPr>
          <w:p w14:paraId="345B0791" w14:textId="77777777" w:rsidR="00F521F9" w:rsidRPr="00733E3B" w:rsidRDefault="00F521F9" w:rsidP="00F521F9">
            <w:pPr>
              <w:spacing w:line="360" w:lineRule="auto"/>
              <w:jc w:val="center"/>
              <w:rPr>
                <w:rFonts w:eastAsia="Times New Roman"/>
                <w:sz w:val="18"/>
              </w:rPr>
            </w:pPr>
            <w:r w:rsidRPr="00733E3B">
              <w:rPr>
                <w:rFonts w:eastAsia="Times New Roman"/>
                <w:sz w:val="18"/>
              </w:rPr>
              <w:t>15</w:t>
            </w:r>
          </w:p>
        </w:tc>
        <w:tc>
          <w:tcPr>
            <w:tcW w:w="0" w:type="auto"/>
            <w:tcBorders>
              <w:top w:val="nil"/>
              <w:left w:val="nil"/>
              <w:right w:val="nil"/>
            </w:tcBorders>
            <w:shd w:val="clear" w:color="auto" w:fill="auto"/>
            <w:noWrap/>
            <w:vAlign w:val="center"/>
            <w:hideMark/>
          </w:tcPr>
          <w:p w14:paraId="233E1374" w14:textId="77777777" w:rsidR="00F521F9" w:rsidRPr="00733E3B" w:rsidRDefault="00F521F9" w:rsidP="00F521F9">
            <w:pPr>
              <w:spacing w:line="360" w:lineRule="auto"/>
              <w:jc w:val="center"/>
              <w:rPr>
                <w:rFonts w:eastAsia="Times New Roman"/>
                <w:sz w:val="18"/>
              </w:rPr>
            </w:pPr>
            <w:r w:rsidRPr="00733E3B">
              <w:rPr>
                <w:rFonts w:eastAsia="Times New Roman"/>
                <w:sz w:val="18"/>
              </w:rPr>
              <w:t>27587764</w:t>
            </w:r>
          </w:p>
        </w:tc>
        <w:tc>
          <w:tcPr>
            <w:tcW w:w="0" w:type="auto"/>
            <w:tcBorders>
              <w:top w:val="nil"/>
              <w:left w:val="nil"/>
              <w:right w:val="nil"/>
            </w:tcBorders>
            <w:shd w:val="clear" w:color="auto" w:fill="auto"/>
            <w:noWrap/>
            <w:vAlign w:val="center"/>
            <w:hideMark/>
          </w:tcPr>
          <w:p w14:paraId="1F7D1173"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right w:val="nil"/>
            </w:tcBorders>
            <w:shd w:val="clear" w:color="auto" w:fill="auto"/>
            <w:noWrap/>
            <w:vAlign w:val="center"/>
            <w:hideMark/>
          </w:tcPr>
          <w:p w14:paraId="1C13271F"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right w:val="nil"/>
            </w:tcBorders>
            <w:shd w:val="clear" w:color="auto" w:fill="auto"/>
            <w:noWrap/>
            <w:vAlign w:val="center"/>
            <w:hideMark/>
          </w:tcPr>
          <w:p w14:paraId="25D08889" w14:textId="71F41302" w:rsidR="00F521F9" w:rsidRPr="00733E3B" w:rsidRDefault="00F521F9" w:rsidP="00F521F9">
            <w:pPr>
              <w:spacing w:line="360" w:lineRule="auto"/>
              <w:jc w:val="center"/>
              <w:rPr>
                <w:rFonts w:eastAsia="Times New Roman"/>
                <w:sz w:val="18"/>
              </w:rPr>
            </w:pPr>
            <w:r>
              <w:rPr>
                <w:sz w:val="18"/>
                <w:szCs w:val="18"/>
              </w:rPr>
              <w:t>0.110</w:t>
            </w:r>
          </w:p>
        </w:tc>
        <w:tc>
          <w:tcPr>
            <w:tcW w:w="0" w:type="auto"/>
            <w:tcBorders>
              <w:top w:val="nil"/>
              <w:left w:val="nil"/>
              <w:right w:val="nil"/>
            </w:tcBorders>
            <w:shd w:val="clear" w:color="auto" w:fill="auto"/>
            <w:noWrap/>
            <w:vAlign w:val="center"/>
            <w:hideMark/>
          </w:tcPr>
          <w:p w14:paraId="4C12B30E" w14:textId="3DDD7B51" w:rsidR="00F521F9" w:rsidRPr="00733E3B" w:rsidRDefault="00F521F9" w:rsidP="00F521F9">
            <w:pPr>
              <w:spacing w:line="360" w:lineRule="auto"/>
              <w:jc w:val="center"/>
              <w:rPr>
                <w:rFonts w:eastAsia="Times New Roman"/>
                <w:sz w:val="18"/>
              </w:rPr>
            </w:pPr>
            <w:r>
              <w:rPr>
                <w:sz w:val="18"/>
                <w:szCs w:val="18"/>
              </w:rPr>
              <w:t>1.119</w:t>
            </w:r>
          </w:p>
        </w:tc>
        <w:tc>
          <w:tcPr>
            <w:tcW w:w="0" w:type="auto"/>
            <w:tcBorders>
              <w:top w:val="nil"/>
              <w:left w:val="nil"/>
              <w:right w:val="nil"/>
            </w:tcBorders>
            <w:shd w:val="clear" w:color="auto" w:fill="auto"/>
            <w:noWrap/>
            <w:vAlign w:val="center"/>
            <w:hideMark/>
          </w:tcPr>
          <w:p w14:paraId="046BFE46" w14:textId="04DD9956" w:rsidR="00F521F9" w:rsidRPr="00733E3B" w:rsidRDefault="00F521F9" w:rsidP="00F521F9">
            <w:pPr>
              <w:spacing w:line="360" w:lineRule="auto"/>
              <w:jc w:val="center"/>
              <w:rPr>
                <w:rFonts w:eastAsia="Times New Roman"/>
                <w:sz w:val="18"/>
              </w:rPr>
            </w:pPr>
            <w:r>
              <w:rPr>
                <w:sz w:val="18"/>
                <w:szCs w:val="18"/>
              </w:rPr>
              <w:t>0.222</w:t>
            </w:r>
          </w:p>
        </w:tc>
        <w:tc>
          <w:tcPr>
            <w:tcW w:w="0" w:type="auto"/>
            <w:tcBorders>
              <w:top w:val="nil"/>
              <w:left w:val="nil"/>
              <w:right w:val="nil"/>
            </w:tcBorders>
            <w:shd w:val="clear" w:color="auto" w:fill="auto"/>
            <w:noWrap/>
            <w:vAlign w:val="center"/>
            <w:hideMark/>
          </w:tcPr>
          <w:p w14:paraId="3E068345" w14:textId="51C9EA31" w:rsidR="00F521F9" w:rsidRPr="00F521F9" w:rsidRDefault="00F521F9" w:rsidP="00F521F9">
            <w:pPr>
              <w:spacing w:line="360" w:lineRule="auto"/>
              <w:jc w:val="center"/>
              <w:rPr>
                <w:rFonts w:eastAsia="Times New Roman"/>
                <w:sz w:val="18"/>
              </w:rPr>
            </w:pPr>
            <w:r w:rsidRPr="00F521F9">
              <w:rPr>
                <w:sz w:val="18"/>
                <w:szCs w:val="18"/>
              </w:rPr>
              <w:t>4.86</w:t>
            </w:r>
            <w:r w:rsidRPr="00F521F9">
              <w:rPr>
                <w:iCs/>
                <w:sz w:val="18"/>
                <w:szCs w:val="18"/>
              </w:rPr>
              <w:t xml:space="preserve"> x 10</w:t>
            </w:r>
            <w:r w:rsidRPr="00F521F9">
              <w:rPr>
                <w:iCs/>
                <w:sz w:val="18"/>
                <w:szCs w:val="18"/>
                <w:vertAlign w:val="superscript"/>
              </w:rPr>
              <w:t>-7</w:t>
            </w:r>
          </w:p>
        </w:tc>
      </w:tr>
      <w:tr w:rsidR="00F521F9" w:rsidRPr="00733E3B" w14:paraId="00C1CD11" w14:textId="77777777" w:rsidTr="006F38B6">
        <w:trPr>
          <w:trHeight w:val="271"/>
          <w:jc w:val="center"/>
        </w:trPr>
        <w:tc>
          <w:tcPr>
            <w:tcW w:w="0" w:type="auto"/>
            <w:tcBorders>
              <w:top w:val="nil"/>
              <w:left w:val="nil"/>
              <w:right w:val="nil"/>
            </w:tcBorders>
            <w:shd w:val="clear" w:color="auto" w:fill="auto"/>
            <w:noWrap/>
            <w:vAlign w:val="center"/>
            <w:hideMark/>
          </w:tcPr>
          <w:p w14:paraId="212B70FE" w14:textId="77777777" w:rsidR="00F521F9" w:rsidRPr="00733E3B" w:rsidRDefault="00F521F9" w:rsidP="00F521F9">
            <w:pPr>
              <w:spacing w:line="360" w:lineRule="auto"/>
              <w:jc w:val="center"/>
              <w:rPr>
                <w:rFonts w:eastAsia="Times New Roman"/>
                <w:sz w:val="18"/>
              </w:rPr>
            </w:pPr>
            <w:r w:rsidRPr="00733E3B">
              <w:rPr>
                <w:rFonts w:eastAsia="Times New Roman"/>
                <w:sz w:val="18"/>
              </w:rPr>
              <w:t>rs10933941</w:t>
            </w:r>
          </w:p>
        </w:tc>
        <w:tc>
          <w:tcPr>
            <w:tcW w:w="0" w:type="auto"/>
            <w:tcBorders>
              <w:top w:val="nil"/>
              <w:left w:val="nil"/>
              <w:right w:val="nil"/>
            </w:tcBorders>
            <w:shd w:val="clear" w:color="auto" w:fill="auto"/>
            <w:noWrap/>
            <w:vAlign w:val="center"/>
            <w:hideMark/>
          </w:tcPr>
          <w:p w14:paraId="1A9A7F97"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right w:val="nil"/>
            </w:tcBorders>
            <w:shd w:val="clear" w:color="auto" w:fill="auto"/>
            <w:noWrap/>
            <w:vAlign w:val="center"/>
            <w:hideMark/>
          </w:tcPr>
          <w:p w14:paraId="341D89FD" w14:textId="77777777" w:rsidR="00F521F9" w:rsidRPr="00733E3B" w:rsidRDefault="00F521F9" w:rsidP="00F521F9">
            <w:pPr>
              <w:spacing w:line="360" w:lineRule="auto"/>
              <w:jc w:val="center"/>
              <w:rPr>
                <w:rFonts w:eastAsia="Times New Roman"/>
                <w:sz w:val="18"/>
              </w:rPr>
            </w:pPr>
            <w:r w:rsidRPr="00733E3B">
              <w:rPr>
                <w:rFonts w:eastAsia="Times New Roman"/>
                <w:sz w:val="18"/>
              </w:rPr>
              <w:t>94965589</w:t>
            </w:r>
          </w:p>
        </w:tc>
        <w:tc>
          <w:tcPr>
            <w:tcW w:w="0" w:type="auto"/>
            <w:tcBorders>
              <w:top w:val="nil"/>
              <w:left w:val="nil"/>
              <w:right w:val="nil"/>
            </w:tcBorders>
            <w:shd w:val="clear" w:color="auto" w:fill="auto"/>
            <w:noWrap/>
            <w:vAlign w:val="center"/>
            <w:hideMark/>
          </w:tcPr>
          <w:p w14:paraId="6C438959"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right w:val="nil"/>
            </w:tcBorders>
            <w:shd w:val="clear" w:color="auto" w:fill="auto"/>
            <w:noWrap/>
            <w:vAlign w:val="center"/>
            <w:hideMark/>
          </w:tcPr>
          <w:p w14:paraId="75F8FE62"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right w:val="nil"/>
            </w:tcBorders>
            <w:shd w:val="clear" w:color="auto" w:fill="auto"/>
            <w:noWrap/>
            <w:vAlign w:val="center"/>
            <w:hideMark/>
          </w:tcPr>
          <w:p w14:paraId="6C43FAE6" w14:textId="2625E183" w:rsidR="00F521F9" w:rsidRPr="00733E3B" w:rsidRDefault="00F521F9" w:rsidP="00F521F9">
            <w:pPr>
              <w:spacing w:line="360" w:lineRule="auto"/>
              <w:jc w:val="center"/>
              <w:rPr>
                <w:rFonts w:eastAsia="Times New Roman"/>
                <w:sz w:val="18"/>
              </w:rPr>
            </w:pPr>
            <w:r>
              <w:rPr>
                <w:sz w:val="18"/>
                <w:szCs w:val="18"/>
              </w:rPr>
              <w:t>0.329</w:t>
            </w:r>
          </w:p>
        </w:tc>
        <w:tc>
          <w:tcPr>
            <w:tcW w:w="0" w:type="auto"/>
            <w:tcBorders>
              <w:top w:val="nil"/>
              <w:left w:val="nil"/>
              <w:right w:val="nil"/>
            </w:tcBorders>
            <w:shd w:val="clear" w:color="auto" w:fill="auto"/>
            <w:noWrap/>
            <w:vAlign w:val="center"/>
            <w:hideMark/>
          </w:tcPr>
          <w:p w14:paraId="06FD28CB" w14:textId="1206A5A3" w:rsidR="00F521F9" w:rsidRPr="00733E3B" w:rsidRDefault="00F521F9" w:rsidP="00F521F9">
            <w:pPr>
              <w:spacing w:line="360" w:lineRule="auto"/>
              <w:jc w:val="center"/>
              <w:rPr>
                <w:rFonts w:eastAsia="Times New Roman"/>
                <w:sz w:val="18"/>
              </w:rPr>
            </w:pPr>
            <w:r>
              <w:rPr>
                <w:sz w:val="18"/>
                <w:szCs w:val="18"/>
              </w:rPr>
              <w:t>0.635</w:t>
            </w:r>
          </w:p>
        </w:tc>
        <w:tc>
          <w:tcPr>
            <w:tcW w:w="0" w:type="auto"/>
            <w:tcBorders>
              <w:top w:val="nil"/>
              <w:left w:val="nil"/>
              <w:right w:val="nil"/>
            </w:tcBorders>
            <w:shd w:val="clear" w:color="auto" w:fill="auto"/>
            <w:noWrap/>
            <w:vAlign w:val="center"/>
            <w:hideMark/>
          </w:tcPr>
          <w:p w14:paraId="3912A221" w14:textId="245B45C0" w:rsidR="00F521F9" w:rsidRPr="00733E3B" w:rsidRDefault="00F521F9" w:rsidP="00F521F9">
            <w:pPr>
              <w:spacing w:line="360" w:lineRule="auto"/>
              <w:jc w:val="center"/>
              <w:rPr>
                <w:rFonts w:eastAsia="Times New Roman"/>
                <w:sz w:val="18"/>
              </w:rPr>
            </w:pPr>
            <w:r>
              <w:rPr>
                <w:sz w:val="18"/>
                <w:szCs w:val="18"/>
              </w:rPr>
              <w:t>0.126</w:t>
            </w:r>
          </w:p>
        </w:tc>
        <w:tc>
          <w:tcPr>
            <w:tcW w:w="0" w:type="auto"/>
            <w:tcBorders>
              <w:top w:val="nil"/>
              <w:left w:val="nil"/>
              <w:right w:val="nil"/>
            </w:tcBorders>
            <w:shd w:val="clear" w:color="auto" w:fill="auto"/>
            <w:noWrap/>
            <w:vAlign w:val="center"/>
            <w:hideMark/>
          </w:tcPr>
          <w:p w14:paraId="1AE2902D" w14:textId="09C99824" w:rsidR="00F521F9" w:rsidRPr="00F521F9" w:rsidRDefault="00F521F9" w:rsidP="00F521F9">
            <w:pPr>
              <w:spacing w:line="360" w:lineRule="auto"/>
              <w:jc w:val="center"/>
              <w:rPr>
                <w:rFonts w:eastAsia="Times New Roman"/>
                <w:sz w:val="18"/>
              </w:rPr>
            </w:pPr>
            <w:r w:rsidRPr="00F521F9">
              <w:rPr>
                <w:sz w:val="18"/>
                <w:szCs w:val="18"/>
              </w:rPr>
              <w:t>4.98</w:t>
            </w:r>
            <w:r w:rsidRPr="00F521F9">
              <w:rPr>
                <w:iCs/>
                <w:sz w:val="18"/>
                <w:szCs w:val="18"/>
              </w:rPr>
              <w:t xml:space="preserve"> x 10</w:t>
            </w:r>
            <w:r w:rsidRPr="00F521F9">
              <w:rPr>
                <w:iCs/>
                <w:sz w:val="18"/>
                <w:szCs w:val="18"/>
                <w:vertAlign w:val="superscript"/>
              </w:rPr>
              <w:t>-7</w:t>
            </w:r>
          </w:p>
        </w:tc>
      </w:tr>
      <w:tr w:rsidR="00F521F9" w:rsidRPr="00733E3B" w14:paraId="7DD109FE" w14:textId="77777777" w:rsidTr="006F38B6">
        <w:trPr>
          <w:trHeight w:val="271"/>
          <w:jc w:val="center"/>
        </w:trPr>
        <w:tc>
          <w:tcPr>
            <w:tcW w:w="0" w:type="auto"/>
            <w:tcBorders>
              <w:left w:val="nil"/>
              <w:bottom w:val="nil"/>
              <w:right w:val="nil"/>
            </w:tcBorders>
            <w:shd w:val="clear" w:color="auto" w:fill="auto"/>
            <w:noWrap/>
            <w:vAlign w:val="center"/>
            <w:hideMark/>
          </w:tcPr>
          <w:p w14:paraId="25E4B9ED" w14:textId="77777777" w:rsidR="00F521F9" w:rsidRPr="00733E3B" w:rsidRDefault="00F521F9" w:rsidP="00F521F9">
            <w:pPr>
              <w:spacing w:line="360" w:lineRule="auto"/>
              <w:jc w:val="center"/>
              <w:rPr>
                <w:rFonts w:eastAsia="Times New Roman"/>
                <w:sz w:val="18"/>
              </w:rPr>
            </w:pPr>
            <w:r w:rsidRPr="00733E3B">
              <w:rPr>
                <w:rFonts w:eastAsia="Times New Roman"/>
                <w:sz w:val="18"/>
              </w:rPr>
              <w:t>rs116407196</w:t>
            </w:r>
          </w:p>
        </w:tc>
        <w:tc>
          <w:tcPr>
            <w:tcW w:w="0" w:type="auto"/>
            <w:tcBorders>
              <w:left w:val="nil"/>
              <w:bottom w:val="nil"/>
              <w:right w:val="nil"/>
            </w:tcBorders>
            <w:shd w:val="clear" w:color="auto" w:fill="auto"/>
            <w:noWrap/>
            <w:vAlign w:val="center"/>
            <w:hideMark/>
          </w:tcPr>
          <w:p w14:paraId="52BD8E24" w14:textId="77777777" w:rsidR="00F521F9" w:rsidRPr="00733E3B" w:rsidRDefault="00F521F9" w:rsidP="00F521F9">
            <w:pPr>
              <w:spacing w:line="360" w:lineRule="auto"/>
              <w:jc w:val="center"/>
              <w:rPr>
                <w:rFonts w:eastAsia="Times New Roman"/>
                <w:sz w:val="18"/>
              </w:rPr>
            </w:pPr>
            <w:r w:rsidRPr="00733E3B">
              <w:rPr>
                <w:rFonts w:eastAsia="Times New Roman"/>
                <w:sz w:val="18"/>
              </w:rPr>
              <w:t>5</w:t>
            </w:r>
          </w:p>
        </w:tc>
        <w:tc>
          <w:tcPr>
            <w:tcW w:w="0" w:type="auto"/>
            <w:tcBorders>
              <w:left w:val="nil"/>
              <w:bottom w:val="nil"/>
              <w:right w:val="nil"/>
            </w:tcBorders>
            <w:shd w:val="clear" w:color="auto" w:fill="auto"/>
            <w:noWrap/>
            <w:vAlign w:val="center"/>
            <w:hideMark/>
          </w:tcPr>
          <w:p w14:paraId="4D02E6A3" w14:textId="77777777" w:rsidR="00F521F9" w:rsidRPr="00733E3B" w:rsidRDefault="00F521F9" w:rsidP="00F521F9">
            <w:pPr>
              <w:spacing w:line="360" w:lineRule="auto"/>
              <w:jc w:val="center"/>
              <w:rPr>
                <w:rFonts w:eastAsia="Times New Roman"/>
                <w:sz w:val="18"/>
              </w:rPr>
            </w:pPr>
            <w:r w:rsidRPr="00733E3B">
              <w:rPr>
                <w:rFonts w:eastAsia="Times New Roman"/>
                <w:sz w:val="18"/>
              </w:rPr>
              <w:t>102973337</w:t>
            </w:r>
          </w:p>
        </w:tc>
        <w:tc>
          <w:tcPr>
            <w:tcW w:w="0" w:type="auto"/>
            <w:tcBorders>
              <w:left w:val="nil"/>
              <w:bottom w:val="nil"/>
              <w:right w:val="nil"/>
            </w:tcBorders>
            <w:shd w:val="clear" w:color="auto" w:fill="auto"/>
            <w:noWrap/>
            <w:vAlign w:val="center"/>
            <w:hideMark/>
          </w:tcPr>
          <w:p w14:paraId="0356DE6D"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left w:val="nil"/>
              <w:bottom w:val="nil"/>
              <w:right w:val="nil"/>
            </w:tcBorders>
            <w:shd w:val="clear" w:color="auto" w:fill="auto"/>
            <w:noWrap/>
            <w:vAlign w:val="center"/>
            <w:hideMark/>
          </w:tcPr>
          <w:p w14:paraId="369F9B98"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left w:val="nil"/>
              <w:bottom w:val="nil"/>
              <w:right w:val="nil"/>
            </w:tcBorders>
            <w:shd w:val="clear" w:color="auto" w:fill="auto"/>
            <w:noWrap/>
            <w:vAlign w:val="center"/>
            <w:hideMark/>
          </w:tcPr>
          <w:p w14:paraId="2420DF33" w14:textId="1B5BC06F" w:rsidR="00F521F9" w:rsidRPr="00733E3B" w:rsidRDefault="00F521F9" w:rsidP="00F521F9">
            <w:pPr>
              <w:spacing w:line="360" w:lineRule="auto"/>
              <w:jc w:val="center"/>
              <w:rPr>
                <w:rFonts w:eastAsia="Times New Roman"/>
                <w:sz w:val="18"/>
              </w:rPr>
            </w:pPr>
            <w:r>
              <w:rPr>
                <w:sz w:val="18"/>
                <w:szCs w:val="18"/>
              </w:rPr>
              <w:t>0.035</w:t>
            </w:r>
          </w:p>
        </w:tc>
        <w:tc>
          <w:tcPr>
            <w:tcW w:w="0" w:type="auto"/>
            <w:tcBorders>
              <w:left w:val="nil"/>
              <w:bottom w:val="nil"/>
              <w:right w:val="nil"/>
            </w:tcBorders>
            <w:shd w:val="clear" w:color="auto" w:fill="auto"/>
            <w:noWrap/>
            <w:vAlign w:val="center"/>
            <w:hideMark/>
          </w:tcPr>
          <w:p w14:paraId="1C1F7E39" w14:textId="469A3263" w:rsidR="00F521F9" w:rsidRPr="00733E3B" w:rsidRDefault="00F521F9" w:rsidP="00F521F9">
            <w:pPr>
              <w:spacing w:line="360" w:lineRule="auto"/>
              <w:jc w:val="center"/>
              <w:rPr>
                <w:rFonts w:eastAsia="Times New Roman"/>
                <w:sz w:val="18"/>
              </w:rPr>
            </w:pPr>
            <w:r>
              <w:rPr>
                <w:sz w:val="18"/>
                <w:szCs w:val="18"/>
              </w:rPr>
              <w:t>1.804</w:t>
            </w:r>
          </w:p>
        </w:tc>
        <w:tc>
          <w:tcPr>
            <w:tcW w:w="0" w:type="auto"/>
            <w:tcBorders>
              <w:left w:val="nil"/>
              <w:bottom w:val="nil"/>
              <w:right w:val="nil"/>
            </w:tcBorders>
            <w:shd w:val="clear" w:color="auto" w:fill="auto"/>
            <w:noWrap/>
            <w:vAlign w:val="center"/>
            <w:hideMark/>
          </w:tcPr>
          <w:p w14:paraId="7F3A0A40" w14:textId="24354540" w:rsidR="00F521F9" w:rsidRPr="00733E3B" w:rsidRDefault="00F521F9" w:rsidP="00F521F9">
            <w:pPr>
              <w:spacing w:line="360" w:lineRule="auto"/>
              <w:jc w:val="center"/>
              <w:rPr>
                <w:rFonts w:eastAsia="Times New Roman"/>
                <w:sz w:val="18"/>
              </w:rPr>
            </w:pPr>
            <w:r>
              <w:rPr>
                <w:sz w:val="18"/>
                <w:szCs w:val="18"/>
              </w:rPr>
              <w:t>0.360</w:t>
            </w:r>
          </w:p>
        </w:tc>
        <w:tc>
          <w:tcPr>
            <w:tcW w:w="0" w:type="auto"/>
            <w:tcBorders>
              <w:left w:val="nil"/>
              <w:bottom w:val="nil"/>
              <w:right w:val="nil"/>
            </w:tcBorders>
            <w:shd w:val="clear" w:color="auto" w:fill="auto"/>
            <w:noWrap/>
            <w:vAlign w:val="center"/>
            <w:hideMark/>
          </w:tcPr>
          <w:p w14:paraId="70A82645" w14:textId="22B57EED" w:rsidR="00F521F9" w:rsidRPr="00F521F9" w:rsidRDefault="00F521F9" w:rsidP="00F521F9">
            <w:pPr>
              <w:spacing w:line="360" w:lineRule="auto"/>
              <w:jc w:val="center"/>
              <w:rPr>
                <w:rFonts w:eastAsia="Times New Roman"/>
                <w:sz w:val="18"/>
              </w:rPr>
            </w:pPr>
            <w:r w:rsidRPr="00F521F9">
              <w:rPr>
                <w:sz w:val="18"/>
                <w:szCs w:val="18"/>
              </w:rPr>
              <w:t>5.25</w:t>
            </w:r>
            <w:r w:rsidRPr="00F521F9">
              <w:rPr>
                <w:iCs/>
                <w:sz w:val="18"/>
                <w:szCs w:val="18"/>
              </w:rPr>
              <w:t xml:space="preserve"> x 10</w:t>
            </w:r>
            <w:r w:rsidRPr="00F521F9">
              <w:rPr>
                <w:iCs/>
                <w:sz w:val="18"/>
                <w:szCs w:val="18"/>
                <w:vertAlign w:val="superscript"/>
              </w:rPr>
              <w:t>-7</w:t>
            </w:r>
          </w:p>
        </w:tc>
      </w:tr>
      <w:tr w:rsidR="00F521F9" w:rsidRPr="00733E3B" w14:paraId="70FD171E"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77948E3" w14:textId="77777777" w:rsidR="00F521F9" w:rsidRPr="00733E3B" w:rsidRDefault="00F521F9" w:rsidP="00F521F9">
            <w:pPr>
              <w:spacing w:line="360" w:lineRule="auto"/>
              <w:jc w:val="center"/>
              <w:rPr>
                <w:rFonts w:eastAsia="Times New Roman"/>
                <w:sz w:val="18"/>
              </w:rPr>
            </w:pPr>
            <w:r w:rsidRPr="00733E3B">
              <w:rPr>
                <w:rFonts w:eastAsia="Times New Roman"/>
                <w:sz w:val="18"/>
              </w:rPr>
              <w:t>rs7122488</w:t>
            </w:r>
          </w:p>
        </w:tc>
        <w:tc>
          <w:tcPr>
            <w:tcW w:w="0" w:type="auto"/>
            <w:tcBorders>
              <w:top w:val="nil"/>
              <w:left w:val="nil"/>
              <w:bottom w:val="nil"/>
              <w:right w:val="nil"/>
            </w:tcBorders>
            <w:shd w:val="clear" w:color="auto" w:fill="auto"/>
            <w:noWrap/>
            <w:vAlign w:val="center"/>
            <w:hideMark/>
          </w:tcPr>
          <w:p w14:paraId="62EE10CB" w14:textId="77777777" w:rsidR="00F521F9" w:rsidRPr="00733E3B" w:rsidRDefault="00F521F9" w:rsidP="00F521F9">
            <w:pPr>
              <w:spacing w:line="360" w:lineRule="auto"/>
              <w:jc w:val="center"/>
              <w:rPr>
                <w:rFonts w:eastAsia="Times New Roman"/>
                <w:sz w:val="18"/>
              </w:rPr>
            </w:pPr>
            <w:r w:rsidRPr="00733E3B">
              <w:rPr>
                <w:rFonts w:eastAsia="Times New Roman"/>
                <w:sz w:val="18"/>
              </w:rPr>
              <w:t>11</w:t>
            </w:r>
          </w:p>
        </w:tc>
        <w:tc>
          <w:tcPr>
            <w:tcW w:w="0" w:type="auto"/>
            <w:tcBorders>
              <w:top w:val="nil"/>
              <w:left w:val="nil"/>
              <w:bottom w:val="nil"/>
              <w:right w:val="nil"/>
            </w:tcBorders>
            <w:shd w:val="clear" w:color="auto" w:fill="auto"/>
            <w:noWrap/>
            <w:vAlign w:val="center"/>
            <w:hideMark/>
          </w:tcPr>
          <w:p w14:paraId="62071DE7" w14:textId="77777777" w:rsidR="00F521F9" w:rsidRPr="00733E3B" w:rsidRDefault="00F521F9" w:rsidP="00F521F9">
            <w:pPr>
              <w:spacing w:line="360" w:lineRule="auto"/>
              <w:jc w:val="center"/>
              <w:rPr>
                <w:rFonts w:eastAsia="Times New Roman"/>
                <w:sz w:val="18"/>
              </w:rPr>
            </w:pPr>
            <w:r w:rsidRPr="00733E3B">
              <w:rPr>
                <w:rFonts w:eastAsia="Times New Roman"/>
                <w:sz w:val="18"/>
              </w:rPr>
              <w:t>21874253</w:t>
            </w:r>
          </w:p>
        </w:tc>
        <w:tc>
          <w:tcPr>
            <w:tcW w:w="0" w:type="auto"/>
            <w:tcBorders>
              <w:top w:val="nil"/>
              <w:left w:val="nil"/>
              <w:bottom w:val="nil"/>
              <w:right w:val="nil"/>
            </w:tcBorders>
            <w:shd w:val="clear" w:color="auto" w:fill="auto"/>
            <w:noWrap/>
            <w:vAlign w:val="center"/>
            <w:hideMark/>
          </w:tcPr>
          <w:p w14:paraId="4612FECF"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1C62782"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09E69E0A" w14:textId="4F986688" w:rsidR="00F521F9" w:rsidRPr="00733E3B" w:rsidRDefault="00F521F9" w:rsidP="00F521F9">
            <w:pPr>
              <w:spacing w:line="360" w:lineRule="auto"/>
              <w:jc w:val="center"/>
              <w:rPr>
                <w:rFonts w:eastAsia="Times New Roman"/>
                <w:sz w:val="18"/>
              </w:rPr>
            </w:pPr>
            <w:r>
              <w:rPr>
                <w:sz w:val="18"/>
                <w:szCs w:val="18"/>
              </w:rPr>
              <w:t>0.646</w:t>
            </w:r>
          </w:p>
        </w:tc>
        <w:tc>
          <w:tcPr>
            <w:tcW w:w="0" w:type="auto"/>
            <w:tcBorders>
              <w:top w:val="nil"/>
              <w:left w:val="nil"/>
              <w:bottom w:val="nil"/>
              <w:right w:val="nil"/>
            </w:tcBorders>
            <w:shd w:val="clear" w:color="auto" w:fill="auto"/>
            <w:noWrap/>
            <w:vAlign w:val="center"/>
            <w:hideMark/>
          </w:tcPr>
          <w:p w14:paraId="6F49AA1D" w14:textId="00316F74" w:rsidR="00F521F9" w:rsidRPr="00733E3B" w:rsidRDefault="00F521F9" w:rsidP="00F521F9">
            <w:pPr>
              <w:spacing w:line="360" w:lineRule="auto"/>
              <w:jc w:val="center"/>
              <w:rPr>
                <w:rFonts w:eastAsia="Times New Roman"/>
                <w:sz w:val="18"/>
              </w:rPr>
            </w:pPr>
            <w:r>
              <w:rPr>
                <w:sz w:val="18"/>
                <w:szCs w:val="18"/>
              </w:rPr>
              <w:t>0.633</w:t>
            </w:r>
          </w:p>
        </w:tc>
        <w:tc>
          <w:tcPr>
            <w:tcW w:w="0" w:type="auto"/>
            <w:tcBorders>
              <w:top w:val="nil"/>
              <w:left w:val="nil"/>
              <w:bottom w:val="nil"/>
              <w:right w:val="nil"/>
            </w:tcBorders>
            <w:shd w:val="clear" w:color="auto" w:fill="auto"/>
            <w:noWrap/>
            <w:vAlign w:val="center"/>
            <w:hideMark/>
          </w:tcPr>
          <w:p w14:paraId="78101B7C" w14:textId="604FC576" w:rsidR="00F521F9" w:rsidRPr="00733E3B" w:rsidRDefault="00F521F9" w:rsidP="00F521F9">
            <w:pPr>
              <w:spacing w:line="360" w:lineRule="auto"/>
              <w:jc w:val="center"/>
              <w:rPr>
                <w:rFonts w:eastAsia="Times New Roman"/>
                <w:sz w:val="18"/>
              </w:rPr>
            </w:pPr>
            <w:r>
              <w:rPr>
                <w:sz w:val="18"/>
                <w:szCs w:val="18"/>
              </w:rPr>
              <w:t>0.126</w:t>
            </w:r>
          </w:p>
        </w:tc>
        <w:tc>
          <w:tcPr>
            <w:tcW w:w="0" w:type="auto"/>
            <w:tcBorders>
              <w:top w:val="nil"/>
              <w:left w:val="nil"/>
              <w:bottom w:val="nil"/>
              <w:right w:val="nil"/>
            </w:tcBorders>
            <w:shd w:val="clear" w:color="auto" w:fill="auto"/>
            <w:noWrap/>
            <w:vAlign w:val="center"/>
            <w:hideMark/>
          </w:tcPr>
          <w:p w14:paraId="1CFB551E" w14:textId="0CAD1B84" w:rsidR="00F521F9" w:rsidRPr="00F521F9" w:rsidRDefault="00F521F9" w:rsidP="00F521F9">
            <w:pPr>
              <w:spacing w:line="360" w:lineRule="auto"/>
              <w:jc w:val="center"/>
              <w:rPr>
                <w:rFonts w:eastAsia="Times New Roman"/>
                <w:sz w:val="18"/>
              </w:rPr>
            </w:pPr>
            <w:r w:rsidRPr="00F521F9">
              <w:rPr>
                <w:sz w:val="18"/>
                <w:szCs w:val="18"/>
              </w:rPr>
              <w:t>5.26</w:t>
            </w:r>
            <w:r w:rsidRPr="00F521F9">
              <w:rPr>
                <w:iCs/>
                <w:sz w:val="18"/>
                <w:szCs w:val="18"/>
              </w:rPr>
              <w:t xml:space="preserve"> x 10</w:t>
            </w:r>
            <w:r w:rsidRPr="00F521F9">
              <w:rPr>
                <w:iCs/>
                <w:sz w:val="18"/>
                <w:szCs w:val="18"/>
                <w:vertAlign w:val="superscript"/>
              </w:rPr>
              <w:t>-7</w:t>
            </w:r>
          </w:p>
        </w:tc>
      </w:tr>
      <w:tr w:rsidR="00F521F9" w:rsidRPr="00733E3B" w14:paraId="0D3A528E"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86CD515" w14:textId="77777777" w:rsidR="00F521F9" w:rsidRPr="00733E3B" w:rsidRDefault="00F521F9" w:rsidP="00F521F9">
            <w:pPr>
              <w:spacing w:line="360" w:lineRule="auto"/>
              <w:jc w:val="center"/>
              <w:rPr>
                <w:rFonts w:eastAsia="Times New Roman"/>
                <w:sz w:val="18"/>
              </w:rPr>
            </w:pPr>
            <w:r w:rsidRPr="00733E3B">
              <w:rPr>
                <w:rFonts w:eastAsia="Times New Roman"/>
                <w:sz w:val="18"/>
              </w:rPr>
              <w:t>rs12639003</w:t>
            </w:r>
          </w:p>
        </w:tc>
        <w:tc>
          <w:tcPr>
            <w:tcW w:w="0" w:type="auto"/>
            <w:tcBorders>
              <w:top w:val="nil"/>
              <w:left w:val="nil"/>
              <w:bottom w:val="nil"/>
              <w:right w:val="nil"/>
            </w:tcBorders>
            <w:shd w:val="clear" w:color="auto" w:fill="auto"/>
            <w:noWrap/>
            <w:vAlign w:val="center"/>
            <w:hideMark/>
          </w:tcPr>
          <w:p w14:paraId="423751C8"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5F49469D" w14:textId="77777777" w:rsidR="00F521F9" w:rsidRPr="00733E3B" w:rsidRDefault="00F521F9" w:rsidP="00F521F9">
            <w:pPr>
              <w:spacing w:line="360" w:lineRule="auto"/>
              <w:jc w:val="center"/>
              <w:rPr>
                <w:rFonts w:eastAsia="Times New Roman"/>
                <w:sz w:val="18"/>
              </w:rPr>
            </w:pPr>
            <w:r w:rsidRPr="00733E3B">
              <w:rPr>
                <w:rFonts w:eastAsia="Times New Roman"/>
                <w:sz w:val="18"/>
              </w:rPr>
              <w:t>94966599</w:t>
            </w:r>
          </w:p>
        </w:tc>
        <w:tc>
          <w:tcPr>
            <w:tcW w:w="0" w:type="auto"/>
            <w:tcBorders>
              <w:top w:val="nil"/>
              <w:left w:val="nil"/>
              <w:bottom w:val="nil"/>
              <w:right w:val="nil"/>
            </w:tcBorders>
            <w:shd w:val="clear" w:color="auto" w:fill="auto"/>
            <w:noWrap/>
            <w:vAlign w:val="center"/>
            <w:hideMark/>
          </w:tcPr>
          <w:p w14:paraId="1926D086"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011A763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6F357457" w14:textId="347B1290" w:rsidR="00F521F9" w:rsidRPr="00733E3B" w:rsidRDefault="00F521F9" w:rsidP="00F521F9">
            <w:pPr>
              <w:spacing w:line="360" w:lineRule="auto"/>
              <w:jc w:val="center"/>
              <w:rPr>
                <w:rFonts w:eastAsia="Times New Roman"/>
                <w:sz w:val="18"/>
              </w:rPr>
            </w:pPr>
            <w:r>
              <w:rPr>
                <w:sz w:val="18"/>
                <w:szCs w:val="18"/>
              </w:rPr>
              <w:t>0.329</w:t>
            </w:r>
          </w:p>
        </w:tc>
        <w:tc>
          <w:tcPr>
            <w:tcW w:w="0" w:type="auto"/>
            <w:tcBorders>
              <w:top w:val="nil"/>
              <w:left w:val="nil"/>
              <w:bottom w:val="nil"/>
              <w:right w:val="nil"/>
            </w:tcBorders>
            <w:shd w:val="clear" w:color="auto" w:fill="auto"/>
            <w:noWrap/>
            <w:vAlign w:val="center"/>
            <w:hideMark/>
          </w:tcPr>
          <w:p w14:paraId="70BD2A6F" w14:textId="0DBA910C" w:rsidR="00F521F9" w:rsidRPr="00733E3B" w:rsidRDefault="00F521F9" w:rsidP="00F521F9">
            <w:pPr>
              <w:spacing w:line="360" w:lineRule="auto"/>
              <w:jc w:val="center"/>
              <w:rPr>
                <w:rFonts w:eastAsia="Times New Roman"/>
                <w:sz w:val="18"/>
              </w:rPr>
            </w:pPr>
            <w:r>
              <w:rPr>
                <w:sz w:val="18"/>
                <w:szCs w:val="18"/>
              </w:rPr>
              <w:t>0.637</w:t>
            </w:r>
          </w:p>
        </w:tc>
        <w:tc>
          <w:tcPr>
            <w:tcW w:w="0" w:type="auto"/>
            <w:tcBorders>
              <w:top w:val="nil"/>
              <w:left w:val="nil"/>
              <w:bottom w:val="nil"/>
              <w:right w:val="nil"/>
            </w:tcBorders>
            <w:shd w:val="clear" w:color="auto" w:fill="auto"/>
            <w:noWrap/>
            <w:vAlign w:val="center"/>
            <w:hideMark/>
          </w:tcPr>
          <w:p w14:paraId="2411E13B" w14:textId="4AF91239" w:rsidR="00F521F9" w:rsidRPr="00733E3B" w:rsidRDefault="00F521F9" w:rsidP="00F521F9">
            <w:pPr>
              <w:spacing w:line="360" w:lineRule="auto"/>
              <w:jc w:val="center"/>
              <w:rPr>
                <w:rFonts w:eastAsia="Times New Roman"/>
                <w:sz w:val="18"/>
              </w:rPr>
            </w:pPr>
            <w:r>
              <w:rPr>
                <w:sz w:val="18"/>
                <w:szCs w:val="18"/>
              </w:rPr>
              <w:t>0.127</w:t>
            </w:r>
          </w:p>
        </w:tc>
        <w:tc>
          <w:tcPr>
            <w:tcW w:w="0" w:type="auto"/>
            <w:tcBorders>
              <w:top w:val="nil"/>
              <w:left w:val="nil"/>
              <w:bottom w:val="nil"/>
              <w:right w:val="nil"/>
            </w:tcBorders>
            <w:shd w:val="clear" w:color="auto" w:fill="auto"/>
            <w:noWrap/>
            <w:vAlign w:val="center"/>
            <w:hideMark/>
          </w:tcPr>
          <w:p w14:paraId="5CFA667B" w14:textId="1D8B3368" w:rsidR="00F521F9" w:rsidRPr="00F521F9" w:rsidRDefault="00F521F9" w:rsidP="00F521F9">
            <w:pPr>
              <w:spacing w:line="360" w:lineRule="auto"/>
              <w:jc w:val="center"/>
              <w:rPr>
                <w:rFonts w:eastAsia="Times New Roman"/>
                <w:sz w:val="18"/>
              </w:rPr>
            </w:pPr>
            <w:r w:rsidRPr="00F521F9">
              <w:rPr>
                <w:sz w:val="18"/>
                <w:szCs w:val="18"/>
              </w:rPr>
              <w:t>5.35</w:t>
            </w:r>
            <w:r w:rsidRPr="00F521F9">
              <w:rPr>
                <w:iCs/>
                <w:sz w:val="18"/>
                <w:szCs w:val="18"/>
              </w:rPr>
              <w:t xml:space="preserve"> x 10</w:t>
            </w:r>
            <w:r w:rsidRPr="00F521F9">
              <w:rPr>
                <w:iCs/>
                <w:sz w:val="18"/>
                <w:szCs w:val="18"/>
                <w:vertAlign w:val="superscript"/>
              </w:rPr>
              <w:t>-7</w:t>
            </w:r>
          </w:p>
        </w:tc>
      </w:tr>
      <w:tr w:rsidR="00F521F9" w:rsidRPr="00733E3B" w14:paraId="35A08C79"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117DCB35" w14:textId="77777777" w:rsidR="00F521F9" w:rsidRPr="00733E3B" w:rsidRDefault="00F521F9" w:rsidP="00F521F9">
            <w:pPr>
              <w:spacing w:line="360" w:lineRule="auto"/>
              <w:jc w:val="center"/>
              <w:rPr>
                <w:rFonts w:eastAsia="Times New Roman"/>
                <w:sz w:val="18"/>
              </w:rPr>
            </w:pPr>
            <w:r w:rsidRPr="00733E3B">
              <w:rPr>
                <w:rFonts w:eastAsia="Times New Roman"/>
                <w:sz w:val="18"/>
              </w:rPr>
              <w:t>rs12549162</w:t>
            </w:r>
          </w:p>
        </w:tc>
        <w:tc>
          <w:tcPr>
            <w:tcW w:w="0" w:type="auto"/>
            <w:tcBorders>
              <w:top w:val="nil"/>
              <w:left w:val="nil"/>
              <w:bottom w:val="nil"/>
              <w:right w:val="nil"/>
            </w:tcBorders>
            <w:shd w:val="clear" w:color="auto" w:fill="auto"/>
            <w:noWrap/>
            <w:vAlign w:val="center"/>
            <w:hideMark/>
          </w:tcPr>
          <w:p w14:paraId="21E97DE2" w14:textId="77777777" w:rsidR="00F521F9" w:rsidRPr="00733E3B" w:rsidRDefault="00F521F9" w:rsidP="00F521F9">
            <w:pPr>
              <w:spacing w:line="360" w:lineRule="auto"/>
              <w:jc w:val="center"/>
              <w:rPr>
                <w:rFonts w:eastAsia="Times New Roman"/>
                <w:sz w:val="18"/>
              </w:rPr>
            </w:pPr>
            <w:r w:rsidRPr="00733E3B">
              <w:rPr>
                <w:rFonts w:eastAsia="Times New Roman"/>
                <w:sz w:val="18"/>
              </w:rPr>
              <w:t>8</w:t>
            </w:r>
          </w:p>
        </w:tc>
        <w:tc>
          <w:tcPr>
            <w:tcW w:w="0" w:type="auto"/>
            <w:tcBorders>
              <w:top w:val="nil"/>
              <w:left w:val="nil"/>
              <w:bottom w:val="nil"/>
              <w:right w:val="nil"/>
            </w:tcBorders>
            <w:shd w:val="clear" w:color="auto" w:fill="auto"/>
            <w:noWrap/>
            <w:vAlign w:val="center"/>
            <w:hideMark/>
          </w:tcPr>
          <w:p w14:paraId="158F0179" w14:textId="77777777" w:rsidR="00F521F9" w:rsidRPr="00733E3B" w:rsidRDefault="00F521F9" w:rsidP="00F521F9">
            <w:pPr>
              <w:spacing w:line="360" w:lineRule="auto"/>
              <w:jc w:val="center"/>
              <w:rPr>
                <w:rFonts w:eastAsia="Times New Roman"/>
                <w:sz w:val="18"/>
              </w:rPr>
            </w:pPr>
            <w:r w:rsidRPr="00733E3B">
              <w:rPr>
                <w:rFonts w:eastAsia="Times New Roman"/>
                <w:sz w:val="18"/>
              </w:rPr>
              <w:t>20547331</w:t>
            </w:r>
          </w:p>
        </w:tc>
        <w:tc>
          <w:tcPr>
            <w:tcW w:w="0" w:type="auto"/>
            <w:tcBorders>
              <w:top w:val="nil"/>
              <w:left w:val="nil"/>
              <w:bottom w:val="nil"/>
              <w:right w:val="nil"/>
            </w:tcBorders>
            <w:shd w:val="clear" w:color="auto" w:fill="auto"/>
            <w:noWrap/>
            <w:vAlign w:val="center"/>
            <w:hideMark/>
          </w:tcPr>
          <w:p w14:paraId="2A38458B"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4BD09D04"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1D249326" w14:textId="63E44794" w:rsidR="00F521F9" w:rsidRPr="00733E3B" w:rsidRDefault="00F521F9" w:rsidP="00F521F9">
            <w:pPr>
              <w:spacing w:line="360" w:lineRule="auto"/>
              <w:jc w:val="center"/>
              <w:rPr>
                <w:rFonts w:eastAsia="Times New Roman"/>
                <w:sz w:val="18"/>
              </w:rPr>
            </w:pPr>
            <w:r>
              <w:rPr>
                <w:sz w:val="18"/>
                <w:szCs w:val="18"/>
              </w:rPr>
              <w:t>0.167</w:t>
            </w:r>
          </w:p>
        </w:tc>
        <w:tc>
          <w:tcPr>
            <w:tcW w:w="0" w:type="auto"/>
            <w:tcBorders>
              <w:top w:val="nil"/>
              <w:left w:val="nil"/>
              <w:bottom w:val="nil"/>
              <w:right w:val="nil"/>
            </w:tcBorders>
            <w:shd w:val="clear" w:color="auto" w:fill="auto"/>
            <w:noWrap/>
            <w:vAlign w:val="center"/>
            <w:hideMark/>
          </w:tcPr>
          <w:p w14:paraId="1F2DD37A" w14:textId="1A7FCB1F" w:rsidR="00F521F9" w:rsidRPr="00733E3B" w:rsidRDefault="00F521F9" w:rsidP="00F521F9">
            <w:pPr>
              <w:spacing w:line="360" w:lineRule="auto"/>
              <w:jc w:val="center"/>
              <w:rPr>
                <w:rFonts w:eastAsia="Times New Roman"/>
                <w:sz w:val="18"/>
              </w:rPr>
            </w:pPr>
            <w:r>
              <w:rPr>
                <w:sz w:val="18"/>
                <w:szCs w:val="18"/>
              </w:rPr>
              <w:t>0.872</w:t>
            </w:r>
          </w:p>
        </w:tc>
        <w:tc>
          <w:tcPr>
            <w:tcW w:w="0" w:type="auto"/>
            <w:tcBorders>
              <w:top w:val="nil"/>
              <w:left w:val="nil"/>
              <w:bottom w:val="nil"/>
              <w:right w:val="nil"/>
            </w:tcBorders>
            <w:shd w:val="clear" w:color="auto" w:fill="auto"/>
            <w:noWrap/>
            <w:vAlign w:val="center"/>
            <w:hideMark/>
          </w:tcPr>
          <w:p w14:paraId="3C16AB6A" w14:textId="1F87C1AA" w:rsidR="00F521F9" w:rsidRPr="00733E3B" w:rsidRDefault="00F521F9" w:rsidP="00F521F9">
            <w:pPr>
              <w:spacing w:line="360" w:lineRule="auto"/>
              <w:jc w:val="center"/>
              <w:rPr>
                <w:rFonts w:eastAsia="Times New Roman"/>
                <w:sz w:val="18"/>
              </w:rPr>
            </w:pPr>
            <w:r>
              <w:rPr>
                <w:sz w:val="18"/>
                <w:szCs w:val="18"/>
              </w:rPr>
              <w:t>0.174</w:t>
            </w:r>
          </w:p>
        </w:tc>
        <w:tc>
          <w:tcPr>
            <w:tcW w:w="0" w:type="auto"/>
            <w:tcBorders>
              <w:top w:val="nil"/>
              <w:left w:val="nil"/>
              <w:bottom w:val="nil"/>
              <w:right w:val="nil"/>
            </w:tcBorders>
            <w:shd w:val="clear" w:color="auto" w:fill="auto"/>
            <w:noWrap/>
            <w:vAlign w:val="center"/>
            <w:hideMark/>
          </w:tcPr>
          <w:p w14:paraId="4CBACEE9" w14:textId="24FD91A3" w:rsidR="00F521F9" w:rsidRPr="00F521F9" w:rsidRDefault="00F521F9" w:rsidP="00F521F9">
            <w:pPr>
              <w:spacing w:line="360" w:lineRule="auto"/>
              <w:jc w:val="center"/>
              <w:rPr>
                <w:rFonts w:eastAsia="Times New Roman"/>
                <w:sz w:val="18"/>
              </w:rPr>
            </w:pPr>
            <w:r w:rsidRPr="00F521F9">
              <w:rPr>
                <w:sz w:val="18"/>
                <w:szCs w:val="18"/>
              </w:rPr>
              <w:t>5.50</w:t>
            </w:r>
            <w:r w:rsidRPr="00F521F9">
              <w:rPr>
                <w:iCs/>
                <w:sz w:val="18"/>
                <w:szCs w:val="18"/>
              </w:rPr>
              <w:t xml:space="preserve"> x 10</w:t>
            </w:r>
            <w:r w:rsidRPr="00F521F9">
              <w:rPr>
                <w:iCs/>
                <w:sz w:val="18"/>
                <w:szCs w:val="18"/>
                <w:vertAlign w:val="superscript"/>
              </w:rPr>
              <w:t>-7</w:t>
            </w:r>
          </w:p>
        </w:tc>
      </w:tr>
      <w:tr w:rsidR="00F521F9" w:rsidRPr="00733E3B" w14:paraId="1F63B165"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B39D0E6" w14:textId="77777777" w:rsidR="00F521F9" w:rsidRPr="00733E3B" w:rsidRDefault="00F521F9" w:rsidP="00F521F9">
            <w:pPr>
              <w:spacing w:line="360" w:lineRule="auto"/>
              <w:jc w:val="center"/>
              <w:rPr>
                <w:rFonts w:eastAsia="Times New Roman"/>
                <w:sz w:val="18"/>
              </w:rPr>
            </w:pPr>
            <w:r w:rsidRPr="00733E3B">
              <w:rPr>
                <w:rFonts w:eastAsia="Times New Roman"/>
                <w:sz w:val="18"/>
              </w:rPr>
              <w:t>rs62483581</w:t>
            </w:r>
          </w:p>
        </w:tc>
        <w:tc>
          <w:tcPr>
            <w:tcW w:w="0" w:type="auto"/>
            <w:tcBorders>
              <w:top w:val="nil"/>
              <w:left w:val="nil"/>
              <w:bottom w:val="nil"/>
              <w:right w:val="nil"/>
            </w:tcBorders>
            <w:shd w:val="clear" w:color="auto" w:fill="auto"/>
            <w:noWrap/>
            <w:vAlign w:val="center"/>
            <w:hideMark/>
          </w:tcPr>
          <w:p w14:paraId="24100AAE" w14:textId="77777777" w:rsidR="00F521F9" w:rsidRPr="00733E3B" w:rsidRDefault="00F521F9" w:rsidP="00F521F9">
            <w:pPr>
              <w:spacing w:line="360" w:lineRule="auto"/>
              <w:jc w:val="center"/>
              <w:rPr>
                <w:rFonts w:eastAsia="Times New Roman"/>
                <w:sz w:val="18"/>
              </w:rPr>
            </w:pPr>
            <w:r w:rsidRPr="00733E3B">
              <w:rPr>
                <w:rFonts w:eastAsia="Times New Roman"/>
                <w:sz w:val="18"/>
              </w:rPr>
              <w:t>7</w:t>
            </w:r>
          </w:p>
        </w:tc>
        <w:tc>
          <w:tcPr>
            <w:tcW w:w="0" w:type="auto"/>
            <w:tcBorders>
              <w:top w:val="nil"/>
              <w:left w:val="nil"/>
              <w:bottom w:val="nil"/>
              <w:right w:val="nil"/>
            </w:tcBorders>
            <w:shd w:val="clear" w:color="auto" w:fill="auto"/>
            <w:noWrap/>
            <w:vAlign w:val="center"/>
            <w:hideMark/>
          </w:tcPr>
          <w:p w14:paraId="16768A42" w14:textId="77777777" w:rsidR="00F521F9" w:rsidRPr="00733E3B" w:rsidRDefault="00F521F9" w:rsidP="00F521F9">
            <w:pPr>
              <w:spacing w:line="360" w:lineRule="auto"/>
              <w:jc w:val="center"/>
              <w:rPr>
                <w:rFonts w:eastAsia="Times New Roman"/>
                <w:sz w:val="18"/>
              </w:rPr>
            </w:pPr>
            <w:r w:rsidRPr="00733E3B">
              <w:rPr>
                <w:rFonts w:eastAsia="Times New Roman"/>
                <w:sz w:val="18"/>
              </w:rPr>
              <w:t>106726214</w:t>
            </w:r>
          </w:p>
        </w:tc>
        <w:tc>
          <w:tcPr>
            <w:tcW w:w="0" w:type="auto"/>
            <w:tcBorders>
              <w:top w:val="nil"/>
              <w:left w:val="nil"/>
              <w:bottom w:val="nil"/>
              <w:right w:val="nil"/>
            </w:tcBorders>
            <w:shd w:val="clear" w:color="auto" w:fill="auto"/>
            <w:noWrap/>
            <w:vAlign w:val="center"/>
            <w:hideMark/>
          </w:tcPr>
          <w:p w14:paraId="5CA2BFAC"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6A9FFE13"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16E321E1" w14:textId="424606A9" w:rsidR="00F521F9" w:rsidRPr="00733E3B" w:rsidRDefault="00F521F9" w:rsidP="00F521F9">
            <w:pPr>
              <w:spacing w:line="360" w:lineRule="auto"/>
              <w:jc w:val="center"/>
              <w:rPr>
                <w:rFonts w:eastAsia="Times New Roman"/>
                <w:sz w:val="18"/>
              </w:rPr>
            </w:pPr>
            <w:r>
              <w:rPr>
                <w:sz w:val="18"/>
                <w:szCs w:val="18"/>
              </w:rPr>
              <w:t>0.451</w:t>
            </w:r>
          </w:p>
        </w:tc>
        <w:tc>
          <w:tcPr>
            <w:tcW w:w="0" w:type="auto"/>
            <w:tcBorders>
              <w:top w:val="nil"/>
              <w:left w:val="nil"/>
              <w:bottom w:val="nil"/>
              <w:right w:val="nil"/>
            </w:tcBorders>
            <w:shd w:val="clear" w:color="auto" w:fill="auto"/>
            <w:noWrap/>
            <w:vAlign w:val="center"/>
            <w:hideMark/>
          </w:tcPr>
          <w:p w14:paraId="22977BB3" w14:textId="59CB4A4B" w:rsidR="00F521F9" w:rsidRPr="00733E3B" w:rsidRDefault="00F521F9" w:rsidP="00F521F9">
            <w:pPr>
              <w:spacing w:line="360" w:lineRule="auto"/>
              <w:jc w:val="center"/>
              <w:rPr>
                <w:rFonts w:eastAsia="Times New Roman"/>
                <w:sz w:val="18"/>
              </w:rPr>
            </w:pPr>
            <w:r>
              <w:rPr>
                <w:sz w:val="18"/>
                <w:szCs w:val="18"/>
              </w:rPr>
              <w:t>0.587</w:t>
            </w:r>
          </w:p>
        </w:tc>
        <w:tc>
          <w:tcPr>
            <w:tcW w:w="0" w:type="auto"/>
            <w:tcBorders>
              <w:top w:val="nil"/>
              <w:left w:val="nil"/>
              <w:bottom w:val="nil"/>
              <w:right w:val="nil"/>
            </w:tcBorders>
            <w:shd w:val="clear" w:color="auto" w:fill="auto"/>
            <w:noWrap/>
            <w:vAlign w:val="center"/>
            <w:hideMark/>
          </w:tcPr>
          <w:p w14:paraId="28713608" w14:textId="53CCC367" w:rsidR="00F521F9" w:rsidRPr="00733E3B" w:rsidRDefault="00F521F9" w:rsidP="00F521F9">
            <w:pPr>
              <w:spacing w:line="360" w:lineRule="auto"/>
              <w:jc w:val="center"/>
              <w:rPr>
                <w:rFonts w:eastAsia="Times New Roman"/>
                <w:sz w:val="18"/>
              </w:rPr>
            </w:pPr>
            <w:r>
              <w:rPr>
                <w:sz w:val="18"/>
                <w:szCs w:val="18"/>
              </w:rPr>
              <w:t>0.117</w:t>
            </w:r>
          </w:p>
        </w:tc>
        <w:tc>
          <w:tcPr>
            <w:tcW w:w="0" w:type="auto"/>
            <w:tcBorders>
              <w:top w:val="nil"/>
              <w:left w:val="nil"/>
              <w:bottom w:val="nil"/>
              <w:right w:val="nil"/>
            </w:tcBorders>
            <w:shd w:val="clear" w:color="auto" w:fill="auto"/>
            <w:noWrap/>
            <w:vAlign w:val="center"/>
            <w:hideMark/>
          </w:tcPr>
          <w:p w14:paraId="1A3286A2" w14:textId="2D58D9FF" w:rsidR="00F521F9" w:rsidRPr="00F521F9" w:rsidRDefault="00F521F9" w:rsidP="00F521F9">
            <w:pPr>
              <w:spacing w:line="360" w:lineRule="auto"/>
              <w:jc w:val="center"/>
              <w:rPr>
                <w:rFonts w:eastAsia="Times New Roman"/>
                <w:sz w:val="18"/>
              </w:rPr>
            </w:pPr>
            <w:r w:rsidRPr="00F521F9">
              <w:rPr>
                <w:sz w:val="18"/>
                <w:szCs w:val="18"/>
              </w:rPr>
              <w:t>5.52</w:t>
            </w:r>
            <w:r w:rsidRPr="00F521F9">
              <w:rPr>
                <w:iCs/>
                <w:sz w:val="18"/>
                <w:szCs w:val="18"/>
              </w:rPr>
              <w:t xml:space="preserve"> x 10</w:t>
            </w:r>
            <w:r w:rsidRPr="00F521F9">
              <w:rPr>
                <w:iCs/>
                <w:sz w:val="18"/>
                <w:szCs w:val="18"/>
                <w:vertAlign w:val="superscript"/>
              </w:rPr>
              <w:t>-7</w:t>
            </w:r>
          </w:p>
        </w:tc>
      </w:tr>
      <w:tr w:rsidR="00F521F9" w:rsidRPr="00733E3B" w14:paraId="5A70231B"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E99408A" w14:textId="77777777" w:rsidR="00F521F9" w:rsidRPr="00733E3B" w:rsidRDefault="00F521F9" w:rsidP="00F521F9">
            <w:pPr>
              <w:spacing w:line="360" w:lineRule="auto"/>
              <w:jc w:val="center"/>
              <w:rPr>
                <w:rFonts w:eastAsia="Times New Roman"/>
                <w:sz w:val="18"/>
              </w:rPr>
            </w:pPr>
            <w:r w:rsidRPr="00733E3B">
              <w:rPr>
                <w:rFonts w:eastAsia="Times New Roman"/>
                <w:sz w:val="18"/>
              </w:rPr>
              <w:t>rs12485639</w:t>
            </w:r>
          </w:p>
        </w:tc>
        <w:tc>
          <w:tcPr>
            <w:tcW w:w="0" w:type="auto"/>
            <w:tcBorders>
              <w:top w:val="nil"/>
              <w:left w:val="nil"/>
              <w:bottom w:val="nil"/>
              <w:right w:val="nil"/>
            </w:tcBorders>
            <w:shd w:val="clear" w:color="auto" w:fill="auto"/>
            <w:noWrap/>
            <w:vAlign w:val="center"/>
            <w:hideMark/>
          </w:tcPr>
          <w:p w14:paraId="684DC798"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0AEF0DC7" w14:textId="77777777" w:rsidR="00F521F9" w:rsidRPr="00733E3B" w:rsidRDefault="00F521F9" w:rsidP="00F521F9">
            <w:pPr>
              <w:spacing w:line="360" w:lineRule="auto"/>
              <w:jc w:val="center"/>
              <w:rPr>
                <w:rFonts w:eastAsia="Times New Roman"/>
                <w:sz w:val="18"/>
              </w:rPr>
            </w:pPr>
            <w:r w:rsidRPr="00733E3B">
              <w:rPr>
                <w:rFonts w:eastAsia="Times New Roman"/>
                <w:sz w:val="18"/>
              </w:rPr>
              <w:t>94940998</w:t>
            </w:r>
          </w:p>
        </w:tc>
        <w:tc>
          <w:tcPr>
            <w:tcW w:w="0" w:type="auto"/>
            <w:tcBorders>
              <w:top w:val="nil"/>
              <w:left w:val="nil"/>
              <w:bottom w:val="nil"/>
              <w:right w:val="nil"/>
            </w:tcBorders>
            <w:shd w:val="clear" w:color="auto" w:fill="auto"/>
            <w:noWrap/>
            <w:vAlign w:val="center"/>
            <w:hideMark/>
          </w:tcPr>
          <w:p w14:paraId="0FF052ED"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11AA1A74"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45C58B23" w14:textId="2CB44D13" w:rsidR="00F521F9" w:rsidRPr="00733E3B" w:rsidRDefault="00F521F9" w:rsidP="00F521F9">
            <w:pPr>
              <w:spacing w:line="360" w:lineRule="auto"/>
              <w:jc w:val="center"/>
              <w:rPr>
                <w:rFonts w:eastAsia="Times New Roman"/>
                <w:sz w:val="18"/>
              </w:rPr>
            </w:pPr>
            <w:r>
              <w:rPr>
                <w:sz w:val="18"/>
                <w:szCs w:val="18"/>
              </w:rPr>
              <w:t>0.320</w:t>
            </w:r>
          </w:p>
        </w:tc>
        <w:tc>
          <w:tcPr>
            <w:tcW w:w="0" w:type="auto"/>
            <w:tcBorders>
              <w:top w:val="nil"/>
              <w:left w:val="nil"/>
              <w:bottom w:val="nil"/>
              <w:right w:val="nil"/>
            </w:tcBorders>
            <w:shd w:val="clear" w:color="auto" w:fill="auto"/>
            <w:noWrap/>
            <w:vAlign w:val="center"/>
            <w:hideMark/>
          </w:tcPr>
          <w:p w14:paraId="4677A3FE" w14:textId="6C25BB8A" w:rsidR="00F521F9" w:rsidRPr="00733E3B" w:rsidRDefault="00F521F9" w:rsidP="00F521F9">
            <w:pPr>
              <w:spacing w:line="360" w:lineRule="auto"/>
              <w:jc w:val="center"/>
              <w:rPr>
                <w:rFonts w:eastAsia="Times New Roman"/>
                <w:sz w:val="18"/>
              </w:rPr>
            </w:pPr>
            <w:r>
              <w:rPr>
                <w:sz w:val="18"/>
                <w:szCs w:val="18"/>
              </w:rPr>
              <w:t>0.604</w:t>
            </w:r>
          </w:p>
        </w:tc>
        <w:tc>
          <w:tcPr>
            <w:tcW w:w="0" w:type="auto"/>
            <w:tcBorders>
              <w:top w:val="nil"/>
              <w:left w:val="nil"/>
              <w:bottom w:val="nil"/>
              <w:right w:val="nil"/>
            </w:tcBorders>
            <w:shd w:val="clear" w:color="auto" w:fill="auto"/>
            <w:noWrap/>
            <w:vAlign w:val="center"/>
            <w:hideMark/>
          </w:tcPr>
          <w:p w14:paraId="76DB1EC9" w14:textId="3EC4CA68" w:rsidR="00F521F9" w:rsidRPr="00733E3B" w:rsidRDefault="00F521F9" w:rsidP="00F521F9">
            <w:pPr>
              <w:spacing w:line="360" w:lineRule="auto"/>
              <w:jc w:val="center"/>
              <w:rPr>
                <w:rFonts w:eastAsia="Times New Roman"/>
                <w:sz w:val="18"/>
              </w:rPr>
            </w:pPr>
            <w:r>
              <w:rPr>
                <w:sz w:val="18"/>
                <w:szCs w:val="18"/>
              </w:rPr>
              <w:t>0.121</w:t>
            </w:r>
          </w:p>
        </w:tc>
        <w:tc>
          <w:tcPr>
            <w:tcW w:w="0" w:type="auto"/>
            <w:tcBorders>
              <w:top w:val="nil"/>
              <w:left w:val="nil"/>
              <w:bottom w:val="nil"/>
              <w:right w:val="nil"/>
            </w:tcBorders>
            <w:shd w:val="clear" w:color="auto" w:fill="auto"/>
            <w:noWrap/>
            <w:vAlign w:val="center"/>
            <w:hideMark/>
          </w:tcPr>
          <w:p w14:paraId="4F390B37" w14:textId="5DCFC998" w:rsidR="00F521F9" w:rsidRPr="00F521F9" w:rsidRDefault="00F521F9" w:rsidP="00F521F9">
            <w:pPr>
              <w:spacing w:line="360" w:lineRule="auto"/>
              <w:jc w:val="center"/>
              <w:rPr>
                <w:rFonts w:eastAsia="Times New Roman"/>
                <w:sz w:val="18"/>
              </w:rPr>
            </w:pPr>
            <w:r w:rsidRPr="00F521F9">
              <w:rPr>
                <w:sz w:val="18"/>
                <w:szCs w:val="18"/>
              </w:rPr>
              <w:t>5.55</w:t>
            </w:r>
            <w:r w:rsidRPr="00F521F9">
              <w:rPr>
                <w:iCs/>
                <w:sz w:val="18"/>
                <w:szCs w:val="18"/>
              </w:rPr>
              <w:t xml:space="preserve"> x 10</w:t>
            </w:r>
            <w:r w:rsidRPr="00F521F9">
              <w:rPr>
                <w:iCs/>
                <w:sz w:val="18"/>
                <w:szCs w:val="18"/>
                <w:vertAlign w:val="superscript"/>
              </w:rPr>
              <w:t>-7</w:t>
            </w:r>
          </w:p>
        </w:tc>
      </w:tr>
      <w:tr w:rsidR="00F521F9" w:rsidRPr="00733E3B" w14:paraId="6A4144E1"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1AFFB2C1" w14:textId="77777777" w:rsidR="00F521F9" w:rsidRPr="00733E3B" w:rsidRDefault="00F521F9" w:rsidP="00F521F9">
            <w:pPr>
              <w:spacing w:line="360" w:lineRule="auto"/>
              <w:jc w:val="center"/>
              <w:rPr>
                <w:rFonts w:eastAsia="Times New Roman"/>
                <w:sz w:val="18"/>
              </w:rPr>
            </w:pPr>
            <w:r w:rsidRPr="00733E3B">
              <w:rPr>
                <w:rFonts w:eastAsia="Times New Roman"/>
                <w:sz w:val="18"/>
              </w:rPr>
              <w:t>rs67822265</w:t>
            </w:r>
          </w:p>
        </w:tc>
        <w:tc>
          <w:tcPr>
            <w:tcW w:w="0" w:type="auto"/>
            <w:tcBorders>
              <w:top w:val="nil"/>
              <w:left w:val="nil"/>
              <w:bottom w:val="nil"/>
              <w:right w:val="nil"/>
            </w:tcBorders>
            <w:shd w:val="clear" w:color="auto" w:fill="auto"/>
            <w:noWrap/>
            <w:vAlign w:val="center"/>
            <w:hideMark/>
          </w:tcPr>
          <w:p w14:paraId="5E7957D3" w14:textId="77777777" w:rsidR="00F521F9" w:rsidRPr="00733E3B" w:rsidRDefault="00F521F9" w:rsidP="00F521F9">
            <w:pPr>
              <w:spacing w:line="360" w:lineRule="auto"/>
              <w:jc w:val="center"/>
              <w:rPr>
                <w:rFonts w:eastAsia="Times New Roman"/>
                <w:sz w:val="18"/>
              </w:rPr>
            </w:pPr>
            <w:r w:rsidRPr="00733E3B">
              <w:rPr>
                <w:rFonts w:eastAsia="Times New Roman"/>
                <w:sz w:val="18"/>
              </w:rPr>
              <w:t>2</w:t>
            </w:r>
          </w:p>
        </w:tc>
        <w:tc>
          <w:tcPr>
            <w:tcW w:w="0" w:type="auto"/>
            <w:tcBorders>
              <w:top w:val="nil"/>
              <w:left w:val="nil"/>
              <w:bottom w:val="nil"/>
              <w:right w:val="nil"/>
            </w:tcBorders>
            <w:shd w:val="clear" w:color="auto" w:fill="auto"/>
            <w:noWrap/>
            <w:vAlign w:val="center"/>
            <w:hideMark/>
          </w:tcPr>
          <w:p w14:paraId="702B1EF4" w14:textId="77777777" w:rsidR="00F521F9" w:rsidRPr="00733E3B" w:rsidRDefault="00F521F9" w:rsidP="00F521F9">
            <w:pPr>
              <w:spacing w:line="360" w:lineRule="auto"/>
              <w:jc w:val="center"/>
              <w:rPr>
                <w:rFonts w:eastAsia="Times New Roman"/>
                <w:sz w:val="18"/>
              </w:rPr>
            </w:pPr>
            <w:r w:rsidRPr="00733E3B">
              <w:rPr>
                <w:rFonts w:eastAsia="Times New Roman"/>
                <w:sz w:val="18"/>
              </w:rPr>
              <w:t>53715939</w:t>
            </w:r>
          </w:p>
        </w:tc>
        <w:tc>
          <w:tcPr>
            <w:tcW w:w="0" w:type="auto"/>
            <w:tcBorders>
              <w:top w:val="nil"/>
              <w:left w:val="nil"/>
              <w:bottom w:val="nil"/>
              <w:right w:val="nil"/>
            </w:tcBorders>
            <w:shd w:val="clear" w:color="auto" w:fill="auto"/>
            <w:noWrap/>
            <w:vAlign w:val="center"/>
            <w:hideMark/>
          </w:tcPr>
          <w:p w14:paraId="414F66A9"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1E222A27"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1FB7DBF5" w14:textId="4E38D640" w:rsidR="00F521F9" w:rsidRPr="00733E3B" w:rsidRDefault="00F521F9" w:rsidP="00F521F9">
            <w:pPr>
              <w:spacing w:line="360" w:lineRule="auto"/>
              <w:jc w:val="center"/>
              <w:rPr>
                <w:rFonts w:eastAsia="Times New Roman"/>
                <w:sz w:val="18"/>
              </w:rPr>
            </w:pPr>
            <w:r>
              <w:rPr>
                <w:sz w:val="18"/>
                <w:szCs w:val="18"/>
              </w:rPr>
              <w:t>0.289</w:t>
            </w:r>
          </w:p>
        </w:tc>
        <w:tc>
          <w:tcPr>
            <w:tcW w:w="0" w:type="auto"/>
            <w:tcBorders>
              <w:top w:val="nil"/>
              <w:left w:val="nil"/>
              <w:bottom w:val="nil"/>
              <w:right w:val="nil"/>
            </w:tcBorders>
            <w:shd w:val="clear" w:color="auto" w:fill="auto"/>
            <w:noWrap/>
            <w:vAlign w:val="center"/>
            <w:hideMark/>
          </w:tcPr>
          <w:p w14:paraId="6B7E0BE9" w14:textId="51E333CB" w:rsidR="00F521F9" w:rsidRPr="00733E3B" w:rsidRDefault="00F521F9" w:rsidP="00F521F9">
            <w:pPr>
              <w:spacing w:line="360" w:lineRule="auto"/>
              <w:jc w:val="center"/>
              <w:rPr>
                <w:rFonts w:eastAsia="Times New Roman"/>
                <w:sz w:val="18"/>
              </w:rPr>
            </w:pPr>
            <w:r>
              <w:rPr>
                <w:sz w:val="18"/>
                <w:szCs w:val="18"/>
              </w:rPr>
              <w:t>0.665</w:t>
            </w:r>
          </w:p>
        </w:tc>
        <w:tc>
          <w:tcPr>
            <w:tcW w:w="0" w:type="auto"/>
            <w:tcBorders>
              <w:top w:val="nil"/>
              <w:left w:val="nil"/>
              <w:bottom w:val="nil"/>
              <w:right w:val="nil"/>
            </w:tcBorders>
            <w:shd w:val="clear" w:color="auto" w:fill="auto"/>
            <w:noWrap/>
            <w:vAlign w:val="center"/>
            <w:hideMark/>
          </w:tcPr>
          <w:p w14:paraId="5D9BD58A" w14:textId="7CE3D3FC" w:rsidR="00F521F9" w:rsidRPr="00733E3B" w:rsidRDefault="00F521F9" w:rsidP="00F521F9">
            <w:pPr>
              <w:spacing w:line="360" w:lineRule="auto"/>
              <w:jc w:val="center"/>
              <w:rPr>
                <w:rFonts w:eastAsia="Times New Roman"/>
                <w:sz w:val="18"/>
              </w:rPr>
            </w:pPr>
            <w:r>
              <w:rPr>
                <w:sz w:val="18"/>
                <w:szCs w:val="18"/>
              </w:rPr>
              <w:t>0.133</w:t>
            </w:r>
          </w:p>
        </w:tc>
        <w:tc>
          <w:tcPr>
            <w:tcW w:w="0" w:type="auto"/>
            <w:tcBorders>
              <w:top w:val="nil"/>
              <w:left w:val="nil"/>
              <w:bottom w:val="nil"/>
              <w:right w:val="nil"/>
            </w:tcBorders>
            <w:shd w:val="clear" w:color="auto" w:fill="auto"/>
            <w:noWrap/>
            <w:vAlign w:val="center"/>
            <w:hideMark/>
          </w:tcPr>
          <w:p w14:paraId="3E5BFE8D" w14:textId="144E932F" w:rsidR="00F521F9" w:rsidRPr="00F521F9" w:rsidRDefault="00F521F9" w:rsidP="00F521F9">
            <w:pPr>
              <w:spacing w:line="360" w:lineRule="auto"/>
              <w:jc w:val="center"/>
              <w:rPr>
                <w:rFonts w:eastAsia="Times New Roman"/>
                <w:sz w:val="18"/>
              </w:rPr>
            </w:pPr>
            <w:r w:rsidRPr="00F521F9">
              <w:rPr>
                <w:sz w:val="18"/>
                <w:szCs w:val="18"/>
              </w:rPr>
              <w:t>5.70</w:t>
            </w:r>
            <w:r w:rsidRPr="00F521F9">
              <w:rPr>
                <w:iCs/>
                <w:sz w:val="18"/>
                <w:szCs w:val="18"/>
              </w:rPr>
              <w:t xml:space="preserve"> x 10</w:t>
            </w:r>
            <w:r w:rsidRPr="00F521F9">
              <w:rPr>
                <w:iCs/>
                <w:sz w:val="18"/>
                <w:szCs w:val="18"/>
                <w:vertAlign w:val="superscript"/>
              </w:rPr>
              <w:t>-7</w:t>
            </w:r>
          </w:p>
        </w:tc>
      </w:tr>
      <w:tr w:rsidR="00F521F9" w:rsidRPr="00733E3B" w14:paraId="53B06B8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4FC6DE3" w14:textId="77777777" w:rsidR="00F521F9" w:rsidRPr="00733E3B" w:rsidRDefault="00F521F9" w:rsidP="00F521F9">
            <w:pPr>
              <w:spacing w:line="360" w:lineRule="auto"/>
              <w:jc w:val="center"/>
              <w:rPr>
                <w:rFonts w:eastAsia="Times New Roman"/>
                <w:sz w:val="18"/>
              </w:rPr>
            </w:pPr>
            <w:r w:rsidRPr="00733E3B">
              <w:rPr>
                <w:rFonts w:eastAsia="Times New Roman"/>
                <w:sz w:val="18"/>
              </w:rPr>
              <w:t>rs17383861</w:t>
            </w:r>
          </w:p>
        </w:tc>
        <w:tc>
          <w:tcPr>
            <w:tcW w:w="0" w:type="auto"/>
            <w:tcBorders>
              <w:top w:val="nil"/>
              <w:left w:val="nil"/>
              <w:bottom w:val="nil"/>
              <w:right w:val="nil"/>
            </w:tcBorders>
            <w:shd w:val="clear" w:color="auto" w:fill="auto"/>
            <w:noWrap/>
            <w:vAlign w:val="center"/>
            <w:hideMark/>
          </w:tcPr>
          <w:p w14:paraId="43108ADC"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6CABFB40" w14:textId="77777777" w:rsidR="00F521F9" w:rsidRPr="00733E3B" w:rsidRDefault="00F521F9" w:rsidP="00F521F9">
            <w:pPr>
              <w:spacing w:line="360" w:lineRule="auto"/>
              <w:jc w:val="center"/>
              <w:rPr>
                <w:rFonts w:eastAsia="Times New Roman"/>
                <w:sz w:val="18"/>
              </w:rPr>
            </w:pPr>
            <w:r w:rsidRPr="00733E3B">
              <w:rPr>
                <w:rFonts w:eastAsia="Times New Roman"/>
                <w:sz w:val="18"/>
              </w:rPr>
              <w:t>94983399</w:t>
            </w:r>
          </w:p>
        </w:tc>
        <w:tc>
          <w:tcPr>
            <w:tcW w:w="0" w:type="auto"/>
            <w:tcBorders>
              <w:top w:val="nil"/>
              <w:left w:val="nil"/>
              <w:bottom w:val="nil"/>
              <w:right w:val="nil"/>
            </w:tcBorders>
            <w:shd w:val="clear" w:color="auto" w:fill="auto"/>
            <w:noWrap/>
            <w:vAlign w:val="center"/>
            <w:hideMark/>
          </w:tcPr>
          <w:p w14:paraId="1CD2C49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5CCC4532"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23876A6E" w14:textId="51B0B32B" w:rsidR="00F521F9" w:rsidRPr="00733E3B" w:rsidRDefault="00F521F9" w:rsidP="00F521F9">
            <w:pPr>
              <w:spacing w:line="360" w:lineRule="auto"/>
              <w:jc w:val="center"/>
              <w:rPr>
                <w:rFonts w:eastAsia="Times New Roman"/>
                <w:sz w:val="18"/>
              </w:rPr>
            </w:pPr>
            <w:r>
              <w:rPr>
                <w:sz w:val="18"/>
                <w:szCs w:val="18"/>
              </w:rPr>
              <w:t>0.331</w:t>
            </w:r>
          </w:p>
        </w:tc>
        <w:tc>
          <w:tcPr>
            <w:tcW w:w="0" w:type="auto"/>
            <w:tcBorders>
              <w:top w:val="nil"/>
              <w:left w:val="nil"/>
              <w:bottom w:val="nil"/>
              <w:right w:val="nil"/>
            </w:tcBorders>
            <w:shd w:val="clear" w:color="auto" w:fill="auto"/>
            <w:noWrap/>
            <w:vAlign w:val="center"/>
            <w:hideMark/>
          </w:tcPr>
          <w:p w14:paraId="1D0ABA95" w14:textId="720F7715" w:rsidR="00F521F9" w:rsidRPr="00733E3B" w:rsidRDefault="00F521F9" w:rsidP="00F521F9">
            <w:pPr>
              <w:spacing w:line="360" w:lineRule="auto"/>
              <w:jc w:val="center"/>
              <w:rPr>
                <w:rFonts w:eastAsia="Times New Roman"/>
                <w:sz w:val="18"/>
              </w:rPr>
            </w:pPr>
            <w:r>
              <w:rPr>
                <w:sz w:val="18"/>
                <w:szCs w:val="18"/>
              </w:rPr>
              <w:t>0.635</w:t>
            </w:r>
          </w:p>
        </w:tc>
        <w:tc>
          <w:tcPr>
            <w:tcW w:w="0" w:type="auto"/>
            <w:tcBorders>
              <w:top w:val="nil"/>
              <w:left w:val="nil"/>
              <w:bottom w:val="nil"/>
              <w:right w:val="nil"/>
            </w:tcBorders>
            <w:shd w:val="clear" w:color="auto" w:fill="auto"/>
            <w:noWrap/>
            <w:vAlign w:val="center"/>
            <w:hideMark/>
          </w:tcPr>
          <w:p w14:paraId="3FA49795" w14:textId="1420BB51" w:rsidR="00F521F9" w:rsidRPr="00733E3B" w:rsidRDefault="00F521F9" w:rsidP="00F521F9">
            <w:pPr>
              <w:spacing w:line="360" w:lineRule="auto"/>
              <w:jc w:val="center"/>
              <w:rPr>
                <w:rFonts w:eastAsia="Times New Roman"/>
                <w:sz w:val="18"/>
              </w:rPr>
            </w:pPr>
            <w:r>
              <w:rPr>
                <w:sz w:val="18"/>
                <w:szCs w:val="18"/>
              </w:rPr>
              <w:t>0.127</w:t>
            </w:r>
          </w:p>
        </w:tc>
        <w:tc>
          <w:tcPr>
            <w:tcW w:w="0" w:type="auto"/>
            <w:tcBorders>
              <w:top w:val="nil"/>
              <w:left w:val="nil"/>
              <w:bottom w:val="nil"/>
              <w:right w:val="nil"/>
            </w:tcBorders>
            <w:shd w:val="clear" w:color="auto" w:fill="auto"/>
            <w:noWrap/>
            <w:vAlign w:val="center"/>
            <w:hideMark/>
          </w:tcPr>
          <w:p w14:paraId="28580479" w14:textId="65BD1DD4" w:rsidR="00F521F9" w:rsidRPr="00F521F9" w:rsidRDefault="00F521F9" w:rsidP="00F521F9">
            <w:pPr>
              <w:spacing w:line="360" w:lineRule="auto"/>
              <w:jc w:val="center"/>
              <w:rPr>
                <w:rFonts w:eastAsia="Times New Roman"/>
                <w:sz w:val="18"/>
              </w:rPr>
            </w:pPr>
            <w:r w:rsidRPr="00F521F9">
              <w:rPr>
                <w:sz w:val="18"/>
                <w:szCs w:val="18"/>
              </w:rPr>
              <w:t>5.91</w:t>
            </w:r>
            <w:r w:rsidRPr="00F521F9">
              <w:rPr>
                <w:iCs/>
                <w:sz w:val="18"/>
                <w:szCs w:val="18"/>
              </w:rPr>
              <w:t xml:space="preserve"> x 10</w:t>
            </w:r>
            <w:r w:rsidRPr="00F521F9">
              <w:rPr>
                <w:iCs/>
                <w:sz w:val="18"/>
                <w:szCs w:val="18"/>
                <w:vertAlign w:val="superscript"/>
              </w:rPr>
              <w:t>-7</w:t>
            </w:r>
          </w:p>
        </w:tc>
      </w:tr>
      <w:tr w:rsidR="00F521F9" w:rsidRPr="00733E3B" w14:paraId="2B71CF88"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219DE27" w14:textId="77777777" w:rsidR="00F521F9" w:rsidRPr="00733E3B" w:rsidRDefault="00F521F9" w:rsidP="00F521F9">
            <w:pPr>
              <w:spacing w:line="360" w:lineRule="auto"/>
              <w:jc w:val="center"/>
              <w:rPr>
                <w:rFonts w:eastAsia="Times New Roman"/>
                <w:sz w:val="18"/>
              </w:rPr>
            </w:pPr>
            <w:r w:rsidRPr="00733E3B">
              <w:rPr>
                <w:rFonts w:eastAsia="Times New Roman"/>
                <w:sz w:val="18"/>
              </w:rPr>
              <w:t>rs9826288</w:t>
            </w:r>
          </w:p>
        </w:tc>
        <w:tc>
          <w:tcPr>
            <w:tcW w:w="0" w:type="auto"/>
            <w:tcBorders>
              <w:top w:val="nil"/>
              <w:left w:val="nil"/>
              <w:bottom w:val="nil"/>
              <w:right w:val="nil"/>
            </w:tcBorders>
            <w:shd w:val="clear" w:color="auto" w:fill="auto"/>
            <w:noWrap/>
            <w:vAlign w:val="center"/>
            <w:hideMark/>
          </w:tcPr>
          <w:p w14:paraId="256C5C48"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491CEF07" w14:textId="77777777" w:rsidR="00F521F9" w:rsidRPr="00733E3B" w:rsidRDefault="00F521F9" w:rsidP="00F521F9">
            <w:pPr>
              <w:spacing w:line="360" w:lineRule="auto"/>
              <w:jc w:val="center"/>
              <w:rPr>
                <w:rFonts w:eastAsia="Times New Roman"/>
                <w:sz w:val="18"/>
              </w:rPr>
            </w:pPr>
            <w:r w:rsidRPr="00733E3B">
              <w:rPr>
                <w:rFonts w:eastAsia="Times New Roman"/>
                <w:sz w:val="18"/>
              </w:rPr>
              <w:t>95044652</w:t>
            </w:r>
          </w:p>
        </w:tc>
        <w:tc>
          <w:tcPr>
            <w:tcW w:w="0" w:type="auto"/>
            <w:tcBorders>
              <w:top w:val="nil"/>
              <w:left w:val="nil"/>
              <w:bottom w:val="nil"/>
              <w:right w:val="nil"/>
            </w:tcBorders>
            <w:shd w:val="clear" w:color="auto" w:fill="auto"/>
            <w:noWrap/>
            <w:vAlign w:val="center"/>
            <w:hideMark/>
          </w:tcPr>
          <w:p w14:paraId="760AB435"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13B05F33"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7040EA70" w14:textId="6289F332" w:rsidR="00F521F9" w:rsidRPr="00733E3B" w:rsidRDefault="00F521F9" w:rsidP="00F521F9">
            <w:pPr>
              <w:spacing w:line="360" w:lineRule="auto"/>
              <w:jc w:val="center"/>
              <w:rPr>
                <w:rFonts w:eastAsia="Times New Roman"/>
                <w:sz w:val="18"/>
              </w:rPr>
            </w:pPr>
            <w:r>
              <w:rPr>
                <w:sz w:val="18"/>
                <w:szCs w:val="18"/>
              </w:rPr>
              <w:t>0.665</w:t>
            </w:r>
          </w:p>
        </w:tc>
        <w:tc>
          <w:tcPr>
            <w:tcW w:w="0" w:type="auto"/>
            <w:tcBorders>
              <w:top w:val="nil"/>
              <w:left w:val="nil"/>
              <w:bottom w:val="nil"/>
              <w:right w:val="nil"/>
            </w:tcBorders>
            <w:shd w:val="clear" w:color="auto" w:fill="auto"/>
            <w:noWrap/>
            <w:vAlign w:val="center"/>
            <w:hideMark/>
          </w:tcPr>
          <w:p w14:paraId="056EAC66" w14:textId="79FB5DBF" w:rsidR="00F521F9" w:rsidRPr="00733E3B" w:rsidRDefault="00F521F9" w:rsidP="00F521F9">
            <w:pPr>
              <w:spacing w:line="360" w:lineRule="auto"/>
              <w:jc w:val="center"/>
              <w:rPr>
                <w:rFonts w:eastAsia="Times New Roman"/>
                <w:sz w:val="18"/>
              </w:rPr>
            </w:pPr>
            <w:r>
              <w:rPr>
                <w:sz w:val="18"/>
                <w:szCs w:val="18"/>
              </w:rPr>
              <w:t>-0.618</w:t>
            </w:r>
          </w:p>
        </w:tc>
        <w:tc>
          <w:tcPr>
            <w:tcW w:w="0" w:type="auto"/>
            <w:tcBorders>
              <w:top w:val="nil"/>
              <w:left w:val="nil"/>
              <w:bottom w:val="nil"/>
              <w:right w:val="nil"/>
            </w:tcBorders>
            <w:shd w:val="clear" w:color="auto" w:fill="auto"/>
            <w:noWrap/>
            <w:vAlign w:val="center"/>
            <w:hideMark/>
          </w:tcPr>
          <w:p w14:paraId="01D87324" w14:textId="65488A5C" w:rsidR="00F521F9" w:rsidRPr="00733E3B" w:rsidRDefault="00F521F9" w:rsidP="00F521F9">
            <w:pPr>
              <w:spacing w:line="360" w:lineRule="auto"/>
              <w:jc w:val="center"/>
              <w:rPr>
                <w:rFonts w:eastAsia="Times New Roman"/>
                <w:sz w:val="18"/>
              </w:rPr>
            </w:pPr>
            <w:r>
              <w:rPr>
                <w:sz w:val="18"/>
                <w:szCs w:val="18"/>
              </w:rPr>
              <w:t>0.124</w:t>
            </w:r>
          </w:p>
        </w:tc>
        <w:tc>
          <w:tcPr>
            <w:tcW w:w="0" w:type="auto"/>
            <w:tcBorders>
              <w:top w:val="nil"/>
              <w:left w:val="nil"/>
              <w:bottom w:val="nil"/>
              <w:right w:val="nil"/>
            </w:tcBorders>
            <w:shd w:val="clear" w:color="auto" w:fill="auto"/>
            <w:noWrap/>
            <w:vAlign w:val="center"/>
            <w:hideMark/>
          </w:tcPr>
          <w:p w14:paraId="67C5D463" w14:textId="3D48A5E1" w:rsidR="00F521F9" w:rsidRPr="00F521F9" w:rsidRDefault="00F521F9" w:rsidP="00F521F9">
            <w:pPr>
              <w:spacing w:line="360" w:lineRule="auto"/>
              <w:jc w:val="center"/>
              <w:rPr>
                <w:rFonts w:eastAsia="Times New Roman"/>
                <w:sz w:val="18"/>
              </w:rPr>
            </w:pPr>
            <w:r w:rsidRPr="00F521F9">
              <w:rPr>
                <w:sz w:val="18"/>
                <w:szCs w:val="18"/>
              </w:rPr>
              <w:t>6.27</w:t>
            </w:r>
            <w:r w:rsidRPr="00F521F9">
              <w:rPr>
                <w:iCs/>
                <w:sz w:val="18"/>
                <w:szCs w:val="18"/>
              </w:rPr>
              <w:t xml:space="preserve"> x 10</w:t>
            </w:r>
            <w:r w:rsidRPr="00F521F9">
              <w:rPr>
                <w:iCs/>
                <w:sz w:val="18"/>
                <w:szCs w:val="18"/>
                <w:vertAlign w:val="superscript"/>
              </w:rPr>
              <w:t>-7</w:t>
            </w:r>
          </w:p>
        </w:tc>
      </w:tr>
      <w:tr w:rsidR="00F521F9" w:rsidRPr="00733E3B" w14:paraId="4796A701"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8335EA9" w14:textId="77777777" w:rsidR="00F521F9" w:rsidRPr="00733E3B" w:rsidRDefault="00F521F9" w:rsidP="00F521F9">
            <w:pPr>
              <w:spacing w:line="360" w:lineRule="auto"/>
              <w:jc w:val="center"/>
              <w:rPr>
                <w:rFonts w:eastAsia="Times New Roman"/>
                <w:sz w:val="18"/>
              </w:rPr>
            </w:pPr>
            <w:r w:rsidRPr="00733E3B">
              <w:rPr>
                <w:rFonts w:eastAsia="Times New Roman"/>
                <w:sz w:val="18"/>
              </w:rPr>
              <w:t>rs2478319</w:t>
            </w:r>
          </w:p>
        </w:tc>
        <w:tc>
          <w:tcPr>
            <w:tcW w:w="0" w:type="auto"/>
            <w:tcBorders>
              <w:top w:val="nil"/>
              <w:left w:val="nil"/>
              <w:bottom w:val="nil"/>
              <w:right w:val="nil"/>
            </w:tcBorders>
            <w:shd w:val="clear" w:color="auto" w:fill="auto"/>
            <w:noWrap/>
            <w:vAlign w:val="center"/>
            <w:hideMark/>
          </w:tcPr>
          <w:p w14:paraId="75C35375" w14:textId="77777777" w:rsidR="00F521F9" w:rsidRPr="00733E3B" w:rsidRDefault="00F521F9" w:rsidP="00F521F9">
            <w:pPr>
              <w:spacing w:line="360" w:lineRule="auto"/>
              <w:jc w:val="center"/>
              <w:rPr>
                <w:rFonts w:eastAsia="Times New Roman"/>
                <w:sz w:val="18"/>
              </w:rPr>
            </w:pPr>
            <w:r w:rsidRPr="00733E3B">
              <w:rPr>
                <w:rFonts w:eastAsia="Times New Roman"/>
                <w:sz w:val="18"/>
              </w:rPr>
              <w:t>13</w:t>
            </w:r>
          </w:p>
        </w:tc>
        <w:tc>
          <w:tcPr>
            <w:tcW w:w="0" w:type="auto"/>
            <w:tcBorders>
              <w:top w:val="nil"/>
              <w:left w:val="nil"/>
              <w:bottom w:val="nil"/>
              <w:right w:val="nil"/>
            </w:tcBorders>
            <w:shd w:val="clear" w:color="auto" w:fill="auto"/>
            <w:noWrap/>
            <w:vAlign w:val="center"/>
            <w:hideMark/>
          </w:tcPr>
          <w:p w14:paraId="61659614" w14:textId="77777777" w:rsidR="00F521F9" w:rsidRPr="00733E3B" w:rsidRDefault="00F521F9" w:rsidP="00F521F9">
            <w:pPr>
              <w:spacing w:line="360" w:lineRule="auto"/>
              <w:jc w:val="center"/>
              <w:rPr>
                <w:rFonts w:eastAsia="Times New Roman"/>
                <w:sz w:val="18"/>
              </w:rPr>
            </w:pPr>
            <w:r w:rsidRPr="00733E3B">
              <w:rPr>
                <w:rFonts w:eastAsia="Times New Roman"/>
                <w:sz w:val="18"/>
              </w:rPr>
              <w:t>48111575</w:t>
            </w:r>
          </w:p>
        </w:tc>
        <w:tc>
          <w:tcPr>
            <w:tcW w:w="0" w:type="auto"/>
            <w:tcBorders>
              <w:top w:val="nil"/>
              <w:left w:val="nil"/>
              <w:bottom w:val="nil"/>
              <w:right w:val="nil"/>
            </w:tcBorders>
            <w:shd w:val="clear" w:color="auto" w:fill="auto"/>
            <w:noWrap/>
            <w:vAlign w:val="center"/>
            <w:hideMark/>
          </w:tcPr>
          <w:p w14:paraId="113B70BC"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30608C41"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02F156AF" w14:textId="33C4581B" w:rsidR="00F521F9" w:rsidRPr="00733E3B" w:rsidRDefault="00F521F9" w:rsidP="00F521F9">
            <w:pPr>
              <w:spacing w:line="360" w:lineRule="auto"/>
              <w:jc w:val="center"/>
              <w:rPr>
                <w:rFonts w:eastAsia="Times New Roman"/>
                <w:sz w:val="18"/>
              </w:rPr>
            </w:pPr>
            <w:r>
              <w:rPr>
                <w:sz w:val="18"/>
                <w:szCs w:val="18"/>
              </w:rPr>
              <w:t>0.689</w:t>
            </w:r>
          </w:p>
        </w:tc>
        <w:tc>
          <w:tcPr>
            <w:tcW w:w="0" w:type="auto"/>
            <w:tcBorders>
              <w:top w:val="nil"/>
              <w:left w:val="nil"/>
              <w:bottom w:val="nil"/>
              <w:right w:val="nil"/>
            </w:tcBorders>
            <w:shd w:val="clear" w:color="auto" w:fill="auto"/>
            <w:noWrap/>
            <w:vAlign w:val="center"/>
            <w:hideMark/>
          </w:tcPr>
          <w:p w14:paraId="7F972C78" w14:textId="3051AA0D" w:rsidR="00F521F9" w:rsidRPr="00733E3B" w:rsidRDefault="00F521F9" w:rsidP="00F521F9">
            <w:pPr>
              <w:spacing w:line="360" w:lineRule="auto"/>
              <w:jc w:val="center"/>
              <w:rPr>
                <w:rFonts w:eastAsia="Times New Roman"/>
                <w:sz w:val="18"/>
              </w:rPr>
            </w:pPr>
            <w:r>
              <w:rPr>
                <w:sz w:val="18"/>
                <w:szCs w:val="18"/>
              </w:rPr>
              <w:t>0.596</w:t>
            </w:r>
          </w:p>
        </w:tc>
        <w:tc>
          <w:tcPr>
            <w:tcW w:w="0" w:type="auto"/>
            <w:tcBorders>
              <w:top w:val="nil"/>
              <w:left w:val="nil"/>
              <w:bottom w:val="nil"/>
              <w:right w:val="nil"/>
            </w:tcBorders>
            <w:shd w:val="clear" w:color="auto" w:fill="auto"/>
            <w:noWrap/>
            <w:vAlign w:val="center"/>
            <w:hideMark/>
          </w:tcPr>
          <w:p w14:paraId="659200F0" w14:textId="32EF3609" w:rsidR="00F521F9" w:rsidRPr="00733E3B" w:rsidRDefault="00F521F9" w:rsidP="00F521F9">
            <w:pPr>
              <w:spacing w:line="360" w:lineRule="auto"/>
              <w:jc w:val="center"/>
              <w:rPr>
                <w:rFonts w:eastAsia="Times New Roman"/>
                <w:sz w:val="18"/>
              </w:rPr>
            </w:pPr>
            <w:r>
              <w:rPr>
                <w:sz w:val="18"/>
                <w:szCs w:val="18"/>
              </w:rPr>
              <w:t>0.120</w:t>
            </w:r>
          </w:p>
        </w:tc>
        <w:tc>
          <w:tcPr>
            <w:tcW w:w="0" w:type="auto"/>
            <w:tcBorders>
              <w:top w:val="nil"/>
              <w:left w:val="nil"/>
              <w:bottom w:val="nil"/>
              <w:right w:val="nil"/>
            </w:tcBorders>
            <w:shd w:val="clear" w:color="auto" w:fill="auto"/>
            <w:noWrap/>
            <w:vAlign w:val="center"/>
            <w:hideMark/>
          </w:tcPr>
          <w:p w14:paraId="2D3AE602" w14:textId="2E813C2E" w:rsidR="00F521F9" w:rsidRPr="00F521F9" w:rsidRDefault="00F521F9" w:rsidP="00F521F9">
            <w:pPr>
              <w:spacing w:line="360" w:lineRule="auto"/>
              <w:jc w:val="center"/>
              <w:rPr>
                <w:rFonts w:eastAsia="Times New Roman"/>
                <w:sz w:val="18"/>
              </w:rPr>
            </w:pPr>
            <w:r w:rsidRPr="00F521F9">
              <w:rPr>
                <w:sz w:val="18"/>
                <w:szCs w:val="18"/>
              </w:rPr>
              <w:t>6.33</w:t>
            </w:r>
            <w:r w:rsidRPr="00F521F9">
              <w:rPr>
                <w:iCs/>
                <w:sz w:val="18"/>
                <w:szCs w:val="18"/>
              </w:rPr>
              <w:t xml:space="preserve"> x 10</w:t>
            </w:r>
            <w:r w:rsidRPr="00F521F9">
              <w:rPr>
                <w:iCs/>
                <w:sz w:val="18"/>
                <w:szCs w:val="18"/>
                <w:vertAlign w:val="superscript"/>
              </w:rPr>
              <w:t>-7</w:t>
            </w:r>
          </w:p>
        </w:tc>
      </w:tr>
      <w:tr w:rsidR="00F521F9" w:rsidRPr="00733E3B" w14:paraId="7343E690"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7991A7C1" w14:textId="77777777" w:rsidR="00F521F9" w:rsidRPr="00733E3B" w:rsidRDefault="00F521F9" w:rsidP="00F521F9">
            <w:pPr>
              <w:spacing w:line="360" w:lineRule="auto"/>
              <w:jc w:val="center"/>
              <w:rPr>
                <w:rFonts w:eastAsia="Times New Roman"/>
                <w:sz w:val="18"/>
              </w:rPr>
            </w:pPr>
            <w:r w:rsidRPr="00733E3B">
              <w:rPr>
                <w:rFonts w:eastAsia="Times New Roman"/>
                <w:sz w:val="18"/>
              </w:rPr>
              <w:t>rs72720573</w:t>
            </w:r>
          </w:p>
        </w:tc>
        <w:tc>
          <w:tcPr>
            <w:tcW w:w="0" w:type="auto"/>
            <w:tcBorders>
              <w:top w:val="nil"/>
              <w:left w:val="nil"/>
              <w:bottom w:val="nil"/>
              <w:right w:val="nil"/>
            </w:tcBorders>
            <w:shd w:val="clear" w:color="auto" w:fill="auto"/>
            <w:noWrap/>
            <w:vAlign w:val="center"/>
            <w:hideMark/>
          </w:tcPr>
          <w:p w14:paraId="63DD8182" w14:textId="77777777" w:rsidR="00F521F9" w:rsidRPr="00733E3B" w:rsidRDefault="00F521F9" w:rsidP="00F521F9">
            <w:pPr>
              <w:spacing w:line="360" w:lineRule="auto"/>
              <w:jc w:val="center"/>
              <w:rPr>
                <w:rFonts w:eastAsia="Times New Roman"/>
                <w:sz w:val="18"/>
              </w:rPr>
            </w:pPr>
            <w:r w:rsidRPr="00733E3B">
              <w:rPr>
                <w:rFonts w:eastAsia="Times New Roman"/>
                <w:sz w:val="18"/>
              </w:rPr>
              <w:t>4</w:t>
            </w:r>
          </w:p>
        </w:tc>
        <w:tc>
          <w:tcPr>
            <w:tcW w:w="0" w:type="auto"/>
            <w:tcBorders>
              <w:top w:val="nil"/>
              <w:left w:val="nil"/>
              <w:bottom w:val="nil"/>
              <w:right w:val="nil"/>
            </w:tcBorders>
            <w:shd w:val="clear" w:color="auto" w:fill="auto"/>
            <w:noWrap/>
            <w:vAlign w:val="center"/>
            <w:hideMark/>
          </w:tcPr>
          <w:p w14:paraId="43BE55BB" w14:textId="77777777" w:rsidR="00F521F9" w:rsidRPr="00733E3B" w:rsidRDefault="00F521F9" w:rsidP="00F521F9">
            <w:pPr>
              <w:spacing w:line="360" w:lineRule="auto"/>
              <w:jc w:val="center"/>
              <w:rPr>
                <w:rFonts w:eastAsia="Times New Roman"/>
                <w:sz w:val="18"/>
              </w:rPr>
            </w:pPr>
            <w:r w:rsidRPr="00733E3B">
              <w:rPr>
                <w:rFonts w:eastAsia="Times New Roman"/>
                <w:sz w:val="18"/>
              </w:rPr>
              <w:t>137257730</w:t>
            </w:r>
          </w:p>
        </w:tc>
        <w:tc>
          <w:tcPr>
            <w:tcW w:w="0" w:type="auto"/>
            <w:tcBorders>
              <w:top w:val="nil"/>
              <w:left w:val="nil"/>
              <w:bottom w:val="nil"/>
              <w:right w:val="nil"/>
            </w:tcBorders>
            <w:shd w:val="clear" w:color="auto" w:fill="auto"/>
            <w:noWrap/>
            <w:vAlign w:val="center"/>
            <w:hideMark/>
          </w:tcPr>
          <w:p w14:paraId="77EBCA49"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2BBC4D2E"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71E99E85" w14:textId="48A2B617" w:rsidR="00F521F9" w:rsidRPr="00733E3B" w:rsidRDefault="00F521F9" w:rsidP="00F521F9">
            <w:pPr>
              <w:spacing w:line="360" w:lineRule="auto"/>
              <w:jc w:val="center"/>
              <w:rPr>
                <w:rFonts w:eastAsia="Times New Roman"/>
                <w:sz w:val="18"/>
              </w:rPr>
            </w:pPr>
            <w:r>
              <w:rPr>
                <w:sz w:val="18"/>
                <w:szCs w:val="18"/>
              </w:rPr>
              <w:t>0.018</w:t>
            </w:r>
          </w:p>
        </w:tc>
        <w:tc>
          <w:tcPr>
            <w:tcW w:w="0" w:type="auto"/>
            <w:tcBorders>
              <w:top w:val="nil"/>
              <w:left w:val="nil"/>
              <w:bottom w:val="nil"/>
              <w:right w:val="nil"/>
            </w:tcBorders>
            <w:shd w:val="clear" w:color="auto" w:fill="auto"/>
            <w:noWrap/>
            <w:vAlign w:val="center"/>
            <w:hideMark/>
          </w:tcPr>
          <w:p w14:paraId="2A735917" w14:textId="4B2DAB71" w:rsidR="00F521F9" w:rsidRPr="00733E3B" w:rsidRDefault="00F521F9" w:rsidP="00F521F9">
            <w:pPr>
              <w:spacing w:line="360" w:lineRule="auto"/>
              <w:jc w:val="center"/>
              <w:rPr>
                <w:rFonts w:eastAsia="Times New Roman"/>
                <w:sz w:val="18"/>
              </w:rPr>
            </w:pPr>
            <w:r>
              <w:rPr>
                <w:sz w:val="18"/>
                <w:szCs w:val="18"/>
              </w:rPr>
              <w:t>2.416</w:t>
            </w:r>
          </w:p>
        </w:tc>
        <w:tc>
          <w:tcPr>
            <w:tcW w:w="0" w:type="auto"/>
            <w:tcBorders>
              <w:top w:val="nil"/>
              <w:left w:val="nil"/>
              <w:bottom w:val="nil"/>
              <w:right w:val="nil"/>
            </w:tcBorders>
            <w:shd w:val="clear" w:color="auto" w:fill="auto"/>
            <w:noWrap/>
            <w:vAlign w:val="center"/>
            <w:hideMark/>
          </w:tcPr>
          <w:p w14:paraId="262D9C1A" w14:textId="3546566E" w:rsidR="00F521F9" w:rsidRPr="00733E3B" w:rsidRDefault="00F521F9" w:rsidP="00F521F9">
            <w:pPr>
              <w:spacing w:line="360" w:lineRule="auto"/>
              <w:jc w:val="center"/>
              <w:rPr>
                <w:rFonts w:eastAsia="Times New Roman"/>
                <w:sz w:val="18"/>
              </w:rPr>
            </w:pPr>
            <w:r>
              <w:rPr>
                <w:sz w:val="18"/>
                <w:szCs w:val="18"/>
              </w:rPr>
              <w:t>0.485</w:t>
            </w:r>
          </w:p>
        </w:tc>
        <w:tc>
          <w:tcPr>
            <w:tcW w:w="0" w:type="auto"/>
            <w:tcBorders>
              <w:top w:val="nil"/>
              <w:left w:val="nil"/>
              <w:bottom w:val="nil"/>
              <w:right w:val="nil"/>
            </w:tcBorders>
            <w:shd w:val="clear" w:color="auto" w:fill="auto"/>
            <w:noWrap/>
            <w:vAlign w:val="center"/>
            <w:hideMark/>
          </w:tcPr>
          <w:p w14:paraId="3ECA55A1" w14:textId="4285C21A" w:rsidR="00F521F9" w:rsidRPr="00F521F9" w:rsidRDefault="00F521F9" w:rsidP="00F521F9">
            <w:pPr>
              <w:spacing w:line="360" w:lineRule="auto"/>
              <w:jc w:val="center"/>
              <w:rPr>
                <w:rFonts w:eastAsia="Times New Roman"/>
                <w:sz w:val="18"/>
              </w:rPr>
            </w:pPr>
            <w:r w:rsidRPr="00F521F9">
              <w:rPr>
                <w:sz w:val="18"/>
                <w:szCs w:val="18"/>
              </w:rPr>
              <w:t>6.46</w:t>
            </w:r>
            <w:r w:rsidRPr="00F521F9">
              <w:rPr>
                <w:iCs/>
                <w:sz w:val="18"/>
                <w:szCs w:val="18"/>
              </w:rPr>
              <w:t xml:space="preserve"> x 10</w:t>
            </w:r>
            <w:r w:rsidRPr="00F521F9">
              <w:rPr>
                <w:iCs/>
                <w:sz w:val="18"/>
                <w:szCs w:val="18"/>
                <w:vertAlign w:val="superscript"/>
              </w:rPr>
              <w:t>-7</w:t>
            </w:r>
          </w:p>
        </w:tc>
      </w:tr>
      <w:tr w:rsidR="00F521F9" w:rsidRPr="00733E3B" w14:paraId="4A9F233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EF123CB" w14:textId="77777777" w:rsidR="00F521F9" w:rsidRPr="00733E3B" w:rsidRDefault="00F521F9" w:rsidP="00F521F9">
            <w:pPr>
              <w:spacing w:line="360" w:lineRule="auto"/>
              <w:jc w:val="center"/>
              <w:rPr>
                <w:rFonts w:eastAsia="Times New Roman"/>
                <w:sz w:val="18"/>
              </w:rPr>
            </w:pPr>
            <w:r w:rsidRPr="00733E3B">
              <w:rPr>
                <w:rFonts w:eastAsia="Times New Roman"/>
                <w:sz w:val="18"/>
              </w:rPr>
              <w:t>rs140419591</w:t>
            </w:r>
          </w:p>
        </w:tc>
        <w:tc>
          <w:tcPr>
            <w:tcW w:w="0" w:type="auto"/>
            <w:tcBorders>
              <w:top w:val="nil"/>
              <w:left w:val="nil"/>
              <w:bottom w:val="nil"/>
              <w:right w:val="nil"/>
            </w:tcBorders>
            <w:shd w:val="clear" w:color="auto" w:fill="auto"/>
            <w:noWrap/>
            <w:vAlign w:val="center"/>
            <w:hideMark/>
          </w:tcPr>
          <w:p w14:paraId="53F6D16D" w14:textId="77777777" w:rsidR="00F521F9" w:rsidRPr="00733E3B" w:rsidRDefault="00F521F9" w:rsidP="00F521F9">
            <w:pPr>
              <w:spacing w:line="360" w:lineRule="auto"/>
              <w:jc w:val="center"/>
              <w:rPr>
                <w:rFonts w:eastAsia="Times New Roman"/>
                <w:sz w:val="18"/>
              </w:rPr>
            </w:pPr>
            <w:r w:rsidRPr="00733E3B">
              <w:rPr>
                <w:rFonts w:eastAsia="Times New Roman"/>
                <w:sz w:val="18"/>
              </w:rPr>
              <w:t>11</w:t>
            </w:r>
          </w:p>
        </w:tc>
        <w:tc>
          <w:tcPr>
            <w:tcW w:w="0" w:type="auto"/>
            <w:tcBorders>
              <w:top w:val="nil"/>
              <w:left w:val="nil"/>
              <w:bottom w:val="nil"/>
              <w:right w:val="nil"/>
            </w:tcBorders>
            <w:shd w:val="clear" w:color="auto" w:fill="auto"/>
            <w:noWrap/>
            <w:vAlign w:val="center"/>
            <w:hideMark/>
          </w:tcPr>
          <w:p w14:paraId="3ECD22A8" w14:textId="77777777" w:rsidR="00F521F9" w:rsidRPr="00733E3B" w:rsidRDefault="00F521F9" w:rsidP="00F521F9">
            <w:pPr>
              <w:spacing w:line="360" w:lineRule="auto"/>
              <w:jc w:val="center"/>
              <w:rPr>
                <w:rFonts w:eastAsia="Times New Roman"/>
                <w:sz w:val="18"/>
              </w:rPr>
            </w:pPr>
            <w:r w:rsidRPr="00733E3B">
              <w:rPr>
                <w:rFonts w:eastAsia="Times New Roman"/>
                <w:sz w:val="18"/>
              </w:rPr>
              <w:t>33327476</w:t>
            </w:r>
          </w:p>
        </w:tc>
        <w:tc>
          <w:tcPr>
            <w:tcW w:w="0" w:type="auto"/>
            <w:tcBorders>
              <w:top w:val="nil"/>
              <w:left w:val="nil"/>
              <w:bottom w:val="nil"/>
              <w:right w:val="nil"/>
            </w:tcBorders>
            <w:shd w:val="clear" w:color="auto" w:fill="auto"/>
            <w:noWrap/>
            <w:vAlign w:val="center"/>
            <w:hideMark/>
          </w:tcPr>
          <w:p w14:paraId="5EB75BA0"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3B42E5BD"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10744A9F" w14:textId="648E92BB" w:rsidR="00F521F9" w:rsidRPr="00733E3B" w:rsidRDefault="00F521F9" w:rsidP="00F521F9">
            <w:pPr>
              <w:spacing w:line="360" w:lineRule="auto"/>
              <w:jc w:val="center"/>
              <w:rPr>
                <w:rFonts w:eastAsia="Times New Roman"/>
                <w:sz w:val="18"/>
              </w:rPr>
            </w:pPr>
            <w:r>
              <w:rPr>
                <w:sz w:val="18"/>
                <w:szCs w:val="18"/>
              </w:rPr>
              <w:t>0.017</w:t>
            </w:r>
          </w:p>
        </w:tc>
        <w:tc>
          <w:tcPr>
            <w:tcW w:w="0" w:type="auto"/>
            <w:tcBorders>
              <w:top w:val="nil"/>
              <w:left w:val="nil"/>
              <w:bottom w:val="nil"/>
              <w:right w:val="nil"/>
            </w:tcBorders>
            <w:shd w:val="clear" w:color="auto" w:fill="auto"/>
            <w:noWrap/>
            <w:vAlign w:val="center"/>
            <w:hideMark/>
          </w:tcPr>
          <w:p w14:paraId="585F69C3" w14:textId="317B78B3" w:rsidR="00F521F9" w:rsidRPr="00733E3B" w:rsidRDefault="00F521F9" w:rsidP="00F521F9">
            <w:pPr>
              <w:spacing w:line="360" w:lineRule="auto"/>
              <w:jc w:val="center"/>
              <w:rPr>
                <w:rFonts w:eastAsia="Times New Roman"/>
                <w:sz w:val="18"/>
              </w:rPr>
            </w:pPr>
            <w:r>
              <w:rPr>
                <w:sz w:val="18"/>
                <w:szCs w:val="18"/>
              </w:rPr>
              <w:t>2.516</w:t>
            </w:r>
          </w:p>
        </w:tc>
        <w:tc>
          <w:tcPr>
            <w:tcW w:w="0" w:type="auto"/>
            <w:tcBorders>
              <w:top w:val="nil"/>
              <w:left w:val="nil"/>
              <w:bottom w:val="nil"/>
              <w:right w:val="nil"/>
            </w:tcBorders>
            <w:shd w:val="clear" w:color="auto" w:fill="auto"/>
            <w:noWrap/>
            <w:vAlign w:val="center"/>
            <w:hideMark/>
          </w:tcPr>
          <w:p w14:paraId="5F6939ED" w14:textId="66B6FE29" w:rsidR="00F521F9" w:rsidRPr="00733E3B" w:rsidRDefault="00F521F9" w:rsidP="00F521F9">
            <w:pPr>
              <w:spacing w:line="360" w:lineRule="auto"/>
              <w:jc w:val="center"/>
              <w:rPr>
                <w:rFonts w:eastAsia="Times New Roman"/>
                <w:sz w:val="18"/>
              </w:rPr>
            </w:pPr>
            <w:r>
              <w:rPr>
                <w:sz w:val="18"/>
                <w:szCs w:val="18"/>
              </w:rPr>
              <w:t>0.506</w:t>
            </w:r>
          </w:p>
        </w:tc>
        <w:tc>
          <w:tcPr>
            <w:tcW w:w="0" w:type="auto"/>
            <w:tcBorders>
              <w:top w:val="nil"/>
              <w:left w:val="nil"/>
              <w:bottom w:val="nil"/>
              <w:right w:val="nil"/>
            </w:tcBorders>
            <w:shd w:val="clear" w:color="auto" w:fill="auto"/>
            <w:noWrap/>
            <w:vAlign w:val="center"/>
            <w:hideMark/>
          </w:tcPr>
          <w:p w14:paraId="62E01C00" w14:textId="56282C90" w:rsidR="00F521F9" w:rsidRPr="00F521F9" w:rsidRDefault="00F521F9" w:rsidP="00F521F9">
            <w:pPr>
              <w:spacing w:line="360" w:lineRule="auto"/>
              <w:jc w:val="center"/>
              <w:rPr>
                <w:rFonts w:eastAsia="Times New Roman"/>
                <w:sz w:val="18"/>
              </w:rPr>
            </w:pPr>
            <w:r w:rsidRPr="00F521F9">
              <w:rPr>
                <w:sz w:val="18"/>
                <w:szCs w:val="18"/>
              </w:rPr>
              <w:t>6.54</w:t>
            </w:r>
            <w:r w:rsidRPr="00F521F9">
              <w:rPr>
                <w:iCs/>
                <w:sz w:val="18"/>
                <w:szCs w:val="18"/>
              </w:rPr>
              <w:t xml:space="preserve"> x 10</w:t>
            </w:r>
            <w:r w:rsidRPr="00F521F9">
              <w:rPr>
                <w:iCs/>
                <w:sz w:val="18"/>
                <w:szCs w:val="18"/>
                <w:vertAlign w:val="superscript"/>
              </w:rPr>
              <w:t>-7</w:t>
            </w:r>
          </w:p>
        </w:tc>
      </w:tr>
      <w:tr w:rsidR="00F521F9" w:rsidRPr="00733E3B" w14:paraId="4543FD7C"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616A815" w14:textId="77777777" w:rsidR="00F521F9" w:rsidRPr="00733E3B" w:rsidRDefault="00F521F9" w:rsidP="00F521F9">
            <w:pPr>
              <w:spacing w:line="360" w:lineRule="auto"/>
              <w:jc w:val="center"/>
              <w:rPr>
                <w:rFonts w:eastAsia="Times New Roman"/>
                <w:sz w:val="18"/>
              </w:rPr>
            </w:pPr>
            <w:r w:rsidRPr="00733E3B">
              <w:rPr>
                <w:rFonts w:eastAsia="Times New Roman"/>
                <w:sz w:val="18"/>
              </w:rPr>
              <w:t>rs78491489</w:t>
            </w:r>
          </w:p>
        </w:tc>
        <w:tc>
          <w:tcPr>
            <w:tcW w:w="0" w:type="auto"/>
            <w:tcBorders>
              <w:top w:val="nil"/>
              <w:left w:val="nil"/>
              <w:bottom w:val="nil"/>
              <w:right w:val="nil"/>
            </w:tcBorders>
            <w:shd w:val="clear" w:color="auto" w:fill="auto"/>
            <w:noWrap/>
            <w:vAlign w:val="center"/>
            <w:hideMark/>
          </w:tcPr>
          <w:p w14:paraId="3E3B02D3" w14:textId="77777777" w:rsidR="00F521F9" w:rsidRPr="00733E3B" w:rsidRDefault="00F521F9" w:rsidP="00F521F9">
            <w:pPr>
              <w:spacing w:line="360" w:lineRule="auto"/>
              <w:jc w:val="center"/>
              <w:rPr>
                <w:rFonts w:eastAsia="Times New Roman"/>
                <w:sz w:val="18"/>
              </w:rPr>
            </w:pPr>
            <w:r w:rsidRPr="00733E3B">
              <w:rPr>
                <w:rFonts w:eastAsia="Times New Roman"/>
                <w:sz w:val="18"/>
              </w:rPr>
              <w:t>7</w:t>
            </w:r>
          </w:p>
        </w:tc>
        <w:tc>
          <w:tcPr>
            <w:tcW w:w="0" w:type="auto"/>
            <w:tcBorders>
              <w:top w:val="nil"/>
              <w:left w:val="nil"/>
              <w:bottom w:val="nil"/>
              <w:right w:val="nil"/>
            </w:tcBorders>
            <w:shd w:val="clear" w:color="auto" w:fill="auto"/>
            <w:noWrap/>
            <w:vAlign w:val="center"/>
            <w:hideMark/>
          </w:tcPr>
          <w:p w14:paraId="78E82048" w14:textId="77777777" w:rsidR="00F521F9" w:rsidRPr="00733E3B" w:rsidRDefault="00F521F9" w:rsidP="00F521F9">
            <w:pPr>
              <w:spacing w:line="360" w:lineRule="auto"/>
              <w:jc w:val="center"/>
              <w:rPr>
                <w:rFonts w:eastAsia="Times New Roman"/>
                <w:sz w:val="18"/>
              </w:rPr>
            </w:pPr>
            <w:r w:rsidRPr="00733E3B">
              <w:rPr>
                <w:rFonts w:eastAsia="Times New Roman"/>
                <w:sz w:val="18"/>
              </w:rPr>
              <w:t>44335828</w:t>
            </w:r>
          </w:p>
        </w:tc>
        <w:tc>
          <w:tcPr>
            <w:tcW w:w="0" w:type="auto"/>
            <w:tcBorders>
              <w:top w:val="nil"/>
              <w:left w:val="nil"/>
              <w:bottom w:val="nil"/>
              <w:right w:val="nil"/>
            </w:tcBorders>
            <w:shd w:val="clear" w:color="auto" w:fill="auto"/>
            <w:noWrap/>
            <w:vAlign w:val="center"/>
            <w:hideMark/>
          </w:tcPr>
          <w:p w14:paraId="7C2B5CDE"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2696B473"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7E9566BB" w14:textId="15094FBD" w:rsidR="00F521F9" w:rsidRPr="00733E3B" w:rsidRDefault="00F521F9" w:rsidP="00F521F9">
            <w:pPr>
              <w:spacing w:line="360" w:lineRule="auto"/>
              <w:jc w:val="center"/>
              <w:rPr>
                <w:rFonts w:eastAsia="Times New Roman"/>
                <w:sz w:val="18"/>
              </w:rPr>
            </w:pPr>
            <w:r>
              <w:rPr>
                <w:sz w:val="18"/>
                <w:szCs w:val="18"/>
              </w:rPr>
              <w:t>0.113</w:t>
            </w:r>
          </w:p>
        </w:tc>
        <w:tc>
          <w:tcPr>
            <w:tcW w:w="0" w:type="auto"/>
            <w:tcBorders>
              <w:top w:val="nil"/>
              <w:left w:val="nil"/>
              <w:bottom w:val="nil"/>
              <w:right w:val="nil"/>
            </w:tcBorders>
            <w:shd w:val="clear" w:color="auto" w:fill="auto"/>
            <w:noWrap/>
            <w:vAlign w:val="center"/>
            <w:hideMark/>
          </w:tcPr>
          <w:p w14:paraId="449314A9" w14:textId="6331D463" w:rsidR="00F521F9" w:rsidRPr="00733E3B" w:rsidRDefault="00F521F9" w:rsidP="00F521F9">
            <w:pPr>
              <w:spacing w:line="360" w:lineRule="auto"/>
              <w:jc w:val="center"/>
              <w:rPr>
                <w:rFonts w:eastAsia="Times New Roman"/>
                <w:sz w:val="18"/>
              </w:rPr>
            </w:pPr>
            <w:r>
              <w:rPr>
                <w:sz w:val="18"/>
                <w:szCs w:val="18"/>
              </w:rPr>
              <w:t>0.934</w:t>
            </w:r>
          </w:p>
        </w:tc>
        <w:tc>
          <w:tcPr>
            <w:tcW w:w="0" w:type="auto"/>
            <w:tcBorders>
              <w:top w:val="nil"/>
              <w:left w:val="nil"/>
              <w:bottom w:val="nil"/>
              <w:right w:val="nil"/>
            </w:tcBorders>
            <w:shd w:val="clear" w:color="auto" w:fill="auto"/>
            <w:noWrap/>
            <w:vAlign w:val="center"/>
            <w:hideMark/>
          </w:tcPr>
          <w:p w14:paraId="598C73A1" w14:textId="6A6CD9C3" w:rsidR="00F521F9" w:rsidRPr="00733E3B" w:rsidRDefault="00F521F9" w:rsidP="00F521F9">
            <w:pPr>
              <w:spacing w:line="360" w:lineRule="auto"/>
              <w:jc w:val="center"/>
              <w:rPr>
                <w:rFonts w:eastAsia="Times New Roman"/>
                <w:sz w:val="18"/>
              </w:rPr>
            </w:pPr>
            <w:r>
              <w:rPr>
                <w:sz w:val="18"/>
                <w:szCs w:val="18"/>
              </w:rPr>
              <w:t>0.188</w:t>
            </w:r>
          </w:p>
        </w:tc>
        <w:tc>
          <w:tcPr>
            <w:tcW w:w="0" w:type="auto"/>
            <w:tcBorders>
              <w:top w:val="nil"/>
              <w:left w:val="nil"/>
              <w:bottom w:val="nil"/>
              <w:right w:val="nil"/>
            </w:tcBorders>
            <w:shd w:val="clear" w:color="auto" w:fill="auto"/>
            <w:noWrap/>
            <w:vAlign w:val="center"/>
            <w:hideMark/>
          </w:tcPr>
          <w:p w14:paraId="7C3CD854" w14:textId="2DB91CDE" w:rsidR="00F521F9" w:rsidRPr="00F521F9" w:rsidRDefault="00F521F9" w:rsidP="00F521F9">
            <w:pPr>
              <w:spacing w:line="360" w:lineRule="auto"/>
              <w:jc w:val="center"/>
              <w:rPr>
                <w:rFonts w:eastAsia="Times New Roman"/>
                <w:sz w:val="18"/>
              </w:rPr>
            </w:pPr>
            <w:r w:rsidRPr="00F521F9">
              <w:rPr>
                <w:sz w:val="18"/>
                <w:szCs w:val="18"/>
              </w:rPr>
              <w:t>6.80</w:t>
            </w:r>
            <w:r w:rsidRPr="00F521F9">
              <w:rPr>
                <w:iCs/>
                <w:sz w:val="18"/>
                <w:szCs w:val="18"/>
              </w:rPr>
              <w:t xml:space="preserve"> x 10</w:t>
            </w:r>
            <w:r w:rsidRPr="00F521F9">
              <w:rPr>
                <w:iCs/>
                <w:sz w:val="18"/>
                <w:szCs w:val="18"/>
                <w:vertAlign w:val="superscript"/>
              </w:rPr>
              <w:t>-7</w:t>
            </w:r>
          </w:p>
        </w:tc>
      </w:tr>
      <w:tr w:rsidR="00F521F9" w:rsidRPr="00733E3B" w14:paraId="0B977166"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5C605856" w14:textId="77777777" w:rsidR="00F521F9" w:rsidRPr="00733E3B" w:rsidRDefault="00F521F9" w:rsidP="00F521F9">
            <w:pPr>
              <w:spacing w:line="360" w:lineRule="auto"/>
              <w:jc w:val="center"/>
              <w:rPr>
                <w:rFonts w:eastAsia="Times New Roman"/>
                <w:sz w:val="18"/>
              </w:rPr>
            </w:pPr>
            <w:r w:rsidRPr="00733E3B">
              <w:rPr>
                <w:rFonts w:eastAsia="Times New Roman"/>
                <w:sz w:val="18"/>
              </w:rPr>
              <w:t>rs6689933</w:t>
            </w:r>
          </w:p>
        </w:tc>
        <w:tc>
          <w:tcPr>
            <w:tcW w:w="0" w:type="auto"/>
            <w:tcBorders>
              <w:top w:val="nil"/>
              <w:left w:val="nil"/>
              <w:bottom w:val="nil"/>
              <w:right w:val="nil"/>
            </w:tcBorders>
            <w:shd w:val="clear" w:color="auto" w:fill="auto"/>
            <w:noWrap/>
            <w:vAlign w:val="center"/>
            <w:hideMark/>
          </w:tcPr>
          <w:p w14:paraId="7729B05C" w14:textId="77777777" w:rsidR="00F521F9" w:rsidRPr="00733E3B" w:rsidRDefault="00F521F9" w:rsidP="00F521F9">
            <w:pPr>
              <w:spacing w:line="360" w:lineRule="auto"/>
              <w:jc w:val="center"/>
              <w:rPr>
                <w:rFonts w:eastAsia="Times New Roman"/>
                <w:sz w:val="18"/>
              </w:rPr>
            </w:pPr>
            <w:r w:rsidRPr="00733E3B">
              <w:rPr>
                <w:rFonts w:eastAsia="Times New Roman"/>
                <w:sz w:val="18"/>
              </w:rPr>
              <w:t>1</w:t>
            </w:r>
          </w:p>
        </w:tc>
        <w:tc>
          <w:tcPr>
            <w:tcW w:w="0" w:type="auto"/>
            <w:tcBorders>
              <w:top w:val="nil"/>
              <w:left w:val="nil"/>
              <w:bottom w:val="nil"/>
              <w:right w:val="nil"/>
            </w:tcBorders>
            <w:shd w:val="clear" w:color="auto" w:fill="auto"/>
            <w:noWrap/>
            <w:vAlign w:val="center"/>
            <w:hideMark/>
          </w:tcPr>
          <w:p w14:paraId="155FA074" w14:textId="77777777" w:rsidR="00F521F9" w:rsidRPr="00733E3B" w:rsidRDefault="00F521F9" w:rsidP="00F521F9">
            <w:pPr>
              <w:spacing w:line="360" w:lineRule="auto"/>
              <w:jc w:val="center"/>
              <w:rPr>
                <w:rFonts w:eastAsia="Times New Roman"/>
                <w:sz w:val="18"/>
              </w:rPr>
            </w:pPr>
            <w:r w:rsidRPr="00733E3B">
              <w:rPr>
                <w:rFonts w:eastAsia="Times New Roman"/>
                <w:sz w:val="18"/>
              </w:rPr>
              <w:t>76837471</w:t>
            </w:r>
          </w:p>
        </w:tc>
        <w:tc>
          <w:tcPr>
            <w:tcW w:w="0" w:type="auto"/>
            <w:tcBorders>
              <w:top w:val="nil"/>
              <w:left w:val="nil"/>
              <w:bottom w:val="nil"/>
              <w:right w:val="nil"/>
            </w:tcBorders>
            <w:shd w:val="clear" w:color="auto" w:fill="auto"/>
            <w:noWrap/>
            <w:vAlign w:val="center"/>
            <w:hideMark/>
          </w:tcPr>
          <w:p w14:paraId="109B2C54"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2C00501C"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230E017D" w14:textId="73208EEF" w:rsidR="00F521F9" w:rsidRPr="00733E3B" w:rsidRDefault="00F521F9" w:rsidP="00F521F9">
            <w:pPr>
              <w:spacing w:line="360" w:lineRule="auto"/>
              <w:jc w:val="center"/>
              <w:rPr>
                <w:rFonts w:eastAsia="Times New Roman"/>
                <w:sz w:val="18"/>
              </w:rPr>
            </w:pPr>
            <w:r>
              <w:rPr>
                <w:sz w:val="18"/>
                <w:szCs w:val="18"/>
              </w:rPr>
              <w:t>0.684</w:t>
            </w:r>
          </w:p>
        </w:tc>
        <w:tc>
          <w:tcPr>
            <w:tcW w:w="0" w:type="auto"/>
            <w:tcBorders>
              <w:top w:val="nil"/>
              <w:left w:val="nil"/>
              <w:bottom w:val="nil"/>
              <w:right w:val="nil"/>
            </w:tcBorders>
            <w:shd w:val="clear" w:color="auto" w:fill="auto"/>
            <w:noWrap/>
            <w:vAlign w:val="center"/>
            <w:hideMark/>
          </w:tcPr>
          <w:p w14:paraId="6B5BDE8A" w14:textId="1B5A7C1A" w:rsidR="00F521F9" w:rsidRPr="00733E3B" w:rsidRDefault="00F521F9" w:rsidP="00F521F9">
            <w:pPr>
              <w:spacing w:line="360" w:lineRule="auto"/>
              <w:jc w:val="center"/>
              <w:rPr>
                <w:rFonts w:eastAsia="Times New Roman"/>
                <w:sz w:val="18"/>
              </w:rPr>
            </w:pPr>
            <w:r>
              <w:rPr>
                <w:sz w:val="18"/>
                <w:szCs w:val="18"/>
              </w:rPr>
              <w:t>0.633</w:t>
            </w:r>
          </w:p>
        </w:tc>
        <w:tc>
          <w:tcPr>
            <w:tcW w:w="0" w:type="auto"/>
            <w:tcBorders>
              <w:top w:val="nil"/>
              <w:left w:val="nil"/>
              <w:bottom w:val="nil"/>
              <w:right w:val="nil"/>
            </w:tcBorders>
            <w:shd w:val="clear" w:color="auto" w:fill="auto"/>
            <w:noWrap/>
            <w:vAlign w:val="center"/>
            <w:hideMark/>
          </w:tcPr>
          <w:p w14:paraId="3E7554EF" w14:textId="33981550" w:rsidR="00F521F9" w:rsidRPr="00733E3B" w:rsidRDefault="00F521F9" w:rsidP="00F521F9">
            <w:pPr>
              <w:spacing w:line="360" w:lineRule="auto"/>
              <w:jc w:val="center"/>
              <w:rPr>
                <w:rFonts w:eastAsia="Times New Roman"/>
                <w:sz w:val="18"/>
              </w:rPr>
            </w:pPr>
            <w:r>
              <w:rPr>
                <w:sz w:val="18"/>
                <w:szCs w:val="18"/>
              </w:rPr>
              <w:t>0.128</w:t>
            </w:r>
          </w:p>
        </w:tc>
        <w:tc>
          <w:tcPr>
            <w:tcW w:w="0" w:type="auto"/>
            <w:tcBorders>
              <w:top w:val="nil"/>
              <w:left w:val="nil"/>
              <w:bottom w:val="nil"/>
              <w:right w:val="nil"/>
            </w:tcBorders>
            <w:shd w:val="clear" w:color="auto" w:fill="auto"/>
            <w:noWrap/>
            <w:vAlign w:val="center"/>
            <w:hideMark/>
          </w:tcPr>
          <w:p w14:paraId="364837F5" w14:textId="7057287A" w:rsidR="00F521F9" w:rsidRPr="00F521F9" w:rsidRDefault="00F521F9" w:rsidP="00F521F9">
            <w:pPr>
              <w:spacing w:line="360" w:lineRule="auto"/>
              <w:jc w:val="center"/>
              <w:rPr>
                <w:rFonts w:eastAsia="Times New Roman"/>
                <w:sz w:val="18"/>
              </w:rPr>
            </w:pPr>
            <w:r w:rsidRPr="00F521F9">
              <w:rPr>
                <w:sz w:val="18"/>
                <w:szCs w:val="18"/>
              </w:rPr>
              <w:t>7.47</w:t>
            </w:r>
            <w:r w:rsidRPr="00F521F9">
              <w:rPr>
                <w:iCs/>
                <w:sz w:val="18"/>
                <w:szCs w:val="18"/>
              </w:rPr>
              <w:t xml:space="preserve"> x 10</w:t>
            </w:r>
            <w:r w:rsidRPr="00F521F9">
              <w:rPr>
                <w:iCs/>
                <w:sz w:val="18"/>
                <w:szCs w:val="18"/>
                <w:vertAlign w:val="superscript"/>
              </w:rPr>
              <w:t>-7</w:t>
            </w:r>
          </w:p>
        </w:tc>
      </w:tr>
      <w:tr w:rsidR="00F521F9" w:rsidRPr="00733E3B" w14:paraId="48425D27"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BE5FCCB" w14:textId="77777777" w:rsidR="00F521F9" w:rsidRPr="00733E3B" w:rsidRDefault="00F521F9" w:rsidP="00F521F9">
            <w:pPr>
              <w:spacing w:line="360" w:lineRule="auto"/>
              <w:jc w:val="center"/>
              <w:rPr>
                <w:rFonts w:eastAsia="Times New Roman"/>
                <w:sz w:val="18"/>
              </w:rPr>
            </w:pPr>
            <w:r w:rsidRPr="00733E3B">
              <w:rPr>
                <w:rFonts w:eastAsia="Times New Roman"/>
                <w:sz w:val="18"/>
              </w:rPr>
              <w:t>rs17263248</w:t>
            </w:r>
          </w:p>
        </w:tc>
        <w:tc>
          <w:tcPr>
            <w:tcW w:w="0" w:type="auto"/>
            <w:tcBorders>
              <w:top w:val="nil"/>
              <w:left w:val="nil"/>
              <w:bottom w:val="nil"/>
              <w:right w:val="nil"/>
            </w:tcBorders>
            <w:shd w:val="clear" w:color="auto" w:fill="auto"/>
            <w:noWrap/>
            <w:vAlign w:val="center"/>
            <w:hideMark/>
          </w:tcPr>
          <w:p w14:paraId="511FCE10"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4C311F3E" w14:textId="77777777" w:rsidR="00F521F9" w:rsidRPr="00733E3B" w:rsidRDefault="00F521F9" w:rsidP="00F521F9">
            <w:pPr>
              <w:spacing w:line="360" w:lineRule="auto"/>
              <w:jc w:val="center"/>
              <w:rPr>
                <w:rFonts w:eastAsia="Times New Roman"/>
                <w:sz w:val="18"/>
              </w:rPr>
            </w:pPr>
            <w:r w:rsidRPr="00733E3B">
              <w:rPr>
                <w:rFonts w:eastAsia="Times New Roman"/>
                <w:sz w:val="18"/>
              </w:rPr>
              <w:t>55574820</w:t>
            </w:r>
          </w:p>
        </w:tc>
        <w:tc>
          <w:tcPr>
            <w:tcW w:w="0" w:type="auto"/>
            <w:tcBorders>
              <w:top w:val="nil"/>
              <w:left w:val="nil"/>
              <w:bottom w:val="nil"/>
              <w:right w:val="nil"/>
            </w:tcBorders>
            <w:shd w:val="clear" w:color="auto" w:fill="auto"/>
            <w:noWrap/>
            <w:vAlign w:val="center"/>
            <w:hideMark/>
          </w:tcPr>
          <w:p w14:paraId="138868CA"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7328C9FF"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7EDA39D0" w14:textId="6BE1803C" w:rsidR="00F521F9" w:rsidRPr="00733E3B" w:rsidRDefault="00F521F9" w:rsidP="00F521F9">
            <w:pPr>
              <w:spacing w:line="360" w:lineRule="auto"/>
              <w:jc w:val="center"/>
              <w:rPr>
                <w:rFonts w:eastAsia="Times New Roman"/>
                <w:sz w:val="18"/>
              </w:rPr>
            </w:pPr>
            <w:r>
              <w:rPr>
                <w:sz w:val="18"/>
                <w:szCs w:val="18"/>
              </w:rPr>
              <w:t>0.200</w:t>
            </w:r>
          </w:p>
        </w:tc>
        <w:tc>
          <w:tcPr>
            <w:tcW w:w="0" w:type="auto"/>
            <w:tcBorders>
              <w:top w:val="nil"/>
              <w:left w:val="nil"/>
              <w:bottom w:val="nil"/>
              <w:right w:val="nil"/>
            </w:tcBorders>
            <w:shd w:val="clear" w:color="auto" w:fill="auto"/>
            <w:noWrap/>
            <w:vAlign w:val="center"/>
            <w:hideMark/>
          </w:tcPr>
          <w:p w14:paraId="14E8DC46" w14:textId="60B10CC5" w:rsidR="00F521F9" w:rsidRPr="00733E3B" w:rsidRDefault="00F521F9" w:rsidP="00F521F9">
            <w:pPr>
              <w:spacing w:line="360" w:lineRule="auto"/>
              <w:jc w:val="center"/>
              <w:rPr>
                <w:rFonts w:eastAsia="Times New Roman"/>
                <w:sz w:val="18"/>
              </w:rPr>
            </w:pPr>
            <w:r>
              <w:rPr>
                <w:sz w:val="18"/>
                <w:szCs w:val="18"/>
              </w:rPr>
              <w:t>0.804</w:t>
            </w:r>
          </w:p>
        </w:tc>
        <w:tc>
          <w:tcPr>
            <w:tcW w:w="0" w:type="auto"/>
            <w:tcBorders>
              <w:top w:val="nil"/>
              <w:left w:val="nil"/>
              <w:bottom w:val="nil"/>
              <w:right w:val="nil"/>
            </w:tcBorders>
            <w:shd w:val="clear" w:color="auto" w:fill="auto"/>
            <w:noWrap/>
            <w:vAlign w:val="center"/>
            <w:hideMark/>
          </w:tcPr>
          <w:p w14:paraId="445718B6" w14:textId="59B2A85B" w:rsidR="00F521F9" w:rsidRPr="00733E3B" w:rsidRDefault="00F521F9" w:rsidP="00F521F9">
            <w:pPr>
              <w:spacing w:line="360" w:lineRule="auto"/>
              <w:jc w:val="center"/>
              <w:rPr>
                <w:rFonts w:eastAsia="Times New Roman"/>
                <w:sz w:val="18"/>
              </w:rPr>
            </w:pPr>
            <w:r>
              <w:rPr>
                <w:sz w:val="18"/>
                <w:szCs w:val="18"/>
              </w:rPr>
              <w:t>0.163</w:t>
            </w:r>
          </w:p>
        </w:tc>
        <w:tc>
          <w:tcPr>
            <w:tcW w:w="0" w:type="auto"/>
            <w:tcBorders>
              <w:top w:val="nil"/>
              <w:left w:val="nil"/>
              <w:bottom w:val="nil"/>
              <w:right w:val="nil"/>
            </w:tcBorders>
            <w:shd w:val="clear" w:color="auto" w:fill="auto"/>
            <w:noWrap/>
            <w:vAlign w:val="center"/>
            <w:hideMark/>
          </w:tcPr>
          <w:p w14:paraId="5C5BC932" w14:textId="14A2F73D" w:rsidR="00F521F9" w:rsidRPr="00F521F9" w:rsidRDefault="00F521F9" w:rsidP="00F521F9">
            <w:pPr>
              <w:spacing w:line="360" w:lineRule="auto"/>
              <w:jc w:val="center"/>
              <w:rPr>
                <w:rFonts w:eastAsia="Times New Roman"/>
                <w:sz w:val="18"/>
              </w:rPr>
            </w:pPr>
            <w:r w:rsidRPr="00F521F9">
              <w:rPr>
                <w:sz w:val="18"/>
                <w:szCs w:val="18"/>
              </w:rPr>
              <w:t>7.54</w:t>
            </w:r>
            <w:r w:rsidRPr="00F521F9">
              <w:rPr>
                <w:iCs/>
                <w:sz w:val="18"/>
                <w:szCs w:val="18"/>
              </w:rPr>
              <w:t xml:space="preserve"> x 10</w:t>
            </w:r>
            <w:r w:rsidRPr="00F521F9">
              <w:rPr>
                <w:iCs/>
                <w:sz w:val="18"/>
                <w:szCs w:val="18"/>
                <w:vertAlign w:val="superscript"/>
              </w:rPr>
              <w:t>-7</w:t>
            </w:r>
          </w:p>
        </w:tc>
      </w:tr>
      <w:tr w:rsidR="00F521F9" w:rsidRPr="00733E3B" w14:paraId="3C222C42"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34FC80C7" w14:textId="77777777" w:rsidR="00F521F9" w:rsidRPr="00733E3B" w:rsidRDefault="00F521F9" w:rsidP="00F521F9">
            <w:pPr>
              <w:spacing w:line="360" w:lineRule="auto"/>
              <w:jc w:val="center"/>
              <w:rPr>
                <w:rFonts w:eastAsia="Times New Roman"/>
                <w:sz w:val="18"/>
              </w:rPr>
            </w:pPr>
            <w:r w:rsidRPr="00733E3B">
              <w:rPr>
                <w:rFonts w:eastAsia="Times New Roman"/>
                <w:sz w:val="18"/>
              </w:rPr>
              <w:t>rs10435819</w:t>
            </w:r>
          </w:p>
        </w:tc>
        <w:tc>
          <w:tcPr>
            <w:tcW w:w="0" w:type="auto"/>
            <w:tcBorders>
              <w:top w:val="nil"/>
              <w:left w:val="nil"/>
              <w:bottom w:val="nil"/>
              <w:right w:val="nil"/>
            </w:tcBorders>
            <w:shd w:val="clear" w:color="auto" w:fill="auto"/>
            <w:noWrap/>
            <w:vAlign w:val="center"/>
            <w:hideMark/>
          </w:tcPr>
          <w:p w14:paraId="55E52370" w14:textId="77777777" w:rsidR="00F521F9" w:rsidRPr="00733E3B" w:rsidRDefault="00F521F9" w:rsidP="00F521F9">
            <w:pPr>
              <w:spacing w:line="360" w:lineRule="auto"/>
              <w:jc w:val="center"/>
              <w:rPr>
                <w:rFonts w:eastAsia="Times New Roman"/>
                <w:sz w:val="18"/>
              </w:rPr>
            </w:pPr>
            <w:r w:rsidRPr="00733E3B">
              <w:rPr>
                <w:rFonts w:eastAsia="Times New Roman"/>
                <w:sz w:val="18"/>
              </w:rPr>
              <w:t>9</w:t>
            </w:r>
          </w:p>
        </w:tc>
        <w:tc>
          <w:tcPr>
            <w:tcW w:w="0" w:type="auto"/>
            <w:tcBorders>
              <w:top w:val="nil"/>
              <w:left w:val="nil"/>
              <w:bottom w:val="nil"/>
              <w:right w:val="nil"/>
            </w:tcBorders>
            <w:shd w:val="clear" w:color="auto" w:fill="auto"/>
            <w:noWrap/>
            <w:vAlign w:val="center"/>
            <w:hideMark/>
          </w:tcPr>
          <w:p w14:paraId="528D7506" w14:textId="77777777" w:rsidR="00F521F9" w:rsidRPr="00733E3B" w:rsidRDefault="00F521F9" w:rsidP="00F521F9">
            <w:pPr>
              <w:spacing w:line="360" w:lineRule="auto"/>
              <w:jc w:val="center"/>
              <w:rPr>
                <w:rFonts w:eastAsia="Times New Roman"/>
                <w:sz w:val="18"/>
              </w:rPr>
            </w:pPr>
            <w:r w:rsidRPr="00733E3B">
              <w:rPr>
                <w:rFonts w:eastAsia="Times New Roman"/>
                <w:sz w:val="18"/>
              </w:rPr>
              <w:t>9197298</w:t>
            </w:r>
          </w:p>
        </w:tc>
        <w:tc>
          <w:tcPr>
            <w:tcW w:w="0" w:type="auto"/>
            <w:tcBorders>
              <w:top w:val="nil"/>
              <w:left w:val="nil"/>
              <w:bottom w:val="nil"/>
              <w:right w:val="nil"/>
            </w:tcBorders>
            <w:shd w:val="clear" w:color="auto" w:fill="auto"/>
            <w:noWrap/>
            <w:vAlign w:val="center"/>
            <w:hideMark/>
          </w:tcPr>
          <w:p w14:paraId="17CF5241"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079350BF"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398D6DA7" w14:textId="7B5C4D85" w:rsidR="00F521F9" w:rsidRPr="00733E3B" w:rsidRDefault="00F521F9" w:rsidP="00F521F9">
            <w:pPr>
              <w:spacing w:line="360" w:lineRule="auto"/>
              <w:jc w:val="center"/>
              <w:rPr>
                <w:rFonts w:eastAsia="Times New Roman"/>
                <w:sz w:val="18"/>
              </w:rPr>
            </w:pPr>
            <w:r>
              <w:rPr>
                <w:sz w:val="18"/>
                <w:szCs w:val="18"/>
              </w:rPr>
              <w:t>0.194</w:t>
            </w:r>
          </w:p>
        </w:tc>
        <w:tc>
          <w:tcPr>
            <w:tcW w:w="0" w:type="auto"/>
            <w:tcBorders>
              <w:top w:val="nil"/>
              <w:left w:val="nil"/>
              <w:bottom w:val="nil"/>
              <w:right w:val="nil"/>
            </w:tcBorders>
            <w:shd w:val="clear" w:color="auto" w:fill="auto"/>
            <w:noWrap/>
            <w:vAlign w:val="center"/>
            <w:hideMark/>
          </w:tcPr>
          <w:p w14:paraId="01B47757" w14:textId="49E28BE9" w:rsidR="00F521F9" w:rsidRPr="00733E3B" w:rsidRDefault="00F521F9" w:rsidP="00F521F9">
            <w:pPr>
              <w:spacing w:line="360" w:lineRule="auto"/>
              <w:jc w:val="center"/>
              <w:rPr>
                <w:rFonts w:eastAsia="Times New Roman"/>
                <w:sz w:val="18"/>
              </w:rPr>
            </w:pPr>
            <w:r>
              <w:rPr>
                <w:sz w:val="18"/>
                <w:szCs w:val="18"/>
              </w:rPr>
              <w:t>0.849</w:t>
            </w:r>
          </w:p>
        </w:tc>
        <w:tc>
          <w:tcPr>
            <w:tcW w:w="0" w:type="auto"/>
            <w:tcBorders>
              <w:top w:val="nil"/>
              <w:left w:val="nil"/>
              <w:bottom w:val="nil"/>
              <w:right w:val="nil"/>
            </w:tcBorders>
            <w:shd w:val="clear" w:color="auto" w:fill="auto"/>
            <w:noWrap/>
            <w:vAlign w:val="center"/>
            <w:hideMark/>
          </w:tcPr>
          <w:p w14:paraId="0352E5A7" w14:textId="0DAD7F97" w:rsidR="00F521F9" w:rsidRPr="00733E3B" w:rsidRDefault="00F521F9" w:rsidP="00F521F9">
            <w:pPr>
              <w:spacing w:line="360" w:lineRule="auto"/>
              <w:jc w:val="center"/>
              <w:rPr>
                <w:rFonts w:eastAsia="Times New Roman"/>
                <w:sz w:val="18"/>
              </w:rPr>
            </w:pPr>
            <w:r>
              <w:rPr>
                <w:sz w:val="18"/>
                <w:szCs w:val="18"/>
              </w:rPr>
              <w:t>0.172</w:t>
            </w:r>
          </w:p>
        </w:tc>
        <w:tc>
          <w:tcPr>
            <w:tcW w:w="0" w:type="auto"/>
            <w:tcBorders>
              <w:top w:val="nil"/>
              <w:left w:val="nil"/>
              <w:bottom w:val="nil"/>
              <w:right w:val="nil"/>
            </w:tcBorders>
            <w:shd w:val="clear" w:color="auto" w:fill="auto"/>
            <w:noWrap/>
            <w:vAlign w:val="center"/>
            <w:hideMark/>
          </w:tcPr>
          <w:p w14:paraId="1E40EF1F" w14:textId="2A6C5B91" w:rsidR="00F521F9" w:rsidRPr="00F521F9" w:rsidRDefault="00F521F9" w:rsidP="00F521F9">
            <w:pPr>
              <w:spacing w:line="360" w:lineRule="auto"/>
              <w:jc w:val="center"/>
              <w:rPr>
                <w:rFonts w:eastAsia="Times New Roman"/>
                <w:sz w:val="18"/>
              </w:rPr>
            </w:pPr>
            <w:r w:rsidRPr="00F521F9">
              <w:rPr>
                <w:sz w:val="18"/>
                <w:szCs w:val="18"/>
              </w:rPr>
              <w:t>7.58</w:t>
            </w:r>
            <w:r w:rsidRPr="00F521F9">
              <w:rPr>
                <w:iCs/>
                <w:sz w:val="18"/>
                <w:szCs w:val="18"/>
              </w:rPr>
              <w:t xml:space="preserve"> x 10</w:t>
            </w:r>
            <w:r w:rsidRPr="00F521F9">
              <w:rPr>
                <w:iCs/>
                <w:sz w:val="18"/>
                <w:szCs w:val="18"/>
                <w:vertAlign w:val="superscript"/>
              </w:rPr>
              <w:t>-7</w:t>
            </w:r>
          </w:p>
        </w:tc>
      </w:tr>
      <w:tr w:rsidR="00F521F9" w:rsidRPr="00733E3B" w14:paraId="213745E8"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608B46D" w14:textId="77777777" w:rsidR="00F521F9" w:rsidRPr="00733E3B" w:rsidRDefault="00F521F9" w:rsidP="00F521F9">
            <w:pPr>
              <w:spacing w:line="360" w:lineRule="auto"/>
              <w:jc w:val="center"/>
              <w:rPr>
                <w:rFonts w:eastAsia="Times New Roman"/>
                <w:sz w:val="18"/>
              </w:rPr>
            </w:pPr>
            <w:r w:rsidRPr="00733E3B">
              <w:rPr>
                <w:rFonts w:eastAsia="Times New Roman"/>
                <w:sz w:val="18"/>
              </w:rPr>
              <w:t>rs61446477</w:t>
            </w:r>
          </w:p>
        </w:tc>
        <w:tc>
          <w:tcPr>
            <w:tcW w:w="0" w:type="auto"/>
            <w:tcBorders>
              <w:top w:val="nil"/>
              <w:left w:val="nil"/>
              <w:bottom w:val="nil"/>
              <w:right w:val="nil"/>
            </w:tcBorders>
            <w:shd w:val="clear" w:color="auto" w:fill="auto"/>
            <w:noWrap/>
            <w:vAlign w:val="center"/>
            <w:hideMark/>
          </w:tcPr>
          <w:p w14:paraId="16FE61E9"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37FEF6D8" w14:textId="77777777" w:rsidR="00F521F9" w:rsidRPr="00733E3B" w:rsidRDefault="00F521F9" w:rsidP="00F521F9">
            <w:pPr>
              <w:spacing w:line="360" w:lineRule="auto"/>
              <w:jc w:val="center"/>
              <w:rPr>
                <w:rFonts w:eastAsia="Times New Roman"/>
                <w:sz w:val="18"/>
              </w:rPr>
            </w:pPr>
            <w:r w:rsidRPr="00733E3B">
              <w:rPr>
                <w:rFonts w:eastAsia="Times New Roman"/>
                <w:sz w:val="18"/>
              </w:rPr>
              <w:t>94964689</w:t>
            </w:r>
          </w:p>
        </w:tc>
        <w:tc>
          <w:tcPr>
            <w:tcW w:w="0" w:type="auto"/>
            <w:tcBorders>
              <w:top w:val="nil"/>
              <w:left w:val="nil"/>
              <w:bottom w:val="nil"/>
              <w:right w:val="nil"/>
            </w:tcBorders>
            <w:shd w:val="clear" w:color="auto" w:fill="auto"/>
            <w:noWrap/>
            <w:vAlign w:val="center"/>
            <w:hideMark/>
          </w:tcPr>
          <w:p w14:paraId="4B509615"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6D9A86C2"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5C30A63A" w14:textId="094A6402" w:rsidR="00F521F9" w:rsidRPr="00733E3B" w:rsidRDefault="00F521F9" w:rsidP="00F521F9">
            <w:pPr>
              <w:spacing w:line="360" w:lineRule="auto"/>
              <w:jc w:val="center"/>
              <w:rPr>
                <w:rFonts w:eastAsia="Times New Roman"/>
                <w:sz w:val="18"/>
              </w:rPr>
            </w:pPr>
            <w:r>
              <w:rPr>
                <w:sz w:val="18"/>
                <w:szCs w:val="18"/>
              </w:rPr>
              <w:t>0.329</w:t>
            </w:r>
          </w:p>
        </w:tc>
        <w:tc>
          <w:tcPr>
            <w:tcW w:w="0" w:type="auto"/>
            <w:tcBorders>
              <w:top w:val="nil"/>
              <w:left w:val="nil"/>
              <w:bottom w:val="nil"/>
              <w:right w:val="nil"/>
            </w:tcBorders>
            <w:shd w:val="clear" w:color="auto" w:fill="auto"/>
            <w:noWrap/>
            <w:vAlign w:val="center"/>
            <w:hideMark/>
          </w:tcPr>
          <w:p w14:paraId="5165F2AF" w14:textId="2D835DAA" w:rsidR="00F521F9" w:rsidRPr="00733E3B" w:rsidRDefault="00F521F9" w:rsidP="00F521F9">
            <w:pPr>
              <w:spacing w:line="360" w:lineRule="auto"/>
              <w:jc w:val="center"/>
              <w:rPr>
                <w:rFonts w:eastAsia="Times New Roman"/>
                <w:sz w:val="18"/>
              </w:rPr>
            </w:pPr>
            <w:r>
              <w:rPr>
                <w:sz w:val="18"/>
                <w:szCs w:val="18"/>
              </w:rPr>
              <w:t>0.639</w:t>
            </w:r>
          </w:p>
        </w:tc>
        <w:tc>
          <w:tcPr>
            <w:tcW w:w="0" w:type="auto"/>
            <w:tcBorders>
              <w:top w:val="nil"/>
              <w:left w:val="nil"/>
              <w:bottom w:val="nil"/>
              <w:right w:val="nil"/>
            </w:tcBorders>
            <w:shd w:val="clear" w:color="auto" w:fill="auto"/>
            <w:noWrap/>
            <w:vAlign w:val="center"/>
            <w:hideMark/>
          </w:tcPr>
          <w:p w14:paraId="4F1C07D4" w14:textId="3E5802FE" w:rsidR="00F521F9" w:rsidRPr="00733E3B" w:rsidRDefault="00F521F9" w:rsidP="00F521F9">
            <w:pPr>
              <w:spacing w:line="360" w:lineRule="auto"/>
              <w:jc w:val="center"/>
              <w:rPr>
                <w:rFonts w:eastAsia="Times New Roman"/>
                <w:sz w:val="18"/>
              </w:rPr>
            </w:pPr>
            <w:r>
              <w:rPr>
                <w:sz w:val="18"/>
                <w:szCs w:val="18"/>
              </w:rPr>
              <w:t>0.129</w:t>
            </w:r>
          </w:p>
        </w:tc>
        <w:tc>
          <w:tcPr>
            <w:tcW w:w="0" w:type="auto"/>
            <w:tcBorders>
              <w:top w:val="nil"/>
              <w:left w:val="nil"/>
              <w:bottom w:val="nil"/>
              <w:right w:val="nil"/>
            </w:tcBorders>
            <w:shd w:val="clear" w:color="auto" w:fill="auto"/>
            <w:noWrap/>
            <w:vAlign w:val="center"/>
            <w:hideMark/>
          </w:tcPr>
          <w:p w14:paraId="01652B35" w14:textId="36EAFB65" w:rsidR="00F521F9" w:rsidRPr="00F521F9" w:rsidRDefault="00F521F9" w:rsidP="00F521F9">
            <w:pPr>
              <w:spacing w:line="360" w:lineRule="auto"/>
              <w:jc w:val="center"/>
              <w:rPr>
                <w:rFonts w:eastAsia="Times New Roman"/>
                <w:sz w:val="18"/>
              </w:rPr>
            </w:pPr>
            <w:r w:rsidRPr="00F521F9">
              <w:rPr>
                <w:sz w:val="18"/>
                <w:szCs w:val="18"/>
              </w:rPr>
              <w:t>7.73</w:t>
            </w:r>
            <w:r w:rsidRPr="00F521F9">
              <w:rPr>
                <w:iCs/>
                <w:sz w:val="18"/>
                <w:szCs w:val="18"/>
              </w:rPr>
              <w:t xml:space="preserve"> x 10</w:t>
            </w:r>
            <w:r w:rsidRPr="00F521F9">
              <w:rPr>
                <w:iCs/>
                <w:sz w:val="18"/>
                <w:szCs w:val="18"/>
                <w:vertAlign w:val="superscript"/>
              </w:rPr>
              <w:t>-7</w:t>
            </w:r>
          </w:p>
        </w:tc>
      </w:tr>
      <w:tr w:rsidR="00F521F9" w:rsidRPr="00733E3B" w14:paraId="7FE9EC6B"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60818ADB" w14:textId="77777777" w:rsidR="00F521F9" w:rsidRPr="00733E3B" w:rsidRDefault="00F521F9" w:rsidP="00F521F9">
            <w:pPr>
              <w:spacing w:line="360" w:lineRule="auto"/>
              <w:jc w:val="center"/>
              <w:rPr>
                <w:rFonts w:eastAsia="Times New Roman"/>
                <w:sz w:val="18"/>
              </w:rPr>
            </w:pPr>
            <w:r w:rsidRPr="00733E3B">
              <w:rPr>
                <w:rFonts w:eastAsia="Times New Roman"/>
                <w:sz w:val="18"/>
              </w:rPr>
              <w:lastRenderedPageBreak/>
              <w:t>rs72720589</w:t>
            </w:r>
          </w:p>
        </w:tc>
        <w:tc>
          <w:tcPr>
            <w:tcW w:w="0" w:type="auto"/>
            <w:tcBorders>
              <w:top w:val="nil"/>
              <w:left w:val="nil"/>
              <w:bottom w:val="nil"/>
              <w:right w:val="nil"/>
            </w:tcBorders>
            <w:shd w:val="clear" w:color="auto" w:fill="auto"/>
            <w:noWrap/>
            <w:vAlign w:val="center"/>
            <w:hideMark/>
          </w:tcPr>
          <w:p w14:paraId="64B8D407" w14:textId="77777777" w:rsidR="00F521F9" w:rsidRPr="00733E3B" w:rsidRDefault="00F521F9" w:rsidP="00F521F9">
            <w:pPr>
              <w:spacing w:line="360" w:lineRule="auto"/>
              <w:jc w:val="center"/>
              <w:rPr>
                <w:rFonts w:eastAsia="Times New Roman"/>
                <w:sz w:val="18"/>
              </w:rPr>
            </w:pPr>
            <w:r w:rsidRPr="00733E3B">
              <w:rPr>
                <w:rFonts w:eastAsia="Times New Roman"/>
                <w:sz w:val="18"/>
              </w:rPr>
              <w:t>4</w:t>
            </w:r>
          </w:p>
        </w:tc>
        <w:tc>
          <w:tcPr>
            <w:tcW w:w="0" w:type="auto"/>
            <w:tcBorders>
              <w:top w:val="nil"/>
              <w:left w:val="nil"/>
              <w:bottom w:val="nil"/>
              <w:right w:val="nil"/>
            </w:tcBorders>
            <w:shd w:val="clear" w:color="auto" w:fill="auto"/>
            <w:noWrap/>
            <w:vAlign w:val="center"/>
            <w:hideMark/>
          </w:tcPr>
          <w:p w14:paraId="21AAF83F" w14:textId="77777777" w:rsidR="00F521F9" w:rsidRPr="00733E3B" w:rsidRDefault="00F521F9" w:rsidP="00F521F9">
            <w:pPr>
              <w:spacing w:line="360" w:lineRule="auto"/>
              <w:jc w:val="center"/>
              <w:rPr>
                <w:rFonts w:eastAsia="Times New Roman"/>
                <w:sz w:val="18"/>
              </w:rPr>
            </w:pPr>
            <w:r w:rsidRPr="00733E3B">
              <w:rPr>
                <w:rFonts w:eastAsia="Times New Roman"/>
                <w:sz w:val="18"/>
              </w:rPr>
              <w:t>137333269</w:t>
            </w:r>
          </w:p>
        </w:tc>
        <w:tc>
          <w:tcPr>
            <w:tcW w:w="0" w:type="auto"/>
            <w:tcBorders>
              <w:top w:val="nil"/>
              <w:left w:val="nil"/>
              <w:bottom w:val="nil"/>
              <w:right w:val="nil"/>
            </w:tcBorders>
            <w:shd w:val="clear" w:color="auto" w:fill="auto"/>
            <w:noWrap/>
            <w:vAlign w:val="center"/>
            <w:hideMark/>
          </w:tcPr>
          <w:p w14:paraId="37024B59"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6E117397"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2E8C5507" w14:textId="6A7325F9" w:rsidR="00F521F9" w:rsidRPr="00733E3B" w:rsidRDefault="00F521F9" w:rsidP="00F521F9">
            <w:pPr>
              <w:spacing w:line="360" w:lineRule="auto"/>
              <w:jc w:val="center"/>
              <w:rPr>
                <w:rFonts w:eastAsia="Times New Roman"/>
                <w:sz w:val="18"/>
              </w:rPr>
            </w:pPr>
            <w:r>
              <w:rPr>
                <w:sz w:val="18"/>
                <w:szCs w:val="18"/>
              </w:rPr>
              <w:t>0.017</w:t>
            </w:r>
          </w:p>
        </w:tc>
        <w:tc>
          <w:tcPr>
            <w:tcW w:w="0" w:type="auto"/>
            <w:tcBorders>
              <w:top w:val="nil"/>
              <w:left w:val="nil"/>
              <w:bottom w:val="nil"/>
              <w:right w:val="nil"/>
            </w:tcBorders>
            <w:shd w:val="clear" w:color="auto" w:fill="auto"/>
            <w:noWrap/>
            <w:vAlign w:val="center"/>
            <w:hideMark/>
          </w:tcPr>
          <w:p w14:paraId="58A6BA0B" w14:textId="21157AF9" w:rsidR="00F521F9" w:rsidRPr="00733E3B" w:rsidRDefault="00F521F9" w:rsidP="00F521F9">
            <w:pPr>
              <w:spacing w:line="360" w:lineRule="auto"/>
              <w:jc w:val="center"/>
              <w:rPr>
                <w:rFonts w:eastAsia="Times New Roman"/>
                <w:sz w:val="18"/>
              </w:rPr>
            </w:pPr>
            <w:r>
              <w:rPr>
                <w:sz w:val="18"/>
                <w:szCs w:val="18"/>
              </w:rPr>
              <w:t>2.233</w:t>
            </w:r>
          </w:p>
        </w:tc>
        <w:tc>
          <w:tcPr>
            <w:tcW w:w="0" w:type="auto"/>
            <w:tcBorders>
              <w:top w:val="nil"/>
              <w:left w:val="nil"/>
              <w:bottom w:val="nil"/>
              <w:right w:val="nil"/>
            </w:tcBorders>
            <w:shd w:val="clear" w:color="auto" w:fill="auto"/>
            <w:noWrap/>
            <w:vAlign w:val="center"/>
            <w:hideMark/>
          </w:tcPr>
          <w:p w14:paraId="0F3C234C" w14:textId="453232AF" w:rsidR="00F521F9" w:rsidRPr="00733E3B" w:rsidRDefault="00F521F9" w:rsidP="00F521F9">
            <w:pPr>
              <w:spacing w:line="360" w:lineRule="auto"/>
              <w:jc w:val="center"/>
              <w:rPr>
                <w:rFonts w:eastAsia="Times New Roman"/>
                <w:sz w:val="18"/>
              </w:rPr>
            </w:pPr>
            <w:r>
              <w:rPr>
                <w:sz w:val="18"/>
                <w:szCs w:val="18"/>
              </w:rPr>
              <w:t>0.452</w:t>
            </w:r>
          </w:p>
        </w:tc>
        <w:tc>
          <w:tcPr>
            <w:tcW w:w="0" w:type="auto"/>
            <w:tcBorders>
              <w:top w:val="nil"/>
              <w:left w:val="nil"/>
              <w:bottom w:val="nil"/>
              <w:right w:val="nil"/>
            </w:tcBorders>
            <w:shd w:val="clear" w:color="auto" w:fill="auto"/>
            <w:noWrap/>
            <w:vAlign w:val="center"/>
            <w:hideMark/>
          </w:tcPr>
          <w:p w14:paraId="1122D249" w14:textId="1FBD307E" w:rsidR="00F521F9" w:rsidRPr="00F521F9" w:rsidRDefault="00F521F9" w:rsidP="00F521F9">
            <w:pPr>
              <w:spacing w:line="360" w:lineRule="auto"/>
              <w:jc w:val="center"/>
              <w:rPr>
                <w:rFonts w:eastAsia="Times New Roman"/>
                <w:sz w:val="18"/>
              </w:rPr>
            </w:pPr>
            <w:r w:rsidRPr="00F521F9">
              <w:rPr>
                <w:sz w:val="18"/>
                <w:szCs w:val="18"/>
              </w:rPr>
              <w:t>7.80</w:t>
            </w:r>
            <w:r w:rsidRPr="00F521F9">
              <w:rPr>
                <w:iCs/>
                <w:sz w:val="18"/>
                <w:szCs w:val="18"/>
              </w:rPr>
              <w:t xml:space="preserve"> x 10</w:t>
            </w:r>
            <w:r w:rsidRPr="00F521F9">
              <w:rPr>
                <w:iCs/>
                <w:sz w:val="18"/>
                <w:szCs w:val="18"/>
                <w:vertAlign w:val="superscript"/>
              </w:rPr>
              <w:t>-7</w:t>
            </w:r>
          </w:p>
        </w:tc>
      </w:tr>
      <w:tr w:rsidR="00F521F9" w:rsidRPr="00733E3B" w14:paraId="25E9292C"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C1FC406" w14:textId="77777777" w:rsidR="00F521F9" w:rsidRPr="00733E3B" w:rsidRDefault="00F521F9" w:rsidP="00F521F9">
            <w:pPr>
              <w:spacing w:line="360" w:lineRule="auto"/>
              <w:jc w:val="center"/>
              <w:rPr>
                <w:rFonts w:eastAsia="Times New Roman"/>
                <w:sz w:val="18"/>
              </w:rPr>
            </w:pPr>
            <w:r w:rsidRPr="00733E3B">
              <w:rPr>
                <w:rFonts w:eastAsia="Times New Roman"/>
                <w:sz w:val="18"/>
              </w:rPr>
              <w:t>rs7978950</w:t>
            </w:r>
          </w:p>
        </w:tc>
        <w:tc>
          <w:tcPr>
            <w:tcW w:w="0" w:type="auto"/>
            <w:tcBorders>
              <w:top w:val="nil"/>
              <w:left w:val="nil"/>
              <w:bottom w:val="nil"/>
              <w:right w:val="nil"/>
            </w:tcBorders>
            <w:shd w:val="clear" w:color="auto" w:fill="auto"/>
            <w:noWrap/>
            <w:vAlign w:val="center"/>
            <w:hideMark/>
          </w:tcPr>
          <w:p w14:paraId="79AFFD75" w14:textId="77777777" w:rsidR="00F521F9" w:rsidRPr="00733E3B" w:rsidRDefault="00F521F9" w:rsidP="00F521F9">
            <w:pPr>
              <w:spacing w:line="360" w:lineRule="auto"/>
              <w:jc w:val="center"/>
              <w:rPr>
                <w:rFonts w:eastAsia="Times New Roman"/>
                <w:sz w:val="18"/>
              </w:rPr>
            </w:pPr>
            <w:r w:rsidRPr="00733E3B">
              <w:rPr>
                <w:rFonts w:eastAsia="Times New Roman"/>
                <w:sz w:val="18"/>
              </w:rPr>
              <w:t>12</w:t>
            </w:r>
          </w:p>
        </w:tc>
        <w:tc>
          <w:tcPr>
            <w:tcW w:w="0" w:type="auto"/>
            <w:tcBorders>
              <w:top w:val="nil"/>
              <w:left w:val="nil"/>
              <w:bottom w:val="nil"/>
              <w:right w:val="nil"/>
            </w:tcBorders>
            <w:shd w:val="clear" w:color="auto" w:fill="auto"/>
            <w:noWrap/>
            <w:vAlign w:val="center"/>
            <w:hideMark/>
          </w:tcPr>
          <w:p w14:paraId="6F9B6531" w14:textId="77777777" w:rsidR="00F521F9" w:rsidRPr="00733E3B" w:rsidRDefault="00F521F9" w:rsidP="00F521F9">
            <w:pPr>
              <w:spacing w:line="360" w:lineRule="auto"/>
              <w:jc w:val="center"/>
              <w:rPr>
                <w:rFonts w:eastAsia="Times New Roman"/>
                <w:sz w:val="18"/>
              </w:rPr>
            </w:pPr>
            <w:r w:rsidRPr="00733E3B">
              <w:rPr>
                <w:rFonts w:eastAsia="Times New Roman"/>
                <w:sz w:val="18"/>
              </w:rPr>
              <w:t>47361547</w:t>
            </w:r>
          </w:p>
        </w:tc>
        <w:tc>
          <w:tcPr>
            <w:tcW w:w="0" w:type="auto"/>
            <w:tcBorders>
              <w:top w:val="nil"/>
              <w:left w:val="nil"/>
              <w:bottom w:val="nil"/>
              <w:right w:val="nil"/>
            </w:tcBorders>
            <w:shd w:val="clear" w:color="auto" w:fill="auto"/>
            <w:noWrap/>
            <w:vAlign w:val="center"/>
            <w:hideMark/>
          </w:tcPr>
          <w:p w14:paraId="3785F406"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28EF6153"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02756A26" w14:textId="7526012D" w:rsidR="00F521F9" w:rsidRPr="00733E3B" w:rsidRDefault="00F521F9" w:rsidP="00F521F9">
            <w:pPr>
              <w:spacing w:line="360" w:lineRule="auto"/>
              <w:jc w:val="center"/>
              <w:rPr>
                <w:rFonts w:eastAsia="Times New Roman"/>
                <w:sz w:val="18"/>
              </w:rPr>
            </w:pPr>
            <w:r>
              <w:rPr>
                <w:sz w:val="18"/>
                <w:szCs w:val="18"/>
              </w:rPr>
              <w:t>0.412</w:t>
            </w:r>
          </w:p>
        </w:tc>
        <w:tc>
          <w:tcPr>
            <w:tcW w:w="0" w:type="auto"/>
            <w:tcBorders>
              <w:top w:val="nil"/>
              <w:left w:val="nil"/>
              <w:bottom w:val="nil"/>
              <w:right w:val="nil"/>
            </w:tcBorders>
            <w:shd w:val="clear" w:color="auto" w:fill="auto"/>
            <w:noWrap/>
            <w:vAlign w:val="center"/>
            <w:hideMark/>
          </w:tcPr>
          <w:p w14:paraId="6D75E1BC" w14:textId="266F4072" w:rsidR="00F521F9" w:rsidRPr="00733E3B" w:rsidRDefault="00F521F9" w:rsidP="00F521F9">
            <w:pPr>
              <w:spacing w:line="360" w:lineRule="auto"/>
              <w:jc w:val="center"/>
              <w:rPr>
                <w:rFonts w:eastAsia="Times New Roman"/>
                <w:sz w:val="18"/>
              </w:rPr>
            </w:pPr>
            <w:r>
              <w:rPr>
                <w:sz w:val="18"/>
                <w:szCs w:val="18"/>
              </w:rPr>
              <w:t>0.611</w:t>
            </w:r>
          </w:p>
        </w:tc>
        <w:tc>
          <w:tcPr>
            <w:tcW w:w="0" w:type="auto"/>
            <w:tcBorders>
              <w:top w:val="nil"/>
              <w:left w:val="nil"/>
              <w:bottom w:val="nil"/>
              <w:right w:val="nil"/>
            </w:tcBorders>
            <w:shd w:val="clear" w:color="auto" w:fill="auto"/>
            <w:noWrap/>
            <w:vAlign w:val="center"/>
            <w:hideMark/>
          </w:tcPr>
          <w:p w14:paraId="5E61D066" w14:textId="749C92B5" w:rsidR="00F521F9" w:rsidRPr="00733E3B" w:rsidRDefault="00F521F9" w:rsidP="00F521F9">
            <w:pPr>
              <w:spacing w:line="360" w:lineRule="auto"/>
              <w:jc w:val="center"/>
              <w:rPr>
                <w:rFonts w:eastAsia="Times New Roman"/>
                <w:sz w:val="18"/>
              </w:rPr>
            </w:pPr>
            <w:r>
              <w:rPr>
                <w:sz w:val="18"/>
                <w:szCs w:val="18"/>
              </w:rPr>
              <w:t>0.124</w:t>
            </w:r>
          </w:p>
        </w:tc>
        <w:tc>
          <w:tcPr>
            <w:tcW w:w="0" w:type="auto"/>
            <w:tcBorders>
              <w:top w:val="nil"/>
              <w:left w:val="nil"/>
              <w:bottom w:val="nil"/>
              <w:right w:val="nil"/>
            </w:tcBorders>
            <w:shd w:val="clear" w:color="auto" w:fill="auto"/>
            <w:noWrap/>
            <w:vAlign w:val="center"/>
            <w:hideMark/>
          </w:tcPr>
          <w:p w14:paraId="6984C792" w14:textId="6B1665CC" w:rsidR="00F521F9" w:rsidRPr="00F521F9" w:rsidRDefault="00F521F9" w:rsidP="00F521F9">
            <w:pPr>
              <w:spacing w:line="360" w:lineRule="auto"/>
              <w:jc w:val="center"/>
              <w:rPr>
                <w:rFonts w:eastAsia="Times New Roman"/>
                <w:sz w:val="18"/>
              </w:rPr>
            </w:pPr>
            <w:r w:rsidRPr="00F521F9">
              <w:rPr>
                <w:sz w:val="18"/>
                <w:szCs w:val="18"/>
              </w:rPr>
              <w:t>7.92</w:t>
            </w:r>
            <w:r w:rsidRPr="00F521F9">
              <w:rPr>
                <w:iCs/>
                <w:sz w:val="18"/>
                <w:szCs w:val="18"/>
              </w:rPr>
              <w:t xml:space="preserve"> x 10</w:t>
            </w:r>
            <w:r w:rsidRPr="00F521F9">
              <w:rPr>
                <w:iCs/>
                <w:sz w:val="18"/>
                <w:szCs w:val="18"/>
                <w:vertAlign w:val="superscript"/>
              </w:rPr>
              <w:t>-7</w:t>
            </w:r>
          </w:p>
        </w:tc>
      </w:tr>
      <w:tr w:rsidR="00F521F9" w:rsidRPr="00733E3B" w14:paraId="0F96B52D"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7CDD3D7F" w14:textId="77777777" w:rsidR="00F521F9" w:rsidRPr="00733E3B" w:rsidRDefault="00F521F9" w:rsidP="00F521F9">
            <w:pPr>
              <w:spacing w:line="360" w:lineRule="auto"/>
              <w:jc w:val="center"/>
              <w:rPr>
                <w:rFonts w:eastAsia="Times New Roman"/>
                <w:sz w:val="18"/>
              </w:rPr>
            </w:pPr>
            <w:r w:rsidRPr="00733E3B">
              <w:rPr>
                <w:rFonts w:eastAsia="Times New Roman"/>
                <w:sz w:val="18"/>
              </w:rPr>
              <w:t>rs2176276</w:t>
            </w:r>
          </w:p>
        </w:tc>
        <w:tc>
          <w:tcPr>
            <w:tcW w:w="0" w:type="auto"/>
            <w:tcBorders>
              <w:top w:val="nil"/>
              <w:left w:val="nil"/>
              <w:bottom w:val="nil"/>
              <w:right w:val="nil"/>
            </w:tcBorders>
            <w:shd w:val="clear" w:color="auto" w:fill="auto"/>
            <w:noWrap/>
            <w:vAlign w:val="center"/>
            <w:hideMark/>
          </w:tcPr>
          <w:p w14:paraId="4E8D1A09"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162CB080" w14:textId="77777777" w:rsidR="00F521F9" w:rsidRPr="00733E3B" w:rsidRDefault="00F521F9" w:rsidP="00F521F9">
            <w:pPr>
              <w:spacing w:line="360" w:lineRule="auto"/>
              <w:jc w:val="center"/>
              <w:rPr>
                <w:rFonts w:eastAsia="Times New Roman"/>
                <w:sz w:val="18"/>
              </w:rPr>
            </w:pPr>
            <w:r w:rsidRPr="00733E3B">
              <w:rPr>
                <w:rFonts w:eastAsia="Times New Roman"/>
                <w:sz w:val="18"/>
              </w:rPr>
              <w:t>94989440</w:t>
            </w:r>
          </w:p>
        </w:tc>
        <w:tc>
          <w:tcPr>
            <w:tcW w:w="0" w:type="auto"/>
            <w:tcBorders>
              <w:top w:val="nil"/>
              <w:left w:val="nil"/>
              <w:bottom w:val="nil"/>
              <w:right w:val="nil"/>
            </w:tcBorders>
            <w:shd w:val="clear" w:color="auto" w:fill="auto"/>
            <w:noWrap/>
            <w:vAlign w:val="center"/>
            <w:hideMark/>
          </w:tcPr>
          <w:p w14:paraId="4B7BE130"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6A7ABB3D"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016DF3F9" w14:textId="69A312FE" w:rsidR="00F521F9" w:rsidRPr="00733E3B" w:rsidRDefault="00F521F9" w:rsidP="00F521F9">
            <w:pPr>
              <w:spacing w:line="360" w:lineRule="auto"/>
              <w:jc w:val="center"/>
              <w:rPr>
                <w:rFonts w:eastAsia="Times New Roman"/>
                <w:sz w:val="18"/>
              </w:rPr>
            </w:pPr>
            <w:r>
              <w:rPr>
                <w:sz w:val="18"/>
                <w:szCs w:val="18"/>
              </w:rPr>
              <w:t>0.329</w:t>
            </w:r>
          </w:p>
        </w:tc>
        <w:tc>
          <w:tcPr>
            <w:tcW w:w="0" w:type="auto"/>
            <w:tcBorders>
              <w:top w:val="nil"/>
              <w:left w:val="nil"/>
              <w:bottom w:val="nil"/>
              <w:right w:val="nil"/>
            </w:tcBorders>
            <w:shd w:val="clear" w:color="auto" w:fill="auto"/>
            <w:noWrap/>
            <w:vAlign w:val="center"/>
            <w:hideMark/>
          </w:tcPr>
          <w:p w14:paraId="72353EA4" w14:textId="50BBB5E5" w:rsidR="00F521F9" w:rsidRPr="00733E3B" w:rsidRDefault="00F521F9" w:rsidP="00F521F9">
            <w:pPr>
              <w:spacing w:line="360" w:lineRule="auto"/>
              <w:jc w:val="center"/>
              <w:rPr>
                <w:rFonts w:eastAsia="Times New Roman"/>
                <w:sz w:val="18"/>
              </w:rPr>
            </w:pPr>
            <w:r>
              <w:rPr>
                <w:sz w:val="18"/>
                <w:szCs w:val="18"/>
              </w:rPr>
              <w:t>0.613</w:t>
            </w:r>
          </w:p>
        </w:tc>
        <w:tc>
          <w:tcPr>
            <w:tcW w:w="0" w:type="auto"/>
            <w:tcBorders>
              <w:top w:val="nil"/>
              <w:left w:val="nil"/>
              <w:bottom w:val="nil"/>
              <w:right w:val="nil"/>
            </w:tcBorders>
            <w:shd w:val="clear" w:color="auto" w:fill="auto"/>
            <w:noWrap/>
            <w:vAlign w:val="center"/>
            <w:hideMark/>
          </w:tcPr>
          <w:p w14:paraId="7FB119B4" w14:textId="7D640E49" w:rsidR="00F521F9" w:rsidRPr="00733E3B" w:rsidRDefault="00F521F9" w:rsidP="00F521F9">
            <w:pPr>
              <w:spacing w:line="360" w:lineRule="auto"/>
              <w:jc w:val="center"/>
              <w:rPr>
                <w:rFonts w:eastAsia="Times New Roman"/>
                <w:sz w:val="18"/>
              </w:rPr>
            </w:pPr>
            <w:r>
              <w:rPr>
                <w:sz w:val="18"/>
                <w:szCs w:val="18"/>
              </w:rPr>
              <w:t>0.124</w:t>
            </w:r>
          </w:p>
        </w:tc>
        <w:tc>
          <w:tcPr>
            <w:tcW w:w="0" w:type="auto"/>
            <w:tcBorders>
              <w:top w:val="nil"/>
              <w:left w:val="nil"/>
              <w:bottom w:val="nil"/>
              <w:right w:val="nil"/>
            </w:tcBorders>
            <w:shd w:val="clear" w:color="auto" w:fill="auto"/>
            <w:noWrap/>
            <w:vAlign w:val="center"/>
            <w:hideMark/>
          </w:tcPr>
          <w:p w14:paraId="48340AFF" w14:textId="0B7D86A3" w:rsidR="00F521F9" w:rsidRPr="00F521F9" w:rsidRDefault="00F521F9" w:rsidP="00F521F9">
            <w:pPr>
              <w:spacing w:line="360" w:lineRule="auto"/>
              <w:jc w:val="center"/>
              <w:rPr>
                <w:rFonts w:eastAsia="Times New Roman"/>
                <w:sz w:val="18"/>
              </w:rPr>
            </w:pPr>
            <w:r w:rsidRPr="00F521F9">
              <w:rPr>
                <w:sz w:val="18"/>
                <w:szCs w:val="18"/>
              </w:rPr>
              <w:t>8.13</w:t>
            </w:r>
            <w:r w:rsidRPr="00F521F9">
              <w:rPr>
                <w:iCs/>
                <w:sz w:val="18"/>
                <w:szCs w:val="18"/>
              </w:rPr>
              <w:t xml:space="preserve"> x 10</w:t>
            </w:r>
            <w:r w:rsidRPr="00F521F9">
              <w:rPr>
                <w:iCs/>
                <w:sz w:val="18"/>
                <w:szCs w:val="18"/>
                <w:vertAlign w:val="superscript"/>
              </w:rPr>
              <w:t>-7</w:t>
            </w:r>
          </w:p>
        </w:tc>
      </w:tr>
      <w:tr w:rsidR="00F521F9" w:rsidRPr="00733E3B" w14:paraId="01D1214E"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23B13F57" w14:textId="77777777" w:rsidR="00F521F9" w:rsidRPr="00733E3B" w:rsidRDefault="00F521F9" w:rsidP="00F521F9">
            <w:pPr>
              <w:spacing w:line="360" w:lineRule="auto"/>
              <w:jc w:val="center"/>
              <w:rPr>
                <w:rFonts w:eastAsia="Times New Roman"/>
                <w:sz w:val="18"/>
              </w:rPr>
            </w:pPr>
            <w:r w:rsidRPr="00733E3B">
              <w:rPr>
                <w:rFonts w:eastAsia="Times New Roman"/>
                <w:sz w:val="18"/>
              </w:rPr>
              <w:t>rs1359665</w:t>
            </w:r>
          </w:p>
        </w:tc>
        <w:tc>
          <w:tcPr>
            <w:tcW w:w="0" w:type="auto"/>
            <w:tcBorders>
              <w:top w:val="nil"/>
              <w:left w:val="nil"/>
              <w:bottom w:val="nil"/>
              <w:right w:val="nil"/>
            </w:tcBorders>
            <w:shd w:val="clear" w:color="auto" w:fill="auto"/>
            <w:noWrap/>
            <w:vAlign w:val="center"/>
            <w:hideMark/>
          </w:tcPr>
          <w:p w14:paraId="61D7A4BA" w14:textId="77777777" w:rsidR="00F521F9" w:rsidRPr="00733E3B" w:rsidRDefault="00F521F9" w:rsidP="00F521F9">
            <w:pPr>
              <w:spacing w:line="360" w:lineRule="auto"/>
              <w:jc w:val="center"/>
              <w:rPr>
                <w:rFonts w:eastAsia="Times New Roman"/>
                <w:sz w:val="18"/>
              </w:rPr>
            </w:pPr>
            <w:r w:rsidRPr="00733E3B">
              <w:rPr>
                <w:rFonts w:eastAsia="Times New Roman"/>
                <w:sz w:val="18"/>
              </w:rPr>
              <w:t>13</w:t>
            </w:r>
          </w:p>
        </w:tc>
        <w:tc>
          <w:tcPr>
            <w:tcW w:w="0" w:type="auto"/>
            <w:tcBorders>
              <w:top w:val="nil"/>
              <w:left w:val="nil"/>
              <w:bottom w:val="nil"/>
              <w:right w:val="nil"/>
            </w:tcBorders>
            <w:shd w:val="clear" w:color="auto" w:fill="auto"/>
            <w:noWrap/>
            <w:vAlign w:val="center"/>
            <w:hideMark/>
          </w:tcPr>
          <w:p w14:paraId="28D74F49" w14:textId="77777777" w:rsidR="00F521F9" w:rsidRPr="00733E3B" w:rsidRDefault="00F521F9" w:rsidP="00F521F9">
            <w:pPr>
              <w:spacing w:line="360" w:lineRule="auto"/>
              <w:jc w:val="center"/>
              <w:rPr>
                <w:rFonts w:eastAsia="Times New Roman"/>
                <w:sz w:val="18"/>
              </w:rPr>
            </w:pPr>
            <w:r w:rsidRPr="00733E3B">
              <w:rPr>
                <w:rFonts w:eastAsia="Times New Roman"/>
                <w:sz w:val="18"/>
              </w:rPr>
              <w:t>48097289</w:t>
            </w:r>
          </w:p>
        </w:tc>
        <w:tc>
          <w:tcPr>
            <w:tcW w:w="0" w:type="auto"/>
            <w:tcBorders>
              <w:top w:val="nil"/>
              <w:left w:val="nil"/>
              <w:bottom w:val="nil"/>
              <w:right w:val="nil"/>
            </w:tcBorders>
            <w:shd w:val="clear" w:color="auto" w:fill="auto"/>
            <w:noWrap/>
            <w:vAlign w:val="center"/>
            <w:hideMark/>
          </w:tcPr>
          <w:p w14:paraId="6709639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6E3E3094"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62DA9BB8" w14:textId="55642539" w:rsidR="00F521F9" w:rsidRPr="00733E3B" w:rsidRDefault="00F521F9" w:rsidP="00F521F9">
            <w:pPr>
              <w:spacing w:line="360" w:lineRule="auto"/>
              <w:jc w:val="center"/>
              <w:rPr>
                <w:rFonts w:eastAsia="Times New Roman"/>
                <w:sz w:val="18"/>
              </w:rPr>
            </w:pPr>
            <w:r>
              <w:rPr>
                <w:sz w:val="18"/>
                <w:szCs w:val="18"/>
              </w:rPr>
              <w:t>0.684</w:t>
            </w:r>
          </w:p>
        </w:tc>
        <w:tc>
          <w:tcPr>
            <w:tcW w:w="0" w:type="auto"/>
            <w:tcBorders>
              <w:top w:val="nil"/>
              <w:left w:val="nil"/>
              <w:bottom w:val="nil"/>
              <w:right w:val="nil"/>
            </w:tcBorders>
            <w:shd w:val="clear" w:color="auto" w:fill="auto"/>
            <w:noWrap/>
            <w:vAlign w:val="center"/>
            <w:hideMark/>
          </w:tcPr>
          <w:p w14:paraId="7794C8B8" w14:textId="336F3C04" w:rsidR="00F521F9" w:rsidRPr="00733E3B" w:rsidRDefault="00F521F9" w:rsidP="00F521F9">
            <w:pPr>
              <w:spacing w:line="360" w:lineRule="auto"/>
              <w:jc w:val="center"/>
              <w:rPr>
                <w:rFonts w:eastAsia="Times New Roman"/>
                <w:sz w:val="18"/>
              </w:rPr>
            </w:pPr>
            <w:r>
              <w:rPr>
                <w:sz w:val="18"/>
                <w:szCs w:val="18"/>
              </w:rPr>
              <w:t>0.642</w:t>
            </w:r>
          </w:p>
        </w:tc>
        <w:tc>
          <w:tcPr>
            <w:tcW w:w="0" w:type="auto"/>
            <w:tcBorders>
              <w:top w:val="nil"/>
              <w:left w:val="nil"/>
              <w:bottom w:val="nil"/>
              <w:right w:val="nil"/>
            </w:tcBorders>
            <w:shd w:val="clear" w:color="auto" w:fill="auto"/>
            <w:noWrap/>
            <w:vAlign w:val="center"/>
            <w:hideMark/>
          </w:tcPr>
          <w:p w14:paraId="21E523BF" w14:textId="33D1705E" w:rsidR="00F521F9" w:rsidRPr="00733E3B" w:rsidRDefault="00F521F9" w:rsidP="00F521F9">
            <w:pPr>
              <w:spacing w:line="360" w:lineRule="auto"/>
              <w:jc w:val="center"/>
              <w:rPr>
                <w:rFonts w:eastAsia="Times New Roman"/>
                <w:sz w:val="18"/>
              </w:rPr>
            </w:pPr>
            <w:r>
              <w:rPr>
                <w:sz w:val="18"/>
                <w:szCs w:val="18"/>
              </w:rPr>
              <w:t>0.130</w:t>
            </w:r>
          </w:p>
        </w:tc>
        <w:tc>
          <w:tcPr>
            <w:tcW w:w="0" w:type="auto"/>
            <w:tcBorders>
              <w:top w:val="nil"/>
              <w:left w:val="nil"/>
              <w:bottom w:val="nil"/>
              <w:right w:val="nil"/>
            </w:tcBorders>
            <w:shd w:val="clear" w:color="auto" w:fill="auto"/>
            <w:noWrap/>
            <w:vAlign w:val="center"/>
            <w:hideMark/>
          </w:tcPr>
          <w:p w14:paraId="6E991540" w14:textId="4F6357CF" w:rsidR="00F521F9" w:rsidRPr="00F521F9" w:rsidRDefault="00F521F9" w:rsidP="00F521F9">
            <w:pPr>
              <w:spacing w:line="360" w:lineRule="auto"/>
              <w:jc w:val="center"/>
              <w:rPr>
                <w:rFonts w:eastAsia="Times New Roman"/>
                <w:sz w:val="18"/>
              </w:rPr>
            </w:pPr>
            <w:r w:rsidRPr="00F521F9">
              <w:rPr>
                <w:sz w:val="18"/>
                <w:szCs w:val="18"/>
              </w:rPr>
              <w:t>8.16</w:t>
            </w:r>
            <w:r w:rsidRPr="00F521F9">
              <w:rPr>
                <w:iCs/>
                <w:sz w:val="18"/>
                <w:szCs w:val="18"/>
              </w:rPr>
              <w:t xml:space="preserve"> x 10</w:t>
            </w:r>
            <w:r w:rsidRPr="00F521F9">
              <w:rPr>
                <w:iCs/>
                <w:sz w:val="18"/>
                <w:szCs w:val="18"/>
                <w:vertAlign w:val="superscript"/>
              </w:rPr>
              <w:t>-7</w:t>
            </w:r>
          </w:p>
        </w:tc>
      </w:tr>
      <w:tr w:rsidR="00F521F9" w:rsidRPr="00733E3B" w14:paraId="0F60F1E4"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4EF753EC" w14:textId="77777777" w:rsidR="00F521F9" w:rsidRPr="00733E3B" w:rsidRDefault="00F521F9" w:rsidP="00F521F9">
            <w:pPr>
              <w:spacing w:line="360" w:lineRule="auto"/>
              <w:jc w:val="center"/>
              <w:rPr>
                <w:rFonts w:eastAsia="Times New Roman"/>
                <w:sz w:val="18"/>
              </w:rPr>
            </w:pPr>
            <w:r w:rsidRPr="00733E3B">
              <w:rPr>
                <w:rFonts w:eastAsia="Times New Roman"/>
                <w:sz w:val="18"/>
              </w:rPr>
              <w:t>rs4849593</w:t>
            </w:r>
          </w:p>
        </w:tc>
        <w:tc>
          <w:tcPr>
            <w:tcW w:w="0" w:type="auto"/>
            <w:tcBorders>
              <w:top w:val="nil"/>
              <w:left w:val="nil"/>
              <w:bottom w:val="nil"/>
              <w:right w:val="nil"/>
            </w:tcBorders>
            <w:shd w:val="clear" w:color="auto" w:fill="auto"/>
            <w:noWrap/>
            <w:vAlign w:val="center"/>
            <w:hideMark/>
          </w:tcPr>
          <w:p w14:paraId="015B737C" w14:textId="77777777" w:rsidR="00F521F9" w:rsidRPr="00733E3B" w:rsidRDefault="00F521F9" w:rsidP="00F521F9">
            <w:pPr>
              <w:spacing w:line="360" w:lineRule="auto"/>
              <w:jc w:val="center"/>
              <w:rPr>
                <w:rFonts w:eastAsia="Times New Roman"/>
                <w:sz w:val="18"/>
              </w:rPr>
            </w:pPr>
            <w:r w:rsidRPr="00733E3B">
              <w:rPr>
                <w:rFonts w:eastAsia="Times New Roman"/>
                <w:sz w:val="18"/>
              </w:rPr>
              <w:t>2</w:t>
            </w:r>
          </w:p>
        </w:tc>
        <w:tc>
          <w:tcPr>
            <w:tcW w:w="0" w:type="auto"/>
            <w:tcBorders>
              <w:top w:val="nil"/>
              <w:left w:val="nil"/>
              <w:bottom w:val="nil"/>
              <w:right w:val="nil"/>
            </w:tcBorders>
            <w:shd w:val="clear" w:color="auto" w:fill="auto"/>
            <w:noWrap/>
            <w:vAlign w:val="center"/>
            <w:hideMark/>
          </w:tcPr>
          <w:p w14:paraId="2C6A11FF" w14:textId="77777777" w:rsidR="00F521F9" w:rsidRPr="00733E3B" w:rsidRDefault="00F521F9" w:rsidP="00F521F9">
            <w:pPr>
              <w:spacing w:line="360" w:lineRule="auto"/>
              <w:jc w:val="center"/>
              <w:rPr>
                <w:rFonts w:eastAsia="Times New Roman"/>
                <w:sz w:val="18"/>
              </w:rPr>
            </w:pPr>
            <w:r w:rsidRPr="00733E3B">
              <w:rPr>
                <w:rFonts w:eastAsia="Times New Roman"/>
                <w:sz w:val="18"/>
              </w:rPr>
              <w:t>118369787</w:t>
            </w:r>
          </w:p>
        </w:tc>
        <w:tc>
          <w:tcPr>
            <w:tcW w:w="0" w:type="auto"/>
            <w:tcBorders>
              <w:top w:val="nil"/>
              <w:left w:val="nil"/>
              <w:bottom w:val="nil"/>
              <w:right w:val="nil"/>
            </w:tcBorders>
            <w:shd w:val="clear" w:color="auto" w:fill="auto"/>
            <w:noWrap/>
            <w:vAlign w:val="center"/>
            <w:hideMark/>
          </w:tcPr>
          <w:p w14:paraId="7C41351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nil"/>
              <w:right w:val="nil"/>
            </w:tcBorders>
            <w:shd w:val="clear" w:color="auto" w:fill="auto"/>
            <w:noWrap/>
            <w:vAlign w:val="center"/>
            <w:hideMark/>
          </w:tcPr>
          <w:p w14:paraId="6C9E5CFA"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bottom w:val="nil"/>
              <w:right w:val="nil"/>
            </w:tcBorders>
            <w:shd w:val="clear" w:color="auto" w:fill="auto"/>
            <w:noWrap/>
            <w:vAlign w:val="center"/>
            <w:hideMark/>
          </w:tcPr>
          <w:p w14:paraId="1261CC19" w14:textId="28DCC451" w:rsidR="00F521F9" w:rsidRPr="00733E3B" w:rsidRDefault="00F521F9" w:rsidP="00F521F9">
            <w:pPr>
              <w:spacing w:line="360" w:lineRule="auto"/>
              <w:jc w:val="center"/>
              <w:rPr>
                <w:rFonts w:eastAsia="Times New Roman"/>
                <w:sz w:val="18"/>
              </w:rPr>
            </w:pPr>
            <w:r>
              <w:rPr>
                <w:sz w:val="18"/>
                <w:szCs w:val="18"/>
              </w:rPr>
              <w:t>0.407</w:t>
            </w:r>
          </w:p>
        </w:tc>
        <w:tc>
          <w:tcPr>
            <w:tcW w:w="0" w:type="auto"/>
            <w:tcBorders>
              <w:top w:val="nil"/>
              <w:left w:val="nil"/>
              <w:bottom w:val="nil"/>
              <w:right w:val="nil"/>
            </w:tcBorders>
            <w:shd w:val="clear" w:color="auto" w:fill="auto"/>
            <w:noWrap/>
            <w:vAlign w:val="center"/>
            <w:hideMark/>
          </w:tcPr>
          <w:p w14:paraId="4CDF9680" w14:textId="756F9EA2" w:rsidR="00F521F9" w:rsidRPr="00733E3B" w:rsidRDefault="00F521F9" w:rsidP="00F521F9">
            <w:pPr>
              <w:spacing w:line="360" w:lineRule="auto"/>
              <w:jc w:val="center"/>
              <w:rPr>
                <w:rFonts w:eastAsia="Times New Roman"/>
                <w:sz w:val="18"/>
              </w:rPr>
            </w:pPr>
            <w:r>
              <w:rPr>
                <w:sz w:val="18"/>
                <w:szCs w:val="18"/>
              </w:rPr>
              <w:t>0.652</w:t>
            </w:r>
          </w:p>
        </w:tc>
        <w:tc>
          <w:tcPr>
            <w:tcW w:w="0" w:type="auto"/>
            <w:tcBorders>
              <w:top w:val="nil"/>
              <w:left w:val="nil"/>
              <w:bottom w:val="nil"/>
              <w:right w:val="nil"/>
            </w:tcBorders>
            <w:shd w:val="clear" w:color="auto" w:fill="auto"/>
            <w:noWrap/>
            <w:vAlign w:val="center"/>
            <w:hideMark/>
          </w:tcPr>
          <w:p w14:paraId="389D87EA" w14:textId="7C7E5A13" w:rsidR="00F521F9" w:rsidRPr="00733E3B" w:rsidRDefault="00F521F9" w:rsidP="00F521F9">
            <w:pPr>
              <w:spacing w:line="360" w:lineRule="auto"/>
              <w:jc w:val="center"/>
              <w:rPr>
                <w:rFonts w:eastAsia="Times New Roman"/>
                <w:sz w:val="18"/>
              </w:rPr>
            </w:pPr>
            <w:r>
              <w:rPr>
                <w:sz w:val="18"/>
                <w:szCs w:val="18"/>
              </w:rPr>
              <w:t>0.132</w:t>
            </w:r>
          </w:p>
        </w:tc>
        <w:tc>
          <w:tcPr>
            <w:tcW w:w="0" w:type="auto"/>
            <w:tcBorders>
              <w:top w:val="nil"/>
              <w:left w:val="nil"/>
              <w:bottom w:val="nil"/>
              <w:right w:val="nil"/>
            </w:tcBorders>
            <w:shd w:val="clear" w:color="auto" w:fill="auto"/>
            <w:noWrap/>
            <w:vAlign w:val="center"/>
            <w:hideMark/>
          </w:tcPr>
          <w:p w14:paraId="0E73E691" w14:textId="1DA33B26" w:rsidR="00F521F9" w:rsidRPr="00F521F9" w:rsidRDefault="00F521F9" w:rsidP="00F521F9">
            <w:pPr>
              <w:spacing w:line="360" w:lineRule="auto"/>
              <w:jc w:val="center"/>
              <w:rPr>
                <w:rFonts w:eastAsia="Times New Roman"/>
                <w:sz w:val="18"/>
              </w:rPr>
            </w:pPr>
            <w:r w:rsidRPr="00F521F9">
              <w:rPr>
                <w:sz w:val="18"/>
                <w:szCs w:val="18"/>
              </w:rPr>
              <w:t>8.20</w:t>
            </w:r>
            <w:r w:rsidRPr="00F521F9">
              <w:rPr>
                <w:iCs/>
                <w:sz w:val="18"/>
                <w:szCs w:val="18"/>
              </w:rPr>
              <w:t xml:space="preserve"> x 10</w:t>
            </w:r>
            <w:r w:rsidRPr="00F521F9">
              <w:rPr>
                <w:iCs/>
                <w:sz w:val="18"/>
                <w:szCs w:val="18"/>
                <w:vertAlign w:val="superscript"/>
              </w:rPr>
              <w:t>-7</w:t>
            </w:r>
          </w:p>
        </w:tc>
      </w:tr>
      <w:tr w:rsidR="00F521F9" w:rsidRPr="00733E3B" w14:paraId="587119FD"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152C678F" w14:textId="77777777" w:rsidR="00F521F9" w:rsidRPr="00733E3B" w:rsidRDefault="00F521F9" w:rsidP="00F521F9">
            <w:pPr>
              <w:spacing w:line="360" w:lineRule="auto"/>
              <w:jc w:val="center"/>
              <w:rPr>
                <w:rFonts w:eastAsia="Times New Roman"/>
                <w:sz w:val="18"/>
              </w:rPr>
            </w:pPr>
            <w:r w:rsidRPr="00733E3B">
              <w:rPr>
                <w:rFonts w:eastAsia="Times New Roman"/>
                <w:sz w:val="18"/>
              </w:rPr>
              <w:t>rs72618501</w:t>
            </w:r>
          </w:p>
        </w:tc>
        <w:tc>
          <w:tcPr>
            <w:tcW w:w="0" w:type="auto"/>
            <w:tcBorders>
              <w:top w:val="nil"/>
              <w:left w:val="nil"/>
              <w:bottom w:val="nil"/>
              <w:right w:val="nil"/>
            </w:tcBorders>
            <w:shd w:val="clear" w:color="auto" w:fill="auto"/>
            <w:noWrap/>
            <w:vAlign w:val="center"/>
            <w:hideMark/>
          </w:tcPr>
          <w:p w14:paraId="638DA779" w14:textId="77777777" w:rsidR="00F521F9" w:rsidRPr="00733E3B" w:rsidRDefault="00F521F9" w:rsidP="00F521F9">
            <w:pPr>
              <w:spacing w:line="360" w:lineRule="auto"/>
              <w:jc w:val="center"/>
              <w:rPr>
                <w:rFonts w:eastAsia="Times New Roman"/>
                <w:sz w:val="18"/>
              </w:rPr>
            </w:pPr>
            <w:r w:rsidRPr="00733E3B">
              <w:rPr>
                <w:rFonts w:eastAsia="Times New Roman"/>
                <w:sz w:val="18"/>
              </w:rPr>
              <w:t>3</w:t>
            </w:r>
          </w:p>
        </w:tc>
        <w:tc>
          <w:tcPr>
            <w:tcW w:w="0" w:type="auto"/>
            <w:tcBorders>
              <w:top w:val="nil"/>
              <w:left w:val="nil"/>
              <w:bottom w:val="nil"/>
              <w:right w:val="nil"/>
            </w:tcBorders>
            <w:shd w:val="clear" w:color="auto" w:fill="auto"/>
            <w:noWrap/>
            <w:vAlign w:val="center"/>
            <w:hideMark/>
          </w:tcPr>
          <w:p w14:paraId="4C5EB495" w14:textId="77777777" w:rsidR="00F521F9" w:rsidRPr="00733E3B" w:rsidRDefault="00F521F9" w:rsidP="00F521F9">
            <w:pPr>
              <w:spacing w:line="360" w:lineRule="auto"/>
              <w:jc w:val="center"/>
              <w:rPr>
                <w:rFonts w:eastAsia="Times New Roman"/>
                <w:sz w:val="18"/>
              </w:rPr>
            </w:pPr>
            <w:r w:rsidRPr="00733E3B">
              <w:rPr>
                <w:rFonts w:eastAsia="Times New Roman"/>
                <w:sz w:val="18"/>
              </w:rPr>
              <w:t>94974822</w:t>
            </w:r>
          </w:p>
        </w:tc>
        <w:tc>
          <w:tcPr>
            <w:tcW w:w="0" w:type="auto"/>
            <w:tcBorders>
              <w:top w:val="nil"/>
              <w:left w:val="nil"/>
              <w:bottom w:val="nil"/>
              <w:right w:val="nil"/>
            </w:tcBorders>
            <w:shd w:val="clear" w:color="auto" w:fill="auto"/>
            <w:noWrap/>
            <w:vAlign w:val="center"/>
            <w:hideMark/>
          </w:tcPr>
          <w:p w14:paraId="684299FC"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5E1A3AED"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2F5382E5" w14:textId="35502A5C" w:rsidR="00F521F9" w:rsidRPr="00733E3B" w:rsidRDefault="00F521F9" w:rsidP="00F521F9">
            <w:pPr>
              <w:spacing w:line="360" w:lineRule="auto"/>
              <w:jc w:val="center"/>
              <w:rPr>
                <w:rFonts w:eastAsia="Times New Roman"/>
                <w:sz w:val="18"/>
              </w:rPr>
            </w:pPr>
            <w:r>
              <w:rPr>
                <w:sz w:val="18"/>
                <w:szCs w:val="18"/>
              </w:rPr>
              <w:t>0.330</w:t>
            </w:r>
          </w:p>
        </w:tc>
        <w:tc>
          <w:tcPr>
            <w:tcW w:w="0" w:type="auto"/>
            <w:tcBorders>
              <w:top w:val="nil"/>
              <w:left w:val="nil"/>
              <w:bottom w:val="nil"/>
              <w:right w:val="nil"/>
            </w:tcBorders>
            <w:shd w:val="clear" w:color="auto" w:fill="auto"/>
            <w:noWrap/>
            <w:vAlign w:val="center"/>
            <w:hideMark/>
          </w:tcPr>
          <w:p w14:paraId="31D15B24" w14:textId="46C9C574" w:rsidR="00F521F9" w:rsidRPr="00733E3B" w:rsidRDefault="00F521F9" w:rsidP="00F521F9">
            <w:pPr>
              <w:spacing w:line="360" w:lineRule="auto"/>
              <w:jc w:val="center"/>
              <w:rPr>
                <w:rFonts w:eastAsia="Times New Roman"/>
                <w:sz w:val="18"/>
              </w:rPr>
            </w:pPr>
            <w:r>
              <w:rPr>
                <w:sz w:val="18"/>
                <w:szCs w:val="18"/>
              </w:rPr>
              <w:t>0.633</w:t>
            </w:r>
          </w:p>
        </w:tc>
        <w:tc>
          <w:tcPr>
            <w:tcW w:w="0" w:type="auto"/>
            <w:tcBorders>
              <w:top w:val="nil"/>
              <w:left w:val="nil"/>
              <w:bottom w:val="nil"/>
              <w:right w:val="nil"/>
            </w:tcBorders>
            <w:shd w:val="clear" w:color="auto" w:fill="auto"/>
            <w:noWrap/>
            <w:vAlign w:val="center"/>
            <w:hideMark/>
          </w:tcPr>
          <w:p w14:paraId="47A246A6" w14:textId="7978D795" w:rsidR="00F521F9" w:rsidRPr="00733E3B" w:rsidRDefault="00F521F9" w:rsidP="00F521F9">
            <w:pPr>
              <w:spacing w:line="360" w:lineRule="auto"/>
              <w:jc w:val="center"/>
              <w:rPr>
                <w:rFonts w:eastAsia="Times New Roman"/>
                <w:sz w:val="18"/>
              </w:rPr>
            </w:pPr>
            <w:r>
              <w:rPr>
                <w:sz w:val="18"/>
                <w:szCs w:val="18"/>
              </w:rPr>
              <w:t>0.129</w:t>
            </w:r>
          </w:p>
        </w:tc>
        <w:tc>
          <w:tcPr>
            <w:tcW w:w="0" w:type="auto"/>
            <w:tcBorders>
              <w:top w:val="nil"/>
              <w:left w:val="nil"/>
              <w:bottom w:val="nil"/>
              <w:right w:val="nil"/>
            </w:tcBorders>
            <w:shd w:val="clear" w:color="auto" w:fill="auto"/>
            <w:noWrap/>
            <w:vAlign w:val="center"/>
            <w:hideMark/>
          </w:tcPr>
          <w:p w14:paraId="377D2E97" w14:textId="0489132C" w:rsidR="00F521F9" w:rsidRPr="00F521F9" w:rsidRDefault="00F521F9" w:rsidP="00F521F9">
            <w:pPr>
              <w:spacing w:line="360" w:lineRule="auto"/>
              <w:jc w:val="center"/>
              <w:rPr>
                <w:rFonts w:eastAsia="Times New Roman"/>
                <w:sz w:val="18"/>
              </w:rPr>
            </w:pPr>
            <w:r w:rsidRPr="00F521F9">
              <w:rPr>
                <w:sz w:val="18"/>
                <w:szCs w:val="18"/>
              </w:rPr>
              <w:t>8.66</w:t>
            </w:r>
            <w:r w:rsidRPr="00F521F9">
              <w:rPr>
                <w:iCs/>
                <w:sz w:val="18"/>
                <w:szCs w:val="18"/>
              </w:rPr>
              <w:t xml:space="preserve"> x 10</w:t>
            </w:r>
            <w:r w:rsidRPr="00F521F9">
              <w:rPr>
                <w:iCs/>
                <w:sz w:val="18"/>
                <w:szCs w:val="18"/>
                <w:vertAlign w:val="superscript"/>
              </w:rPr>
              <w:t>-7</w:t>
            </w:r>
          </w:p>
        </w:tc>
      </w:tr>
      <w:tr w:rsidR="00F521F9" w:rsidRPr="00733E3B" w14:paraId="5CCB8163" w14:textId="77777777" w:rsidTr="006F38B6">
        <w:trPr>
          <w:trHeight w:val="271"/>
          <w:jc w:val="center"/>
        </w:trPr>
        <w:tc>
          <w:tcPr>
            <w:tcW w:w="0" w:type="auto"/>
            <w:tcBorders>
              <w:top w:val="nil"/>
              <w:left w:val="nil"/>
              <w:bottom w:val="nil"/>
              <w:right w:val="nil"/>
            </w:tcBorders>
            <w:shd w:val="clear" w:color="auto" w:fill="auto"/>
            <w:noWrap/>
            <w:vAlign w:val="center"/>
            <w:hideMark/>
          </w:tcPr>
          <w:p w14:paraId="05FEF587" w14:textId="77777777" w:rsidR="00F521F9" w:rsidRPr="00733E3B" w:rsidRDefault="00F521F9" w:rsidP="00F521F9">
            <w:pPr>
              <w:spacing w:line="360" w:lineRule="auto"/>
              <w:jc w:val="center"/>
              <w:rPr>
                <w:rFonts w:eastAsia="Times New Roman"/>
                <w:sz w:val="18"/>
              </w:rPr>
            </w:pPr>
            <w:r w:rsidRPr="00733E3B">
              <w:rPr>
                <w:rFonts w:eastAsia="Times New Roman"/>
                <w:sz w:val="18"/>
              </w:rPr>
              <w:t>rs61768270</w:t>
            </w:r>
          </w:p>
        </w:tc>
        <w:tc>
          <w:tcPr>
            <w:tcW w:w="0" w:type="auto"/>
            <w:tcBorders>
              <w:top w:val="nil"/>
              <w:left w:val="nil"/>
              <w:bottom w:val="nil"/>
              <w:right w:val="nil"/>
            </w:tcBorders>
            <w:shd w:val="clear" w:color="auto" w:fill="auto"/>
            <w:noWrap/>
            <w:vAlign w:val="center"/>
            <w:hideMark/>
          </w:tcPr>
          <w:p w14:paraId="211DDDC3" w14:textId="77777777" w:rsidR="00F521F9" w:rsidRPr="00733E3B" w:rsidRDefault="00F521F9" w:rsidP="00F521F9">
            <w:pPr>
              <w:spacing w:line="360" w:lineRule="auto"/>
              <w:jc w:val="center"/>
              <w:rPr>
                <w:rFonts w:eastAsia="Times New Roman"/>
                <w:sz w:val="18"/>
              </w:rPr>
            </w:pPr>
            <w:r w:rsidRPr="00733E3B">
              <w:rPr>
                <w:rFonts w:eastAsia="Times New Roman"/>
                <w:sz w:val="18"/>
              </w:rPr>
              <w:t>1</w:t>
            </w:r>
          </w:p>
        </w:tc>
        <w:tc>
          <w:tcPr>
            <w:tcW w:w="0" w:type="auto"/>
            <w:tcBorders>
              <w:top w:val="nil"/>
              <w:left w:val="nil"/>
              <w:bottom w:val="nil"/>
              <w:right w:val="nil"/>
            </w:tcBorders>
            <w:shd w:val="clear" w:color="auto" w:fill="auto"/>
            <w:noWrap/>
            <w:vAlign w:val="center"/>
            <w:hideMark/>
          </w:tcPr>
          <w:p w14:paraId="11D151A4" w14:textId="77777777" w:rsidR="00F521F9" w:rsidRPr="00733E3B" w:rsidRDefault="00F521F9" w:rsidP="00F521F9">
            <w:pPr>
              <w:spacing w:line="360" w:lineRule="auto"/>
              <w:jc w:val="center"/>
              <w:rPr>
                <w:rFonts w:eastAsia="Times New Roman"/>
                <w:sz w:val="18"/>
              </w:rPr>
            </w:pPr>
            <w:r w:rsidRPr="00733E3B">
              <w:rPr>
                <w:rFonts w:eastAsia="Times New Roman"/>
                <w:sz w:val="18"/>
              </w:rPr>
              <w:t>44498974</w:t>
            </w:r>
          </w:p>
        </w:tc>
        <w:tc>
          <w:tcPr>
            <w:tcW w:w="0" w:type="auto"/>
            <w:tcBorders>
              <w:top w:val="nil"/>
              <w:left w:val="nil"/>
              <w:bottom w:val="nil"/>
              <w:right w:val="nil"/>
            </w:tcBorders>
            <w:shd w:val="clear" w:color="auto" w:fill="auto"/>
            <w:noWrap/>
            <w:vAlign w:val="center"/>
            <w:hideMark/>
          </w:tcPr>
          <w:p w14:paraId="2635C537"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nil"/>
              <w:right w:val="nil"/>
            </w:tcBorders>
            <w:shd w:val="clear" w:color="auto" w:fill="auto"/>
            <w:noWrap/>
            <w:vAlign w:val="center"/>
            <w:hideMark/>
          </w:tcPr>
          <w:p w14:paraId="77DB9124" w14:textId="77777777" w:rsidR="00F521F9" w:rsidRPr="00733E3B" w:rsidRDefault="00F521F9" w:rsidP="00F521F9">
            <w:pPr>
              <w:spacing w:line="360" w:lineRule="auto"/>
              <w:jc w:val="center"/>
              <w:rPr>
                <w:rFonts w:eastAsia="Times New Roman"/>
                <w:sz w:val="18"/>
              </w:rPr>
            </w:pPr>
            <w:r w:rsidRPr="00733E3B">
              <w:rPr>
                <w:rFonts w:eastAsia="Times New Roman"/>
                <w:sz w:val="18"/>
              </w:rPr>
              <w:t>T</w:t>
            </w:r>
          </w:p>
        </w:tc>
        <w:tc>
          <w:tcPr>
            <w:tcW w:w="0" w:type="auto"/>
            <w:tcBorders>
              <w:top w:val="nil"/>
              <w:left w:val="nil"/>
              <w:bottom w:val="nil"/>
              <w:right w:val="nil"/>
            </w:tcBorders>
            <w:shd w:val="clear" w:color="auto" w:fill="auto"/>
            <w:noWrap/>
            <w:vAlign w:val="center"/>
            <w:hideMark/>
          </w:tcPr>
          <w:p w14:paraId="3D5BFAD4" w14:textId="5ED5D237" w:rsidR="00F521F9" w:rsidRPr="00733E3B" w:rsidRDefault="00F521F9" w:rsidP="00F521F9">
            <w:pPr>
              <w:spacing w:line="360" w:lineRule="auto"/>
              <w:jc w:val="center"/>
              <w:rPr>
                <w:rFonts w:eastAsia="Times New Roman"/>
                <w:sz w:val="18"/>
              </w:rPr>
            </w:pPr>
            <w:r>
              <w:rPr>
                <w:sz w:val="18"/>
                <w:szCs w:val="18"/>
              </w:rPr>
              <w:t>0.034</w:t>
            </w:r>
          </w:p>
        </w:tc>
        <w:tc>
          <w:tcPr>
            <w:tcW w:w="0" w:type="auto"/>
            <w:tcBorders>
              <w:top w:val="nil"/>
              <w:left w:val="nil"/>
              <w:bottom w:val="nil"/>
              <w:right w:val="nil"/>
            </w:tcBorders>
            <w:shd w:val="clear" w:color="auto" w:fill="auto"/>
            <w:noWrap/>
            <w:vAlign w:val="center"/>
            <w:hideMark/>
          </w:tcPr>
          <w:p w14:paraId="0CB26E76" w14:textId="15EBC747" w:rsidR="00F521F9" w:rsidRPr="00733E3B" w:rsidRDefault="00F521F9" w:rsidP="00F521F9">
            <w:pPr>
              <w:spacing w:line="360" w:lineRule="auto"/>
              <w:jc w:val="center"/>
              <w:rPr>
                <w:rFonts w:eastAsia="Times New Roman"/>
                <w:sz w:val="18"/>
              </w:rPr>
            </w:pPr>
            <w:r>
              <w:rPr>
                <w:sz w:val="18"/>
                <w:szCs w:val="18"/>
              </w:rPr>
              <w:t>1.788</w:t>
            </w:r>
          </w:p>
        </w:tc>
        <w:tc>
          <w:tcPr>
            <w:tcW w:w="0" w:type="auto"/>
            <w:tcBorders>
              <w:top w:val="nil"/>
              <w:left w:val="nil"/>
              <w:bottom w:val="nil"/>
              <w:right w:val="nil"/>
            </w:tcBorders>
            <w:shd w:val="clear" w:color="auto" w:fill="auto"/>
            <w:noWrap/>
            <w:vAlign w:val="center"/>
            <w:hideMark/>
          </w:tcPr>
          <w:p w14:paraId="3444575F" w14:textId="2E5FF662" w:rsidR="00F521F9" w:rsidRPr="00733E3B" w:rsidRDefault="00F521F9" w:rsidP="00F521F9">
            <w:pPr>
              <w:spacing w:line="360" w:lineRule="auto"/>
              <w:jc w:val="center"/>
              <w:rPr>
                <w:rFonts w:eastAsia="Times New Roman"/>
                <w:sz w:val="18"/>
              </w:rPr>
            </w:pPr>
            <w:r>
              <w:rPr>
                <w:sz w:val="18"/>
                <w:szCs w:val="18"/>
              </w:rPr>
              <w:t>0.364</w:t>
            </w:r>
          </w:p>
        </w:tc>
        <w:tc>
          <w:tcPr>
            <w:tcW w:w="0" w:type="auto"/>
            <w:tcBorders>
              <w:top w:val="nil"/>
              <w:left w:val="nil"/>
              <w:bottom w:val="nil"/>
              <w:right w:val="nil"/>
            </w:tcBorders>
            <w:shd w:val="clear" w:color="auto" w:fill="auto"/>
            <w:noWrap/>
            <w:vAlign w:val="center"/>
            <w:hideMark/>
          </w:tcPr>
          <w:p w14:paraId="3CD89B53" w14:textId="046E0880" w:rsidR="00F521F9" w:rsidRPr="00F521F9" w:rsidRDefault="00F521F9" w:rsidP="00F521F9">
            <w:pPr>
              <w:spacing w:line="360" w:lineRule="auto"/>
              <w:jc w:val="center"/>
              <w:rPr>
                <w:rFonts w:eastAsia="Times New Roman"/>
                <w:sz w:val="18"/>
              </w:rPr>
            </w:pPr>
            <w:r w:rsidRPr="00F521F9">
              <w:rPr>
                <w:sz w:val="18"/>
                <w:szCs w:val="18"/>
              </w:rPr>
              <w:t>8.88</w:t>
            </w:r>
            <w:r w:rsidRPr="00F521F9">
              <w:rPr>
                <w:iCs/>
                <w:sz w:val="18"/>
                <w:szCs w:val="18"/>
              </w:rPr>
              <w:t xml:space="preserve"> x 10</w:t>
            </w:r>
            <w:r w:rsidRPr="00F521F9">
              <w:rPr>
                <w:iCs/>
                <w:sz w:val="18"/>
                <w:szCs w:val="18"/>
                <w:vertAlign w:val="superscript"/>
              </w:rPr>
              <w:t>-7</w:t>
            </w:r>
          </w:p>
        </w:tc>
      </w:tr>
      <w:tr w:rsidR="00F521F9" w:rsidRPr="00733E3B" w14:paraId="5614603C" w14:textId="77777777" w:rsidTr="006F38B6">
        <w:trPr>
          <w:trHeight w:val="271"/>
          <w:jc w:val="center"/>
        </w:trPr>
        <w:tc>
          <w:tcPr>
            <w:tcW w:w="0" w:type="auto"/>
            <w:tcBorders>
              <w:top w:val="nil"/>
              <w:left w:val="nil"/>
              <w:right w:val="nil"/>
            </w:tcBorders>
            <w:shd w:val="clear" w:color="auto" w:fill="auto"/>
            <w:noWrap/>
            <w:vAlign w:val="center"/>
            <w:hideMark/>
          </w:tcPr>
          <w:p w14:paraId="062FA2B0" w14:textId="77777777" w:rsidR="00F521F9" w:rsidRPr="00733E3B" w:rsidRDefault="00F521F9" w:rsidP="00F521F9">
            <w:pPr>
              <w:spacing w:line="360" w:lineRule="auto"/>
              <w:jc w:val="center"/>
              <w:rPr>
                <w:rFonts w:eastAsia="Times New Roman"/>
                <w:sz w:val="18"/>
              </w:rPr>
            </w:pPr>
            <w:r w:rsidRPr="00733E3B">
              <w:rPr>
                <w:rFonts w:eastAsia="Times New Roman"/>
                <w:sz w:val="18"/>
              </w:rPr>
              <w:t>rs1861305</w:t>
            </w:r>
          </w:p>
        </w:tc>
        <w:tc>
          <w:tcPr>
            <w:tcW w:w="0" w:type="auto"/>
            <w:tcBorders>
              <w:top w:val="nil"/>
              <w:left w:val="nil"/>
              <w:right w:val="nil"/>
            </w:tcBorders>
            <w:shd w:val="clear" w:color="auto" w:fill="auto"/>
            <w:noWrap/>
            <w:vAlign w:val="center"/>
            <w:hideMark/>
          </w:tcPr>
          <w:p w14:paraId="6C80E6BE" w14:textId="77777777" w:rsidR="00F521F9" w:rsidRPr="00733E3B" w:rsidRDefault="00F521F9" w:rsidP="00F521F9">
            <w:pPr>
              <w:spacing w:line="360" w:lineRule="auto"/>
              <w:jc w:val="center"/>
              <w:rPr>
                <w:rFonts w:eastAsia="Times New Roman"/>
                <w:sz w:val="18"/>
              </w:rPr>
            </w:pPr>
            <w:r w:rsidRPr="00733E3B">
              <w:rPr>
                <w:rFonts w:eastAsia="Times New Roman"/>
                <w:sz w:val="18"/>
              </w:rPr>
              <w:t>2</w:t>
            </w:r>
          </w:p>
        </w:tc>
        <w:tc>
          <w:tcPr>
            <w:tcW w:w="0" w:type="auto"/>
            <w:tcBorders>
              <w:top w:val="nil"/>
              <w:left w:val="nil"/>
              <w:right w:val="nil"/>
            </w:tcBorders>
            <w:shd w:val="clear" w:color="auto" w:fill="auto"/>
            <w:noWrap/>
            <w:vAlign w:val="center"/>
            <w:hideMark/>
          </w:tcPr>
          <w:p w14:paraId="2820F8B1" w14:textId="77777777" w:rsidR="00F521F9" w:rsidRPr="00733E3B" w:rsidRDefault="00F521F9" w:rsidP="00F521F9">
            <w:pPr>
              <w:spacing w:line="360" w:lineRule="auto"/>
              <w:jc w:val="center"/>
              <w:rPr>
                <w:rFonts w:eastAsia="Times New Roman"/>
                <w:sz w:val="18"/>
              </w:rPr>
            </w:pPr>
            <w:r w:rsidRPr="00733E3B">
              <w:rPr>
                <w:rFonts w:eastAsia="Times New Roman"/>
                <w:sz w:val="18"/>
              </w:rPr>
              <w:t>40950582</w:t>
            </w:r>
          </w:p>
        </w:tc>
        <w:tc>
          <w:tcPr>
            <w:tcW w:w="0" w:type="auto"/>
            <w:tcBorders>
              <w:top w:val="nil"/>
              <w:left w:val="nil"/>
              <w:right w:val="nil"/>
            </w:tcBorders>
            <w:shd w:val="clear" w:color="auto" w:fill="auto"/>
            <w:noWrap/>
            <w:vAlign w:val="center"/>
            <w:hideMark/>
          </w:tcPr>
          <w:p w14:paraId="13F166E9" w14:textId="77777777" w:rsidR="00F521F9" w:rsidRPr="00733E3B" w:rsidRDefault="00F521F9" w:rsidP="00F521F9">
            <w:pPr>
              <w:spacing w:line="360" w:lineRule="auto"/>
              <w:jc w:val="center"/>
              <w:rPr>
                <w:rFonts w:eastAsia="Times New Roman"/>
                <w:sz w:val="18"/>
              </w:rPr>
            </w:pPr>
            <w:r w:rsidRPr="00733E3B">
              <w:rPr>
                <w:rFonts w:eastAsia="Times New Roman"/>
                <w:sz w:val="18"/>
              </w:rPr>
              <w:t>A</w:t>
            </w:r>
          </w:p>
        </w:tc>
        <w:tc>
          <w:tcPr>
            <w:tcW w:w="0" w:type="auto"/>
            <w:tcBorders>
              <w:top w:val="nil"/>
              <w:left w:val="nil"/>
              <w:right w:val="nil"/>
            </w:tcBorders>
            <w:shd w:val="clear" w:color="auto" w:fill="auto"/>
            <w:noWrap/>
            <w:vAlign w:val="center"/>
            <w:hideMark/>
          </w:tcPr>
          <w:p w14:paraId="2F05AC7F"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right w:val="nil"/>
            </w:tcBorders>
            <w:shd w:val="clear" w:color="auto" w:fill="auto"/>
            <w:noWrap/>
            <w:vAlign w:val="center"/>
            <w:hideMark/>
          </w:tcPr>
          <w:p w14:paraId="07B7524A" w14:textId="05AE7FCC" w:rsidR="00F521F9" w:rsidRPr="00733E3B" w:rsidRDefault="00F521F9" w:rsidP="00F521F9">
            <w:pPr>
              <w:spacing w:line="360" w:lineRule="auto"/>
              <w:jc w:val="center"/>
              <w:rPr>
                <w:rFonts w:eastAsia="Times New Roman"/>
                <w:sz w:val="18"/>
              </w:rPr>
            </w:pPr>
            <w:r>
              <w:rPr>
                <w:sz w:val="18"/>
                <w:szCs w:val="18"/>
              </w:rPr>
              <w:t>0.468</w:t>
            </w:r>
          </w:p>
        </w:tc>
        <w:tc>
          <w:tcPr>
            <w:tcW w:w="0" w:type="auto"/>
            <w:tcBorders>
              <w:top w:val="nil"/>
              <w:left w:val="nil"/>
              <w:right w:val="nil"/>
            </w:tcBorders>
            <w:shd w:val="clear" w:color="auto" w:fill="auto"/>
            <w:noWrap/>
            <w:vAlign w:val="center"/>
            <w:hideMark/>
          </w:tcPr>
          <w:p w14:paraId="1EDCA5AB" w14:textId="707978B0" w:rsidR="00F521F9" w:rsidRPr="00733E3B" w:rsidRDefault="00F521F9" w:rsidP="00F521F9">
            <w:pPr>
              <w:spacing w:line="360" w:lineRule="auto"/>
              <w:jc w:val="center"/>
              <w:rPr>
                <w:rFonts w:eastAsia="Times New Roman"/>
                <w:sz w:val="18"/>
              </w:rPr>
            </w:pPr>
            <w:r>
              <w:rPr>
                <w:sz w:val="18"/>
                <w:szCs w:val="18"/>
              </w:rPr>
              <w:t>0.589</w:t>
            </w:r>
          </w:p>
        </w:tc>
        <w:tc>
          <w:tcPr>
            <w:tcW w:w="0" w:type="auto"/>
            <w:tcBorders>
              <w:top w:val="nil"/>
              <w:left w:val="nil"/>
              <w:right w:val="nil"/>
            </w:tcBorders>
            <w:shd w:val="clear" w:color="auto" w:fill="auto"/>
            <w:noWrap/>
            <w:vAlign w:val="center"/>
            <w:hideMark/>
          </w:tcPr>
          <w:p w14:paraId="11CC6139" w14:textId="54247F95" w:rsidR="00F521F9" w:rsidRPr="00733E3B" w:rsidRDefault="00F521F9" w:rsidP="00F521F9">
            <w:pPr>
              <w:spacing w:line="360" w:lineRule="auto"/>
              <w:jc w:val="center"/>
              <w:rPr>
                <w:rFonts w:eastAsia="Times New Roman"/>
                <w:sz w:val="18"/>
              </w:rPr>
            </w:pPr>
            <w:r>
              <w:rPr>
                <w:sz w:val="18"/>
                <w:szCs w:val="18"/>
              </w:rPr>
              <w:t>0.120</w:t>
            </w:r>
          </w:p>
        </w:tc>
        <w:tc>
          <w:tcPr>
            <w:tcW w:w="0" w:type="auto"/>
            <w:tcBorders>
              <w:top w:val="nil"/>
              <w:left w:val="nil"/>
              <w:right w:val="nil"/>
            </w:tcBorders>
            <w:shd w:val="clear" w:color="auto" w:fill="auto"/>
            <w:noWrap/>
            <w:vAlign w:val="center"/>
            <w:hideMark/>
          </w:tcPr>
          <w:p w14:paraId="68BA81D9" w14:textId="118D20B5" w:rsidR="00F521F9" w:rsidRPr="00F521F9" w:rsidRDefault="00F521F9" w:rsidP="00F521F9">
            <w:pPr>
              <w:spacing w:line="360" w:lineRule="auto"/>
              <w:jc w:val="center"/>
              <w:rPr>
                <w:rFonts w:eastAsia="Times New Roman"/>
                <w:sz w:val="18"/>
              </w:rPr>
            </w:pPr>
            <w:r w:rsidRPr="00F521F9">
              <w:rPr>
                <w:sz w:val="18"/>
                <w:szCs w:val="18"/>
              </w:rPr>
              <w:t>8.96</w:t>
            </w:r>
            <w:r w:rsidRPr="00F521F9">
              <w:rPr>
                <w:iCs/>
                <w:sz w:val="18"/>
                <w:szCs w:val="18"/>
              </w:rPr>
              <w:t xml:space="preserve"> x 10</w:t>
            </w:r>
            <w:r w:rsidRPr="00F521F9">
              <w:rPr>
                <w:iCs/>
                <w:sz w:val="18"/>
                <w:szCs w:val="18"/>
                <w:vertAlign w:val="superscript"/>
              </w:rPr>
              <w:t>-7</w:t>
            </w:r>
          </w:p>
        </w:tc>
      </w:tr>
      <w:tr w:rsidR="00F521F9" w:rsidRPr="00733E3B" w14:paraId="7B95B361" w14:textId="77777777" w:rsidTr="006F38B6">
        <w:trPr>
          <w:trHeight w:val="271"/>
          <w:jc w:val="center"/>
        </w:trPr>
        <w:tc>
          <w:tcPr>
            <w:tcW w:w="0" w:type="auto"/>
            <w:tcBorders>
              <w:top w:val="nil"/>
              <w:left w:val="nil"/>
              <w:bottom w:val="single" w:sz="4" w:space="0" w:color="auto"/>
              <w:right w:val="nil"/>
            </w:tcBorders>
            <w:shd w:val="clear" w:color="auto" w:fill="auto"/>
            <w:noWrap/>
            <w:vAlign w:val="center"/>
            <w:hideMark/>
          </w:tcPr>
          <w:p w14:paraId="66BCC80B" w14:textId="77777777" w:rsidR="00F521F9" w:rsidRPr="00733E3B" w:rsidRDefault="00F521F9" w:rsidP="00F521F9">
            <w:pPr>
              <w:spacing w:line="360" w:lineRule="auto"/>
              <w:jc w:val="center"/>
              <w:rPr>
                <w:rFonts w:eastAsia="Times New Roman"/>
                <w:sz w:val="18"/>
              </w:rPr>
            </w:pPr>
            <w:r w:rsidRPr="00733E3B">
              <w:rPr>
                <w:rFonts w:eastAsia="Times New Roman"/>
                <w:sz w:val="18"/>
              </w:rPr>
              <w:t>rs4367173</w:t>
            </w:r>
          </w:p>
        </w:tc>
        <w:tc>
          <w:tcPr>
            <w:tcW w:w="0" w:type="auto"/>
            <w:tcBorders>
              <w:top w:val="nil"/>
              <w:left w:val="nil"/>
              <w:bottom w:val="single" w:sz="4" w:space="0" w:color="auto"/>
              <w:right w:val="nil"/>
            </w:tcBorders>
            <w:shd w:val="clear" w:color="auto" w:fill="auto"/>
            <w:noWrap/>
            <w:vAlign w:val="center"/>
            <w:hideMark/>
          </w:tcPr>
          <w:p w14:paraId="73533D90" w14:textId="77777777" w:rsidR="00F521F9" w:rsidRPr="00733E3B" w:rsidRDefault="00F521F9" w:rsidP="00F521F9">
            <w:pPr>
              <w:spacing w:line="360" w:lineRule="auto"/>
              <w:jc w:val="center"/>
              <w:rPr>
                <w:rFonts w:eastAsia="Times New Roman"/>
                <w:sz w:val="18"/>
              </w:rPr>
            </w:pPr>
            <w:r w:rsidRPr="00733E3B">
              <w:rPr>
                <w:rFonts w:eastAsia="Times New Roman"/>
                <w:sz w:val="18"/>
              </w:rPr>
              <w:t>4</w:t>
            </w:r>
          </w:p>
        </w:tc>
        <w:tc>
          <w:tcPr>
            <w:tcW w:w="0" w:type="auto"/>
            <w:tcBorders>
              <w:top w:val="nil"/>
              <w:left w:val="nil"/>
              <w:bottom w:val="single" w:sz="4" w:space="0" w:color="auto"/>
              <w:right w:val="nil"/>
            </w:tcBorders>
            <w:shd w:val="clear" w:color="auto" w:fill="auto"/>
            <w:noWrap/>
            <w:vAlign w:val="center"/>
            <w:hideMark/>
          </w:tcPr>
          <w:p w14:paraId="5B6DA8E8" w14:textId="77777777" w:rsidR="00F521F9" w:rsidRPr="00733E3B" w:rsidRDefault="00F521F9" w:rsidP="00F521F9">
            <w:pPr>
              <w:spacing w:line="360" w:lineRule="auto"/>
              <w:jc w:val="center"/>
              <w:rPr>
                <w:rFonts w:eastAsia="Times New Roman"/>
                <w:sz w:val="18"/>
              </w:rPr>
            </w:pPr>
            <w:r w:rsidRPr="00733E3B">
              <w:rPr>
                <w:rFonts w:eastAsia="Times New Roman"/>
                <w:sz w:val="18"/>
              </w:rPr>
              <w:t>7383470</w:t>
            </w:r>
          </w:p>
        </w:tc>
        <w:tc>
          <w:tcPr>
            <w:tcW w:w="0" w:type="auto"/>
            <w:tcBorders>
              <w:top w:val="nil"/>
              <w:left w:val="nil"/>
              <w:bottom w:val="single" w:sz="4" w:space="0" w:color="auto"/>
              <w:right w:val="nil"/>
            </w:tcBorders>
            <w:shd w:val="clear" w:color="auto" w:fill="auto"/>
            <w:noWrap/>
            <w:vAlign w:val="center"/>
            <w:hideMark/>
          </w:tcPr>
          <w:p w14:paraId="18F5C631" w14:textId="77777777" w:rsidR="00F521F9" w:rsidRPr="00733E3B" w:rsidRDefault="00F521F9" w:rsidP="00F521F9">
            <w:pPr>
              <w:spacing w:line="360" w:lineRule="auto"/>
              <w:jc w:val="center"/>
              <w:rPr>
                <w:rFonts w:eastAsia="Times New Roman"/>
                <w:sz w:val="18"/>
              </w:rPr>
            </w:pPr>
            <w:r w:rsidRPr="00733E3B">
              <w:rPr>
                <w:rFonts w:eastAsia="Times New Roman"/>
                <w:sz w:val="18"/>
              </w:rPr>
              <w:t>C</w:t>
            </w:r>
          </w:p>
        </w:tc>
        <w:tc>
          <w:tcPr>
            <w:tcW w:w="0" w:type="auto"/>
            <w:tcBorders>
              <w:top w:val="nil"/>
              <w:left w:val="nil"/>
              <w:bottom w:val="single" w:sz="4" w:space="0" w:color="auto"/>
              <w:right w:val="nil"/>
            </w:tcBorders>
            <w:shd w:val="clear" w:color="auto" w:fill="auto"/>
            <w:noWrap/>
            <w:vAlign w:val="center"/>
            <w:hideMark/>
          </w:tcPr>
          <w:p w14:paraId="27C10D95" w14:textId="77777777" w:rsidR="00F521F9" w:rsidRPr="00733E3B" w:rsidRDefault="00F521F9" w:rsidP="00F521F9">
            <w:pPr>
              <w:spacing w:line="360" w:lineRule="auto"/>
              <w:jc w:val="center"/>
              <w:rPr>
                <w:rFonts w:eastAsia="Times New Roman"/>
                <w:sz w:val="18"/>
              </w:rPr>
            </w:pPr>
            <w:r w:rsidRPr="00733E3B">
              <w:rPr>
                <w:rFonts w:eastAsia="Times New Roman"/>
                <w:sz w:val="18"/>
              </w:rPr>
              <w:t>G</w:t>
            </w:r>
          </w:p>
        </w:tc>
        <w:tc>
          <w:tcPr>
            <w:tcW w:w="0" w:type="auto"/>
            <w:tcBorders>
              <w:top w:val="nil"/>
              <w:left w:val="nil"/>
              <w:bottom w:val="single" w:sz="4" w:space="0" w:color="auto"/>
              <w:right w:val="nil"/>
            </w:tcBorders>
            <w:shd w:val="clear" w:color="auto" w:fill="auto"/>
            <w:noWrap/>
            <w:vAlign w:val="center"/>
            <w:hideMark/>
          </w:tcPr>
          <w:p w14:paraId="3432E76B" w14:textId="0245666C" w:rsidR="00F521F9" w:rsidRPr="00733E3B" w:rsidRDefault="00F521F9" w:rsidP="00F521F9">
            <w:pPr>
              <w:spacing w:line="360" w:lineRule="auto"/>
              <w:jc w:val="center"/>
              <w:rPr>
                <w:rFonts w:eastAsia="Times New Roman"/>
                <w:sz w:val="18"/>
              </w:rPr>
            </w:pPr>
            <w:r>
              <w:rPr>
                <w:sz w:val="18"/>
                <w:szCs w:val="18"/>
              </w:rPr>
              <w:t>0.195</w:t>
            </w:r>
          </w:p>
        </w:tc>
        <w:tc>
          <w:tcPr>
            <w:tcW w:w="0" w:type="auto"/>
            <w:tcBorders>
              <w:top w:val="nil"/>
              <w:left w:val="nil"/>
              <w:bottom w:val="single" w:sz="4" w:space="0" w:color="auto"/>
              <w:right w:val="nil"/>
            </w:tcBorders>
            <w:shd w:val="clear" w:color="auto" w:fill="auto"/>
            <w:noWrap/>
            <w:vAlign w:val="center"/>
            <w:hideMark/>
          </w:tcPr>
          <w:p w14:paraId="1FE4C8FE" w14:textId="5C6AAE63" w:rsidR="00F521F9" w:rsidRPr="00733E3B" w:rsidRDefault="00F521F9" w:rsidP="00F521F9">
            <w:pPr>
              <w:spacing w:line="360" w:lineRule="auto"/>
              <w:jc w:val="center"/>
              <w:rPr>
                <w:rFonts w:eastAsia="Times New Roman"/>
                <w:sz w:val="18"/>
              </w:rPr>
            </w:pPr>
            <w:r>
              <w:rPr>
                <w:sz w:val="18"/>
                <w:szCs w:val="18"/>
              </w:rPr>
              <w:t>-0.664</w:t>
            </w:r>
          </w:p>
        </w:tc>
        <w:tc>
          <w:tcPr>
            <w:tcW w:w="0" w:type="auto"/>
            <w:tcBorders>
              <w:top w:val="nil"/>
              <w:left w:val="nil"/>
              <w:bottom w:val="single" w:sz="4" w:space="0" w:color="auto"/>
              <w:right w:val="nil"/>
            </w:tcBorders>
            <w:shd w:val="clear" w:color="auto" w:fill="auto"/>
            <w:noWrap/>
            <w:vAlign w:val="center"/>
            <w:hideMark/>
          </w:tcPr>
          <w:p w14:paraId="26FF78F0" w14:textId="34CE9D1D" w:rsidR="00F521F9" w:rsidRPr="00733E3B" w:rsidRDefault="00F521F9" w:rsidP="00F521F9">
            <w:pPr>
              <w:spacing w:line="360" w:lineRule="auto"/>
              <w:jc w:val="center"/>
              <w:rPr>
                <w:rFonts w:eastAsia="Times New Roman"/>
                <w:sz w:val="18"/>
              </w:rPr>
            </w:pPr>
            <w:r>
              <w:rPr>
                <w:sz w:val="18"/>
                <w:szCs w:val="18"/>
              </w:rPr>
              <w:t>0.136</w:t>
            </w:r>
          </w:p>
        </w:tc>
        <w:tc>
          <w:tcPr>
            <w:tcW w:w="0" w:type="auto"/>
            <w:tcBorders>
              <w:top w:val="nil"/>
              <w:left w:val="nil"/>
              <w:bottom w:val="single" w:sz="4" w:space="0" w:color="auto"/>
              <w:right w:val="nil"/>
            </w:tcBorders>
            <w:shd w:val="clear" w:color="auto" w:fill="auto"/>
            <w:noWrap/>
            <w:vAlign w:val="center"/>
            <w:hideMark/>
          </w:tcPr>
          <w:p w14:paraId="31CF5FA9" w14:textId="210EA3BF" w:rsidR="00F521F9" w:rsidRPr="00F521F9" w:rsidRDefault="00F521F9" w:rsidP="00F521F9">
            <w:pPr>
              <w:spacing w:line="360" w:lineRule="auto"/>
              <w:jc w:val="center"/>
              <w:rPr>
                <w:rFonts w:eastAsia="Times New Roman"/>
                <w:sz w:val="18"/>
              </w:rPr>
            </w:pPr>
            <w:r w:rsidRPr="00F521F9">
              <w:rPr>
                <w:sz w:val="18"/>
                <w:szCs w:val="18"/>
              </w:rPr>
              <w:t>9.58</w:t>
            </w:r>
            <w:r w:rsidRPr="00F521F9">
              <w:rPr>
                <w:iCs/>
                <w:sz w:val="18"/>
                <w:szCs w:val="18"/>
              </w:rPr>
              <w:t xml:space="preserve"> x 10</w:t>
            </w:r>
            <w:r w:rsidRPr="00F521F9">
              <w:rPr>
                <w:iCs/>
                <w:sz w:val="18"/>
                <w:szCs w:val="18"/>
                <w:vertAlign w:val="superscript"/>
              </w:rPr>
              <w:t>-7</w:t>
            </w:r>
          </w:p>
        </w:tc>
      </w:tr>
    </w:tbl>
    <w:p w14:paraId="390F7A0A" w14:textId="77777777" w:rsidR="009414A3" w:rsidRPr="00733E3B" w:rsidRDefault="009414A3" w:rsidP="00483293">
      <w:pPr>
        <w:pStyle w:val="Normal1"/>
        <w:spacing w:before="120" w:after="120" w:line="360" w:lineRule="auto"/>
      </w:pPr>
    </w:p>
    <w:p w14:paraId="21C99765" w14:textId="77777777" w:rsidR="00560CD0" w:rsidRPr="00733E3B" w:rsidRDefault="00204E2F" w:rsidP="00483293">
      <w:pPr>
        <w:pStyle w:val="Normal1"/>
        <w:spacing w:after="120" w:line="360" w:lineRule="auto"/>
      </w:pPr>
      <w:r w:rsidRPr="00733E3B">
        <w:rPr>
          <w:b/>
        </w:rPr>
        <w:t xml:space="preserve">Integrating </w:t>
      </w:r>
      <w:r w:rsidR="008545BE" w:rsidRPr="00733E3B">
        <w:rPr>
          <w:b/>
        </w:rPr>
        <w:t>prior knowledge</w:t>
      </w:r>
    </w:p>
    <w:p w14:paraId="4DC1B54A" w14:textId="77777777" w:rsidR="002D5C3B" w:rsidRPr="00733E3B" w:rsidRDefault="00454439" w:rsidP="00483293">
      <w:pPr>
        <w:pStyle w:val="Normal1"/>
        <w:spacing w:after="120" w:line="360" w:lineRule="auto"/>
        <w:rPr>
          <w:color w:val="7F7F7F" w:themeColor="text1" w:themeTint="80"/>
        </w:rPr>
      </w:pPr>
      <w:r w:rsidRPr="00733E3B">
        <w:t>Prior</w:t>
      </w:r>
      <w:r w:rsidR="001F0BE7" w:rsidRPr="00733E3B">
        <w:t xml:space="preserve"> knowledge</w:t>
      </w:r>
      <w:r w:rsidRPr="00733E3B">
        <w:t xml:space="preserve"> integration is </w:t>
      </w:r>
      <w:r w:rsidR="002F7FBB" w:rsidRPr="00733E3B">
        <w:t>a</w:t>
      </w:r>
      <w:r w:rsidRPr="00733E3B">
        <w:t xml:space="preserve"> prominent feature of B</w:t>
      </w:r>
      <w:r w:rsidR="00AE2B6A" w:rsidRPr="00733E3B">
        <w:t xml:space="preserve">ayesian modeling. </w:t>
      </w:r>
      <w:r w:rsidR="00266DDC" w:rsidRPr="00733E3B">
        <w:t>In GWAS, prior information of a variant</w:t>
      </w:r>
      <w:r w:rsidR="00F018B2" w:rsidRPr="00733E3B">
        <w:t xml:space="preserve"> can be </w:t>
      </w:r>
      <w:r w:rsidR="002F7FBB" w:rsidRPr="00733E3B">
        <w:t>implemented with</w:t>
      </w:r>
      <w:r w:rsidR="009348A8" w:rsidRPr="00733E3B">
        <w:t xml:space="preserve"> multiple </w:t>
      </w:r>
      <w:r w:rsidR="002F7FBB" w:rsidRPr="00733E3B">
        <w:t>strategies,</w:t>
      </w:r>
      <w:r w:rsidR="00D76735" w:rsidRPr="00733E3B">
        <w:t xml:space="preserve"> </w:t>
      </w:r>
      <w:r w:rsidR="002F7FBB" w:rsidRPr="00733E3B">
        <w:t xml:space="preserve">each </w:t>
      </w:r>
      <w:r w:rsidR="00112B97" w:rsidRPr="00733E3B">
        <w:t>allowing</w:t>
      </w:r>
      <w:r w:rsidR="00F7110F" w:rsidRPr="00733E3B">
        <w:t xml:space="preserve"> </w:t>
      </w:r>
      <w:r w:rsidR="00AC00D8" w:rsidRPr="00733E3B">
        <w:t xml:space="preserve">posterior </w:t>
      </w:r>
      <w:r w:rsidR="00112B97" w:rsidRPr="00733E3B">
        <w:t xml:space="preserve">estimations to carry </w:t>
      </w:r>
      <w:r w:rsidR="00F7110F" w:rsidRPr="00733E3B">
        <w:t xml:space="preserve">different </w:t>
      </w:r>
      <w:r w:rsidR="00112B97" w:rsidRPr="00733E3B">
        <w:t>weights of the priors</w:t>
      </w:r>
      <w:r w:rsidR="00266DDC" w:rsidRPr="00733E3B">
        <w:t xml:space="preserve">. </w:t>
      </w:r>
      <w:r w:rsidR="002F7FBB" w:rsidRPr="00733E3B">
        <w:t>In</w:t>
      </w:r>
      <w:r w:rsidR="00BC04FA" w:rsidRPr="00733E3B">
        <w:t xml:space="preserve"> </w:t>
      </w:r>
      <w:r w:rsidR="000E32A7" w:rsidRPr="00733E3B">
        <w:rPr>
          <w:i/>
        </w:rPr>
        <w:t>Bayes-GLMM</w:t>
      </w:r>
      <w:r w:rsidR="00BC04FA" w:rsidRPr="00733E3B">
        <w:t xml:space="preserve">, </w:t>
      </w:r>
      <w:r w:rsidR="002F7FBB" w:rsidRPr="00733E3B">
        <w:t xml:space="preserve">we implemented </w:t>
      </w:r>
      <w:r w:rsidR="00BC04FA" w:rsidRPr="00733E3B">
        <w:t xml:space="preserve">a method </w:t>
      </w:r>
      <w:r w:rsidR="00876593" w:rsidRPr="00733E3B">
        <w:t xml:space="preserve">to configure priors that </w:t>
      </w:r>
      <w:r w:rsidR="00B878B8" w:rsidRPr="00733E3B">
        <w:t>targeting</w:t>
      </w:r>
      <w:r w:rsidR="00876593" w:rsidRPr="00733E3B">
        <w:t xml:space="preserve"> the </w:t>
      </w:r>
      <w:r w:rsidR="00B878B8" w:rsidRPr="00733E3B">
        <w:t xml:space="preserve">unique </w:t>
      </w:r>
      <w:r w:rsidR="00876593" w:rsidRPr="00733E3B">
        <w:t>challenges of GWAS</w:t>
      </w:r>
      <w:r w:rsidR="001B2FFA" w:rsidRPr="00733E3B">
        <w:t>, such as the different meanings</w:t>
      </w:r>
      <w:r w:rsidR="00081459" w:rsidRPr="00733E3B">
        <w:t xml:space="preserve"> of effect sizes from studies with different statistical models</w:t>
      </w:r>
      <w:r w:rsidR="00452101" w:rsidRPr="00733E3B">
        <w:t>,</w:t>
      </w:r>
      <w:r w:rsidR="00081459" w:rsidRPr="00733E3B">
        <w:t xml:space="preserve"> and the </w:t>
      </w:r>
      <w:r w:rsidR="001717B5" w:rsidRPr="00733E3B">
        <w:t xml:space="preserve">particularly </w:t>
      </w:r>
      <w:r w:rsidR="00D62FC3" w:rsidRPr="00733E3B">
        <w:t>small p-</w:t>
      </w:r>
      <w:r w:rsidR="003070DC" w:rsidRPr="00733E3B">
        <w:t>values from published large-</w:t>
      </w:r>
      <w:r w:rsidR="001717B5" w:rsidRPr="00733E3B">
        <w:t>scale</w:t>
      </w:r>
      <w:r w:rsidR="003070DC" w:rsidRPr="00733E3B">
        <w:t xml:space="preserve"> studies</w:t>
      </w:r>
      <w:r w:rsidR="00876593" w:rsidRPr="00733E3B">
        <w:t xml:space="preserve">. </w:t>
      </w:r>
      <w:r w:rsidR="00B86A92" w:rsidRPr="00733E3B">
        <w:t>Our method took the</w:t>
      </w:r>
      <w:r w:rsidR="00966E64" w:rsidRPr="00733E3B">
        <w:t xml:space="preserve"> reported standardized effect</w:t>
      </w:r>
      <w:r w:rsidR="00921528" w:rsidRPr="00733E3B">
        <w:t xml:space="preserve"> sizes as the prior information</w:t>
      </w:r>
      <w:r w:rsidR="002A22A1" w:rsidRPr="00733E3B">
        <w:t xml:space="preserve"> and integrated </w:t>
      </w:r>
      <w:r w:rsidR="003F6B63" w:rsidRPr="00733E3B">
        <w:t xml:space="preserve">them </w:t>
      </w:r>
      <w:r w:rsidR="002A22A1" w:rsidRPr="00733E3B">
        <w:t xml:space="preserve">into the </w:t>
      </w:r>
      <w:r w:rsidR="00D76B80" w:rsidRPr="00733E3B">
        <w:t xml:space="preserve">hierarchical </w:t>
      </w:r>
      <w:r w:rsidR="002A22A1" w:rsidRPr="00733E3B">
        <w:t xml:space="preserve">model of </w:t>
      </w:r>
      <w:r w:rsidR="003F6B63" w:rsidRPr="00733E3B">
        <w:t xml:space="preserve">each </w:t>
      </w:r>
      <w:r w:rsidR="002A22A1" w:rsidRPr="00733E3B">
        <w:t>variant effect</w:t>
      </w:r>
      <w:r w:rsidR="002F7FBB" w:rsidRPr="00733E3B">
        <w:t xml:space="preserve"> (Methods)</w:t>
      </w:r>
      <w:r w:rsidR="00921528" w:rsidRPr="00733E3B">
        <w:t>.</w:t>
      </w:r>
      <w:r w:rsidR="00471631" w:rsidRPr="00733E3B">
        <w:t xml:space="preserve"> </w:t>
      </w:r>
      <w:r w:rsidR="009A283C" w:rsidRPr="00733E3B">
        <w:t>To demonstrate the performance of this method, w</w:t>
      </w:r>
      <w:r w:rsidR="00471631" w:rsidRPr="00733E3B">
        <w:t>e</w:t>
      </w:r>
      <w:r w:rsidR="00885483" w:rsidRPr="00733E3B">
        <w:t xml:space="preserve"> </w:t>
      </w:r>
      <w:r w:rsidR="000E4940" w:rsidRPr="00733E3B">
        <w:t>generated</w:t>
      </w:r>
      <w:r w:rsidR="00885483" w:rsidRPr="00733E3B">
        <w:t xml:space="preserve"> a </w:t>
      </w:r>
      <w:r w:rsidR="002F7FBB" w:rsidRPr="00733E3B">
        <w:t xml:space="preserve">binary </w:t>
      </w:r>
      <w:r w:rsidR="00885483" w:rsidRPr="00733E3B">
        <w:t xml:space="preserve">phenotypic trait </w:t>
      </w:r>
      <w:r w:rsidR="002F7FBB" w:rsidRPr="00733E3B">
        <w:t xml:space="preserve">(coded as 0 or </w:t>
      </w:r>
      <w:r w:rsidR="00740BDF" w:rsidRPr="00733E3B">
        <w:t xml:space="preserve">1) </w:t>
      </w:r>
      <w:r w:rsidR="00885483" w:rsidRPr="00733E3B">
        <w:t xml:space="preserve">and </w:t>
      </w:r>
      <w:r w:rsidR="00740BDF" w:rsidRPr="00733E3B">
        <w:t>genot</w:t>
      </w:r>
      <w:r w:rsidR="000E4940" w:rsidRPr="00733E3B">
        <w:t>ypic trait</w:t>
      </w:r>
      <w:r w:rsidR="00740BDF" w:rsidRPr="00733E3B">
        <w:t xml:space="preserve"> of </w:t>
      </w:r>
      <w:r w:rsidR="00885483" w:rsidRPr="00733E3B">
        <w:t>a variant</w:t>
      </w:r>
      <w:r w:rsidR="00740BDF" w:rsidRPr="00733E3B">
        <w:t xml:space="preserve"> (</w:t>
      </w:r>
      <w:r w:rsidR="002F7FBB" w:rsidRPr="00733E3B">
        <w:t xml:space="preserve">coded as </w:t>
      </w:r>
      <w:r w:rsidR="00740BDF" w:rsidRPr="00733E3B">
        <w:t xml:space="preserve">0, 1, </w:t>
      </w:r>
      <w:r w:rsidR="002F7FBB" w:rsidRPr="00733E3B">
        <w:t xml:space="preserve">or </w:t>
      </w:r>
      <w:r w:rsidR="00740BDF" w:rsidRPr="00733E3B">
        <w:t>2)</w:t>
      </w:r>
      <w:r w:rsidR="000E4940" w:rsidRPr="00733E3B">
        <w:t xml:space="preserve"> by Monte Carlo</w:t>
      </w:r>
      <w:r w:rsidR="00885483" w:rsidRPr="00733E3B">
        <w:t>, and</w:t>
      </w:r>
      <w:r w:rsidR="00471631" w:rsidRPr="00733E3B">
        <w:t xml:space="preserve"> used a logistic regression model</w:t>
      </w:r>
      <w:r w:rsidR="000B6FD4" w:rsidRPr="00733E3B">
        <w:t xml:space="preserve"> (LR)</w:t>
      </w:r>
      <w:r w:rsidR="00471631" w:rsidRPr="00733E3B">
        <w:t xml:space="preserve"> </w:t>
      </w:r>
      <w:r w:rsidR="00885483" w:rsidRPr="00733E3B">
        <w:t>to test their association</w:t>
      </w:r>
      <w:r w:rsidR="000E4940" w:rsidRPr="00733E3B">
        <w:t>s</w:t>
      </w:r>
      <w:r w:rsidR="00471631" w:rsidRPr="00733E3B">
        <w:t>.</w:t>
      </w:r>
      <w:r w:rsidR="002F7FBB" w:rsidRPr="00733E3B">
        <w:t xml:space="preserve"> </w:t>
      </w:r>
      <w:r w:rsidR="00366ACE" w:rsidRPr="00733E3B">
        <w:t xml:space="preserve">To illustrate the ability of </w:t>
      </w:r>
      <w:r w:rsidR="000E32A7" w:rsidRPr="00733E3B">
        <w:rPr>
          <w:i/>
        </w:rPr>
        <w:t>Bayes-GLMM</w:t>
      </w:r>
      <w:r w:rsidR="00366ACE" w:rsidRPr="00733E3B">
        <w:t xml:space="preserve"> to integrate this information, w</w:t>
      </w:r>
      <w:r w:rsidR="002F7FBB" w:rsidRPr="00733E3B">
        <w:t>e assessed the effect of prior information on the estimated variant effect by testing a range of prior standardized effect sizes</w:t>
      </w:r>
      <w:r w:rsidR="0069197B" w:rsidRPr="00733E3B">
        <w:t>.</w:t>
      </w:r>
      <w:r w:rsidR="002F6083" w:rsidRPr="00733E3B">
        <w:t xml:space="preserve"> </w:t>
      </w:r>
      <w:r w:rsidR="002F7FBB" w:rsidRPr="00733E3B">
        <w:t>This</w:t>
      </w:r>
      <w:r w:rsidR="003F1BAE" w:rsidRPr="00733E3B">
        <w:t xml:space="preserve"> method of </w:t>
      </w:r>
      <w:r w:rsidR="005B6635" w:rsidRPr="00733E3B">
        <w:t xml:space="preserve">prior </w:t>
      </w:r>
      <w:r w:rsidR="003F1BAE" w:rsidRPr="00733E3B">
        <w:t>c</w:t>
      </w:r>
      <w:r w:rsidR="005B6635" w:rsidRPr="00733E3B">
        <w:t>onfiguration</w:t>
      </w:r>
      <w:r w:rsidR="003F1BAE" w:rsidRPr="00733E3B">
        <w:t xml:space="preserve"> </w:t>
      </w:r>
      <w:r w:rsidR="00CA633B" w:rsidRPr="00733E3B">
        <w:t xml:space="preserve">effectively </w:t>
      </w:r>
      <w:r w:rsidR="005B6635" w:rsidRPr="00733E3B">
        <w:t>modulates</w:t>
      </w:r>
      <w:r w:rsidR="003F1BAE" w:rsidRPr="00733E3B">
        <w:t xml:space="preserve"> the information from the data</w:t>
      </w:r>
      <w:r w:rsidR="000F2FE6" w:rsidRPr="00733E3B">
        <w:t xml:space="preserve"> (Figure 7</w:t>
      </w:r>
      <w:r w:rsidR="002F7FBB" w:rsidRPr="00733E3B">
        <w:t>), regardless of the differences between the pr</w:t>
      </w:r>
      <w:r w:rsidR="005B6635" w:rsidRPr="00733E3B">
        <w:t xml:space="preserve">ior </w:t>
      </w:r>
      <w:r w:rsidR="004552B3" w:rsidRPr="00733E3B">
        <w:t>information and the data</w:t>
      </w:r>
      <w:r w:rsidR="005B6635" w:rsidRPr="00733E3B">
        <w:t xml:space="preserve"> in</w:t>
      </w:r>
      <w:r w:rsidR="002F7FBB" w:rsidRPr="00733E3B">
        <w:t xml:space="preserve"> hand</w:t>
      </w:r>
      <w:r w:rsidR="003F1BAE" w:rsidRPr="00733E3B">
        <w:t>.</w:t>
      </w:r>
    </w:p>
    <w:p w14:paraId="1B54A92F" w14:textId="77777777" w:rsidR="001D0F01" w:rsidRPr="00733E3B" w:rsidRDefault="001D0F01">
      <w:pPr>
        <w:rPr>
          <w:b/>
        </w:rPr>
      </w:pPr>
    </w:p>
    <w:p w14:paraId="19EB26A0" w14:textId="77777777" w:rsidR="00560CD0" w:rsidRPr="00733E3B" w:rsidRDefault="00204E2F" w:rsidP="00483293">
      <w:pPr>
        <w:pStyle w:val="Normal1"/>
        <w:spacing w:after="120" w:line="360" w:lineRule="auto"/>
      </w:pPr>
      <w:r w:rsidRPr="00733E3B">
        <w:rPr>
          <w:b/>
        </w:rPr>
        <w:t>Discussion</w:t>
      </w:r>
    </w:p>
    <w:p w14:paraId="6D358497" w14:textId="77777777" w:rsidR="00560CD0" w:rsidRPr="00733E3B" w:rsidRDefault="00204E2F" w:rsidP="00483293">
      <w:pPr>
        <w:pStyle w:val="Normal1"/>
        <w:spacing w:after="120" w:line="360" w:lineRule="auto"/>
      </w:pPr>
      <w:r w:rsidRPr="00733E3B">
        <w:t xml:space="preserve">We </w:t>
      </w:r>
      <w:r w:rsidR="00366ACE" w:rsidRPr="00733E3B">
        <w:t xml:space="preserve">created </w:t>
      </w:r>
      <w:r w:rsidRPr="00733E3B">
        <w:t xml:space="preserve">a new GWAS method, </w:t>
      </w:r>
      <w:r w:rsidR="006D5B3A" w:rsidRPr="00733E3B">
        <w:rPr>
          <w:i/>
        </w:rPr>
        <w:t>Bayes</w:t>
      </w:r>
      <w:r w:rsidRPr="00733E3B">
        <w:rPr>
          <w:i/>
        </w:rPr>
        <w:t>-</w:t>
      </w:r>
      <w:r w:rsidR="006D5B3A" w:rsidRPr="00733E3B">
        <w:rPr>
          <w:i/>
        </w:rPr>
        <w:t>GLMM</w:t>
      </w:r>
      <w:r w:rsidRPr="00733E3B">
        <w:t xml:space="preserve">, and applied it on </w:t>
      </w:r>
      <w:r w:rsidR="00F83F50" w:rsidRPr="00733E3B">
        <w:t xml:space="preserve">ADSP’s </w:t>
      </w:r>
      <w:r w:rsidR="006D5B3A" w:rsidRPr="00733E3B">
        <w:t xml:space="preserve">whole-genome sequencing </w:t>
      </w:r>
      <w:r w:rsidR="00F83F50" w:rsidRPr="00733E3B">
        <w:t>cohort</w:t>
      </w:r>
      <w:r w:rsidRPr="00733E3B">
        <w:t xml:space="preserve">. </w:t>
      </w:r>
      <w:r w:rsidR="00D87BC8" w:rsidRPr="00733E3B">
        <w:t>This</w:t>
      </w:r>
      <w:r w:rsidRPr="00733E3B">
        <w:t xml:space="preserve"> method </w:t>
      </w:r>
      <w:r w:rsidR="006D5B3A" w:rsidRPr="00733E3B">
        <w:t xml:space="preserve">efficiently </w:t>
      </w:r>
      <w:r w:rsidRPr="00733E3B">
        <w:t xml:space="preserve">addresses three </w:t>
      </w:r>
      <w:r w:rsidR="00D87BC8" w:rsidRPr="00733E3B">
        <w:t xml:space="preserve">major </w:t>
      </w:r>
      <w:r w:rsidRPr="00733E3B">
        <w:t xml:space="preserve">challenges in GWAS: categorical phenotypes, </w:t>
      </w:r>
      <w:r w:rsidR="00F83F50" w:rsidRPr="00733E3B">
        <w:t>population structure and sample relatedness</w:t>
      </w:r>
      <w:r w:rsidRPr="00733E3B">
        <w:t xml:space="preserve">, and prior knowledge integration. </w:t>
      </w:r>
      <w:r w:rsidR="00D87BC8" w:rsidRPr="00733E3B">
        <w:t xml:space="preserve">Furthermore, our generalized approach has the flexibility to operate on binary and quantitative traits in addition to ordered categorical phenotypes. </w:t>
      </w:r>
      <w:r w:rsidR="004D05B9" w:rsidRPr="00733E3B">
        <w:t xml:space="preserve">These features enabled </w:t>
      </w:r>
      <w:r w:rsidR="004E1511" w:rsidRPr="00733E3B">
        <w:t xml:space="preserve">our </w:t>
      </w:r>
      <w:r w:rsidR="004D05B9" w:rsidRPr="00733E3B">
        <w:lastRenderedPageBreak/>
        <w:t>identification of</w:t>
      </w:r>
      <w:r w:rsidR="00BF1806" w:rsidRPr="00733E3B">
        <w:t xml:space="preserve"> </w:t>
      </w:r>
      <w:r w:rsidR="00366ACE" w:rsidRPr="00733E3B">
        <w:t xml:space="preserve">four </w:t>
      </w:r>
      <w:r w:rsidR="00BF1806" w:rsidRPr="00733E3B">
        <w:t xml:space="preserve">new </w:t>
      </w:r>
      <w:r w:rsidR="00366ACE" w:rsidRPr="00733E3B">
        <w:t xml:space="preserve">candidate </w:t>
      </w:r>
      <w:r w:rsidR="00BF1806" w:rsidRPr="00733E3B">
        <w:t>variants in</w:t>
      </w:r>
      <w:r w:rsidRPr="00733E3B">
        <w:t xml:space="preserve"> </w:t>
      </w:r>
      <w:r w:rsidR="00366ACE" w:rsidRPr="00733E3B">
        <w:t>three</w:t>
      </w:r>
      <w:r w:rsidRPr="00733E3B">
        <w:t xml:space="preserve"> loci that </w:t>
      </w:r>
      <w:r w:rsidR="00D87BC8" w:rsidRPr="00733E3B">
        <w:t>s</w:t>
      </w:r>
      <w:r w:rsidRPr="00733E3B">
        <w:t>ignificant</w:t>
      </w:r>
      <w:r w:rsidR="00D87BC8" w:rsidRPr="00733E3B">
        <w:t>ly increased the risk of Alzheimer’s disease</w:t>
      </w:r>
      <w:r w:rsidRPr="00733E3B">
        <w:t xml:space="preserve">. </w:t>
      </w:r>
    </w:p>
    <w:p w14:paraId="392C8519" w14:textId="190F4B1B" w:rsidR="00BF1806" w:rsidRPr="00733E3B" w:rsidRDefault="00912259" w:rsidP="00483293">
      <w:pPr>
        <w:pStyle w:val="Normal1"/>
        <w:spacing w:after="120" w:line="360" w:lineRule="auto"/>
      </w:pPr>
      <w:r w:rsidRPr="00733E3B">
        <w:t xml:space="preserve">Out of the </w:t>
      </w:r>
      <w:r w:rsidR="00366ACE" w:rsidRPr="00733E3B">
        <w:t xml:space="preserve">four </w:t>
      </w:r>
      <w:r w:rsidRPr="00733E3B">
        <w:t xml:space="preserve">new genome-wide significant </w:t>
      </w:r>
      <w:r w:rsidR="00366ACE" w:rsidRPr="00733E3B">
        <w:t xml:space="preserve">candidate </w:t>
      </w:r>
      <w:r w:rsidRPr="00733E3B">
        <w:t xml:space="preserve">variants, rs140233081 and rs149372995 are in LD and locate in between </w:t>
      </w:r>
      <w:r w:rsidRPr="00121ECA">
        <w:rPr>
          <w:i/>
        </w:rPr>
        <w:t>PRKAR1B</w:t>
      </w:r>
      <w:r w:rsidRPr="00733E3B">
        <w:t xml:space="preserve"> and </w:t>
      </w:r>
      <w:r w:rsidR="00EA3602" w:rsidRPr="00121ECA">
        <w:rPr>
          <w:i/>
        </w:rPr>
        <w:t>PDGFA</w:t>
      </w:r>
      <w:r w:rsidR="00EA3602" w:rsidRPr="00733E3B">
        <w:t xml:space="preserve"> that are</w:t>
      </w:r>
      <w:r w:rsidR="00366ACE" w:rsidRPr="00733E3B">
        <w:t xml:space="preserve"> potentially</w:t>
      </w:r>
      <w:r w:rsidR="00EA3602" w:rsidRPr="00733E3B">
        <w:t xml:space="preserve"> relevant </w:t>
      </w:r>
      <w:r w:rsidR="00366ACE" w:rsidRPr="00733E3B">
        <w:t xml:space="preserve">to </w:t>
      </w:r>
      <w:r w:rsidR="00EA3602" w:rsidRPr="00733E3B">
        <w:t>vascular dysfunction</w:t>
      </w:r>
      <w:r w:rsidRPr="00733E3B">
        <w:t xml:space="preserve">. </w:t>
      </w:r>
      <w:r w:rsidR="00BF1806" w:rsidRPr="00733E3B">
        <w:t>Recent evidence suggests that vascular dysfunction is a critical component of AD pathology</w:t>
      </w:r>
      <w:r w:rsidR="00D34817" w:rsidRPr="00733E3B">
        <w:t xml:space="preserve"> </w:t>
      </w:r>
      <w:r w:rsidR="00733E3B" w:rsidRPr="00733E3B">
        <w:fldChar w:fldCharType="begin">
          <w:fldData xml:space="preserve">PEVuZE5vdGU+PENpdGU+PEF1dGhvcj5CZWxsPC9BdXRob3I+PFllYXI+MjAxMjwvWWVhcj48UmVj
TnVtPjQ8L1JlY051bT48RGlzcGxheVRleHQ+WzMyLTM0XTwvRGlzcGxheVRleHQ+PHJlY29yZD48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733E3B" w:rsidRPr="00733E3B">
        <w:instrText xml:space="preserve"> ADDIN EN.CITE </w:instrText>
      </w:r>
      <w:r w:rsidR="00733E3B" w:rsidRPr="00733E3B">
        <w:fldChar w:fldCharType="begin">
          <w:fldData xml:space="preserve">PEVuZE5vdGU+PENpdGU+PEF1dGhvcj5CZWxsPC9BdXRob3I+PFllYXI+MjAxMjwvWWVhcj48UmVj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32" w:tooltip="Bell, 2012 #4" w:history="1">
        <w:r w:rsidR="00733E3B" w:rsidRPr="00733E3B">
          <w:rPr>
            <w:noProof/>
          </w:rPr>
          <w:t>32-34</w:t>
        </w:r>
      </w:hyperlink>
      <w:r w:rsidR="00733E3B" w:rsidRPr="00733E3B">
        <w:rPr>
          <w:noProof/>
        </w:rPr>
        <w:t>]</w:t>
      </w:r>
      <w:r w:rsidR="00733E3B" w:rsidRPr="00733E3B">
        <w:fldChar w:fldCharType="end"/>
      </w:r>
      <w:r w:rsidR="00733E3B" w:rsidRPr="00733E3B">
        <w:t xml:space="preserve"> </w:t>
      </w:r>
      <w:r w:rsidR="00BF1806" w:rsidRPr="00733E3B">
        <w:t xml:space="preserve">and potentially a </w:t>
      </w:r>
      <w:r w:rsidR="00EA3602" w:rsidRPr="00733E3B">
        <w:t>necessary predisposing feature</w:t>
      </w:r>
      <w:r w:rsidR="00733E3B" w:rsidRPr="00733E3B">
        <w:t xml:space="preserve"> </w:t>
      </w:r>
      <w:r w:rsidR="00733E3B" w:rsidRPr="00733E3B">
        <w:fldChar w:fldCharType="begin"/>
      </w:r>
      <w:r w:rsidR="00733E3B" w:rsidRPr="00733E3B">
        <w:instrText xml:space="preserve"> ADDIN EN.CITE &lt;EndNote&gt;&lt;Cite&gt;&lt;Author&gt;Iturria-Medina&lt;/Author&gt;&lt;Year&gt;2016&lt;/Year&gt;&lt;RecNum&gt;14&lt;/RecNum&gt;&lt;DisplayText&gt;[39]&lt;/DisplayText&gt;&lt;record&gt;&lt;rec-number&gt;14&lt;/rec-number&gt;&lt;foreign-keys&gt;&lt;key app="EN" db-id="awwdffrdje5raye0fa9xev9122vt52055x5r"&gt;14&lt;/key&gt;&lt;/foreign-keys&gt;&lt;ref-type name="Journal Article"&gt;17&lt;/ref-type&gt;&lt;contributors&gt;&lt;authors&gt;&lt;author&gt;Iturria-Medina, Y.&lt;/author&gt;&lt;author&gt;Sotero, R. C.&lt;/author&gt;&lt;author&gt;Toussaint, P. J.&lt;/author&gt;&lt;author&gt;Mateos-Perez, J. M.&lt;/author&gt;&lt;author&gt;Evans, A. C.&lt;/author&gt;&lt;/authors&gt;&lt;/contributors&gt;&lt;auth-address&gt;Department of Neurology &amp;amp;Neurosurgery, McConnell Brain Imaging Centre, Montreal Neurological Institute, Montreal, Quebec, Canada H3A 2B4. Ludmer Centre for NeuroInformatics and Mental Health, Montreal, Quebec, Canada H3A 2B4. Department of Radiology and Hotchkiss Brain institute, University of Calgary, Calgary, Alberta, Canada T2N 4N1.&lt;/auth-address&gt;&lt;titles&gt;&lt;title&gt;Early role of vascular dysregulation on late-onset Alzheimer&amp;apos;s disease based on multifactorial data-driven analysis&lt;/title&gt;&lt;secondary-title&gt;Nat Commun&lt;/secondary-title&gt;&lt;alt-title&gt;Nature communications&lt;/alt-title&gt;&lt;short-title&gt;Early role of vascular dysregulation on late-onset Alzheimer&amp;apos;s disease based on multifactorial data-driven analysis&lt;/short-title&gt;&lt;/titles&gt;&lt;periodical&gt;&lt;full-title&gt;Nat Commun&lt;/full-title&gt;&lt;abbr-1&gt;Nature communications&lt;/abbr-1&gt;&lt;/periodical&gt;&lt;alt-periodical&gt;&lt;full-title&gt;Nat Commun&lt;/full-title&gt;&lt;abbr-1&gt;Nature communications&lt;/abbr-1&gt;&lt;/alt-periodical&gt;&lt;pages&gt;11934&lt;/pages&gt;&lt;volume&gt;7&lt;/volume&gt;&lt;edition&gt;2016/06/22&lt;/edition&gt;&lt;dates&gt;&lt;year&gt;2016&lt;/year&gt;&lt;/dates&gt;&lt;isbn&gt;2041-1723&lt;/isbn&gt;&lt;accession-num&gt;27327500&lt;/accession-num&gt;&lt;urls&gt;&lt;/urls&gt;&lt;custom2&gt;PMC4919512&lt;/custom2&gt;&lt;electronic-resource-num&gt;10.1038/ncomms11934&lt;/electronic-resource-num&gt;&lt;remote-database-provider&gt;Nlm&lt;/remote-database-provider&gt;&lt;language&gt;eng&lt;/language&gt;&lt;/record&gt;&lt;/Cite&gt;&lt;/EndNote&gt;</w:instrText>
      </w:r>
      <w:r w:rsidR="00733E3B" w:rsidRPr="00733E3B">
        <w:fldChar w:fldCharType="separate"/>
      </w:r>
      <w:r w:rsidR="00733E3B" w:rsidRPr="00733E3B">
        <w:rPr>
          <w:noProof/>
        </w:rPr>
        <w:t>[</w:t>
      </w:r>
      <w:hyperlink w:anchor="_ENREF_39" w:tooltip="Iturria-Medina, 2016 #14" w:history="1">
        <w:r w:rsidR="00733E3B" w:rsidRPr="00733E3B">
          <w:rPr>
            <w:noProof/>
          </w:rPr>
          <w:t>39</w:t>
        </w:r>
      </w:hyperlink>
      <w:r w:rsidR="00733E3B" w:rsidRPr="00733E3B">
        <w:rPr>
          <w:noProof/>
        </w:rPr>
        <w:t>]</w:t>
      </w:r>
      <w:r w:rsidR="00733E3B" w:rsidRPr="00733E3B">
        <w:fldChar w:fldCharType="end"/>
      </w:r>
      <w:r w:rsidR="00733E3B" w:rsidRPr="00733E3B">
        <w:t xml:space="preserve">. </w:t>
      </w:r>
      <w:r w:rsidR="00BF1806" w:rsidRPr="00733E3B">
        <w:t xml:space="preserve">Further, vascular dysfunction has been shown to be necessary for the development of Alzheimer’s-like phenotypes in a mouse model of amyloid pathology </w:t>
      </w:r>
      <w:r w:rsidR="00733E3B" w:rsidRPr="00733E3B">
        <w:fldChar w:fldCharType="begin">
          <w:fldData xml:space="preserve">PEVuZE5vdGU+PENpdGU+PEF1dGhvcj5Tb3RvPC9BdXRob3I+PFllYXI+MjAxNjwvWWVhcj48UmVj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</w:fldData>
        </w:fldChar>
      </w:r>
      <w:r w:rsidR="00733E3B" w:rsidRPr="00733E3B">
        <w:instrText xml:space="preserve"> ADDIN EN.CITE </w:instrText>
      </w:r>
      <w:r w:rsidR="00733E3B" w:rsidRPr="00733E3B">
        <w:fldChar w:fldCharType="begin">
          <w:fldData xml:space="preserve">PEVuZE5vdGU+PENpdGU+PEF1dGhvcj5Tb3RvPC9BdXRob3I+PFllYXI+MjAxNjwvWWVhcj48UmVj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40" w:tooltip="Soto, 2016 #38" w:history="1">
        <w:r w:rsidR="00733E3B" w:rsidRPr="00733E3B">
          <w:rPr>
            <w:noProof/>
          </w:rPr>
          <w:t>40</w:t>
        </w:r>
      </w:hyperlink>
      <w:r w:rsidR="00733E3B" w:rsidRPr="00733E3B">
        <w:rPr>
          <w:noProof/>
        </w:rPr>
        <w:t>]</w:t>
      </w:r>
      <w:r w:rsidR="00733E3B" w:rsidRPr="00733E3B">
        <w:fldChar w:fldCharType="end"/>
      </w:r>
      <w:r w:rsidR="00BF1806" w:rsidRPr="00733E3B">
        <w:t>. We have localized PDGFA and PRKAR1B to specific components of vascular anatomy. Our immunofluorescence shows PDGFA expression between the collagen-rich tunica externa</w:t>
      </w:r>
      <w:r w:rsidR="009D6729" w:rsidRPr="00733E3B">
        <w:t>l</w:t>
      </w:r>
      <w:r w:rsidR="00BF1806" w:rsidRPr="00733E3B">
        <w:t xml:space="preserve"> and the endothelium of the tunica intima, supporting the presence of PDGFA in vascular smooth muscle cells (VSMCs). Previous studies have shown PDGF to </w:t>
      </w:r>
      <w:r w:rsidR="0077251A" w:rsidRPr="00733E3B">
        <w:t>a</w:t>
      </w:r>
      <w:r w:rsidR="00BF1806" w:rsidRPr="00733E3B">
        <w:t>ffect VSMC proliferation by inducing a phenotypic switch from a contractil</w:t>
      </w:r>
      <w:r w:rsidR="00733E3B" w:rsidRPr="00733E3B">
        <w:t xml:space="preserve">e state to a proliferative one </w:t>
      </w:r>
      <w:r w:rsidR="00733E3B" w:rsidRPr="00733E3B">
        <w:fldChar w:fldCharType="begin"/>
      </w:r>
      <w:r w:rsidR="00733E3B" w:rsidRPr="00733E3B">
        <w:instrText xml:space="preserve"> ADDIN EN.CITE &lt;EndNote&gt;&lt;Cite&gt;&lt;Author&gt;Owens&lt;/Author&gt;&lt;Year&gt;2004&lt;/Year&gt;&lt;RecNum&gt;39&lt;/RecNum&gt;&lt;DisplayText&gt;[41]&lt;/DisplayText&gt;&lt;record&gt;&lt;rec-number&gt;39&lt;/rec-number&gt;&lt;foreign-keys&gt;&lt;key app="EN" db-id="awwdffrdje5raye0fa9xev9122vt52055x5r"&gt;39&lt;/key&gt;&lt;/foreign-keys&gt;&lt;ref-type name="Journal Article"&gt;17&lt;/ref-type&gt;&lt;contributors&gt;&lt;authors&gt;&lt;author&gt;Owens, G. K.&lt;/author&gt;&lt;author&gt;Kumar, M. S.&lt;/author&gt;&lt;author&gt;Wamhoff, B. R.&lt;/author&gt;&lt;/authors&gt;&lt;/contributors&gt;&lt;auth-address&gt;Dept. of Molecular Physiology and Biological Physics, Univ. of Virginia School of Medicine, 415 Lane Rd., Medical Research Building 5, Rm. 1220, PO Box 801394, Charlottesville, VA 22908, USA. gko@virginia.edu&lt;/auth-address&gt;&lt;titles&gt;&lt;title&gt;Molecular regulation of vascular smooth muscle cell differentiation in development and disease&lt;/title&gt;&lt;secondary-title&gt;Physiol Rev&lt;/secondary-title&gt;&lt;/titles&gt;&lt;periodical&gt;&lt;full-title&gt;Physiol Rev&lt;/full-title&gt;&lt;/periodical&gt;&lt;pages&gt;767-801&lt;/pages&gt;&lt;volume&gt;84&lt;/volume&gt;&lt;number&gt;3&lt;/number&gt;&lt;edition&gt;2004/07/23&lt;/edition&gt;&lt;keywords&gt;&lt;keyword&gt;Aging/metabolism&lt;/keyword&gt;&lt;keyword&gt;Animals&lt;/keyword&gt;&lt;keyword&gt;Arteriosclerosis/genetics&lt;/keyword&gt;&lt;keyword&gt;Cell Aging&lt;/keyword&gt;&lt;keyword&gt;Cell Differentiation&lt;/keyword&gt;&lt;keyword&gt;Embryo, Mammalian/cytology/metabolism&lt;/keyword&gt;&lt;keyword&gt;Humans&lt;/keyword&gt;&lt;keyword&gt;Muscle, Smooth, Vascular/cytology/*embryology/*metabolism/pathology&lt;/keyword&gt;&lt;keyword&gt;Myocytes, Smooth Muscle/*cytology/*metabolism/pathology&lt;/keyword&gt;&lt;keyword&gt;Phenotype&lt;/keyword&gt;&lt;keyword&gt;Vascular Diseases/genetics/*metabolism/*pathology&lt;/keyword&gt;&lt;/keywords&gt;&lt;dates&gt;&lt;year&gt;2004&lt;/year&gt;&lt;pub-dates&gt;&lt;date&gt;Jul&lt;/date&gt;&lt;/pub-dates&gt;&lt;/dates&gt;&lt;isbn&gt;0031-9333 (Print)&amp;#xD;0031-9333 (Linking)&lt;/isbn&gt;&lt;accession-num&gt;15269336&lt;/accession-num&gt;&lt;urls&gt;&lt;related-urls&gt;&lt;url&gt;http://www.ncbi.nlm.nih.gov/pubmed/15269336&lt;/url&gt;&lt;/related-urls&gt;&lt;/urls&gt;&lt;electronic-resource-num&gt;10.1152/physrev.00041.2003&amp;#xD;84/3/767 [pii]&lt;/electronic-resource-num&gt;&lt;language&gt;eng&lt;/language&gt;&lt;/record&gt;&lt;/Cite&gt;&lt;/EndNote&gt;</w:instrText>
      </w:r>
      <w:r w:rsidR="00733E3B" w:rsidRPr="00733E3B">
        <w:fldChar w:fldCharType="separate"/>
      </w:r>
      <w:r w:rsidR="00733E3B" w:rsidRPr="00733E3B">
        <w:rPr>
          <w:noProof/>
        </w:rPr>
        <w:t>[</w:t>
      </w:r>
      <w:hyperlink w:anchor="_ENREF_41" w:tooltip="Owens, 2004 #39" w:history="1">
        <w:r w:rsidR="00733E3B" w:rsidRPr="00733E3B">
          <w:rPr>
            <w:noProof/>
          </w:rPr>
          <w:t>41</w:t>
        </w:r>
      </w:hyperlink>
      <w:r w:rsidR="00733E3B" w:rsidRPr="00733E3B">
        <w:rPr>
          <w:noProof/>
        </w:rPr>
        <w:t>]</w:t>
      </w:r>
      <w:r w:rsidR="00733E3B" w:rsidRPr="00733E3B">
        <w:fldChar w:fldCharType="end"/>
      </w:r>
      <w:r w:rsidR="00BF1806" w:rsidRPr="00733E3B">
        <w:t xml:space="preserve">. Insufficient PDGFA expression, then, </w:t>
      </w:r>
      <w:r w:rsidR="0077251A" w:rsidRPr="00733E3B">
        <w:t>may</w:t>
      </w:r>
      <w:r w:rsidR="00BF1806" w:rsidRPr="00733E3B">
        <w:t xml:space="preserve"> impair vascular regeneration following plaque-related insults, thereby exacerbating AD.</w:t>
      </w:r>
      <w:r w:rsidR="00121A5C" w:rsidRPr="00733E3B">
        <w:t xml:space="preserve"> This potential mechanism paired with increased </w:t>
      </w:r>
      <w:r w:rsidR="00121A5C" w:rsidRPr="00733E3B">
        <w:rPr>
          <w:i/>
        </w:rPr>
        <w:t>PDGFA</w:t>
      </w:r>
      <w:r w:rsidR="00121A5C" w:rsidRPr="00733E3B">
        <w:t xml:space="preserve"> under amyloid burden expression suggests the two candidate variants</w:t>
      </w:r>
      <w:r w:rsidR="00F425F0" w:rsidRPr="00733E3B">
        <w:t xml:space="preserve"> could</w:t>
      </w:r>
      <w:r w:rsidR="00121A5C" w:rsidRPr="00733E3B">
        <w:t xml:space="preserve"> reduce necessary PDGFA expression when plaques are present</w:t>
      </w:r>
      <w:r w:rsidR="00F425F0" w:rsidRPr="00733E3B">
        <w:t xml:space="preserve">, thereby attenuating the increase in </w:t>
      </w:r>
      <w:r w:rsidR="00F425F0" w:rsidRPr="00733E3B">
        <w:rPr>
          <w:i/>
        </w:rPr>
        <w:t>PDGFA</w:t>
      </w:r>
      <w:r w:rsidR="00F425F0" w:rsidRPr="00733E3B">
        <w:t xml:space="preserve"> we observed with amyloid burden</w:t>
      </w:r>
      <w:r w:rsidR="00121A5C" w:rsidRPr="00733E3B">
        <w:t xml:space="preserve">. </w:t>
      </w:r>
      <w:r w:rsidR="00BF1806" w:rsidRPr="00733E3B">
        <w:t xml:space="preserve"> PRKAR1B was seen in a punctate fashion suggesting the presence of cytoplasmic clusters of the protein, and we hypothesize that the PRKAR1B puncta represent accumulation of protein kinase A (PKA) at either the endoplasmic reticulum or the insulin receptor. Calcium release from the endoplasmic reticulum is typically suppressed by </w:t>
      </w:r>
      <w:proofErr w:type="spellStart"/>
      <w:r w:rsidR="00BF1806" w:rsidRPr="00733E3B">
        <w:t>phospholamban</w:t>
      </w:r>
      <w:proofErr w:type="spellEnd"/>
      <w:r w:rsidR="00BF1806" w:rsidRPr="00733E3B">
        <w:t xml:space="preserve"> (PLN), however such suppression is lifted following PLN phosphorylation by PKA. Changes in the regulation of calcium release due to altered </w:t>
      </w:r>
      <w:r w:rsidR="00BF1806" w:rsidRPr="00121ECA">
        <w:rPr>
          <w:i/>
        </w:rPr>
        <w:t>PRKAR1B</w:t>
      </w:r>
      <w:r w:rsidR="00BF1806" w:rsidRPr="00733E3B">
        <w:t xml:space="preserve"> expression may very well have important consequences for AD, including but not limited to changes in vascular smooth muscle contraction that limit circulation to plaque-burdened brain regions. In addition to its calcium-related role, PKA is essential for signal transduction following activation of the insulin receptor, a process that has been shown to be the mechanism by which PDGF induces phenotypic switching in VSMCs </w:t>
      </w:r>
      <w:r w:rsidR="00733E3B" w:rsidRPr="00733E3B">
        <w:fldChar w:fldCharType="begin">
          <w:fldData xml:space="preserve">PEVuZE5vdGU+PENpdGU+PEF1dGhvcj5aaGFvPC9BdXRob3I+PFllYXI+MjAxMTwvWWVhcj48UmVj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==
</w:fldData>
        </w:fldChar>
      </w:r>
      <w:r w:rsidR="00733E3B" w:rsidRPr="00733E3B">
        <w:instrText xml:space="preserve"> ADDIN EN.CITE </w:instrText>
      </w:r>
      <w:r w:rsidR="00733E3B" w:rsidRPr="00733E3B">
        <w:fldChar w:fldCharType="begin">
          <w:fldData xml:space="preserve">PEVuZE5vdGU+PENpdGU+PEF1dGhvcj5aaGFvPC9BdXRob3I+PFllYXI+MjAxMTwvWWVhcj48UmVj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==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42" w:tooltip="Zhao, 2011 #41" w:history="1">
        <w:r w:rsidR="00733E3B" w:rsidRPr="00733E3B">
          <w:rPr>
            <w:noProof/>
          </w:rPr>
          <w:t>42</w:t>
        </w:r>
      </w:hyperlink>
      <w:r w:rsidR="00733E3B" w:rsidRPr="00733E3B">
        <w:rPr>
          <w:noProof/>
        </w:rPr>
        <w:t>]</w:t>
      </w:r>
      <w:r w:rsidR="00733E3B" w:rsidRPr="00733E3B">
        <w:fldChar w:fldCharType="end"/>
      </w:r>
      <w:r w:rsidR="00BF1806" w:rsidRPr="00733E3B">
        <w:t>. In this way, changes in PRKAR1B may yield corresponding changes in circulation through suppressed arterial muscle contractility or through a direct influence on vascular growth and maintenance.</w:t>
      </w:r>
    </w:p>
    <w:p w14:paraId="7BFAEDD0" w14:textId="77777777" w:rsidR="006F03D3" w:rsidRPr="00733E3B" w:rsidRDefault="00394816" w:rsidP="00483293">
      <w:pPr>
        <w:pStyle w:val="Normal1"/>
        <w:spacing w:after="120" w:line="360" w:lineRule="auto"/>
      </w:pPr>
      <w:r w:rsidRPr="00733E3B">
        <w:t xml:space="preserve">We consider our method </w:t>
      </w:r>
      <w:r w:rsidRPr="00733E3B">
        <w:rPr>
          <w:i/>
        </w:rPr>
        <w:t>Bayes-GLMM</w:t>
      </w:r>
      <w:r w:rsidRPr="00733E3B">
        <w:t xml:space="preserve"> to be a</w:t>
      </w:r>
      <w:r w:rsidR="00366ACE" w:rsidRPr="00733E3B">
        <w:t>n important</w:t>
      </w:r>
      <w:r w:rsidR="00D34817" w:rsidRPr="00733E3B">
        <w:t xml:space="preserve"> </w:t>
      </w:r>
      <w:r w:rsidRPr="00733E3B">
        <w:t>addition to</w:t>
      </w:r>
      <w:r w:rsidR="00366ACE" w:rsidRPr="00733E3B">
        <w:t xml:space="preserve"> the</w:t>
      </w:r>
      <w:r w:rsidRPr="00733E3B">
        <w:t xml:space="preserve"> existing GWAS </w:t>
      </w:r>
      <w:r w:rsidR="00366ACE" w:rsidRPr="00733E3B">
        <w:t>toolkit</w:t>
      </w:r>
      <w:r w:rsidRPr="00733E3B">
        <w:t xml:space="preserve">. </w:t>
      </w:r>
      <w:r w:rsidR="004D05B9" w:rsidRPr="00733E3B">
        <w:t>The fl</w:t>
      </w:r>
      <w:r w:rsidR="002F53D2" w:rsidRPr="00733E3B">
        <w:t>exibility of Bayesian modeling allows</w:t>
      </w:r>
      <w:r w:rsidR="004D05B9" w:rsidRPr="00733E3B">
        <w:t xml:space="preserve"> the</w:t>
      </w:r>
      <w:r w:rsidR="002F53D2" w:rsidRPr="00733E3B">
        <w:t xml:space="preserve"> convenient configuration of sophisticated </w:t>
      </w:r>
      <w:r w:rsidR="007B0FC7" w:rsidRPr="00733E3B">
        <w:t>model</w:t>
      </w:r>
      <w:r w:rsidR="00366ACE" w:rsidRPr="00733E3B">
        <w:t>s</w:t>
      </w:r>
      <w:r w:rsidR="002F53D2" w:rsidRPr="00733E3B">
        <w:t>, such as</w:t>
      </w:r>
      <w:r w:rsidR="004D05B9" w:rsidRPr="00733E3B">
        <w:t xml:space="preserve"> </w:t>
      </w:r>
      <w:r w:rsidR="00366ACE" w:rsidRPr="00733E3B">
        <w:t>our</w:t>
      </w:r>
      <w:r w:rsidR="002F53D2" w:rsidRPr="00733E3B">
        <w:t xml:space="preserve"> GLMM. In </w:t>
      </w:r>
      <w:r w:rsidR="002F53D2" w:rsidRPr="00733E3B">
        <w:rPr>
          <w:i/>
        </w:rPr>
        <w:t>Bayes-GLMM</w:t>
      </w:r>
      <w:r w:rsidR="002F53D2" w:rsidRPr="00733E3B">
        <w:t xml:space="preserve">, logistic and ordered logistic regression likelihoods were used to model binary and ordered categorical variables, respectively. Conditional factors </w:t>
      </w:r>
      <w:r w:rsidR="004D05B9" w:rsidRPr="00733E3B">
        <w:t xml:space="preserve">were </w:t>
      </w:r>
      <w:r w:rsidR="004D05B9" w:rsidRPr="00733E3B">
        <w:lastRenderedPageBreak/>
        <w:t>included as model covariates and, although our study was underpowered for epistasis analysis, interaction terms can be straightforwardly included</w:t>
      </w:r>
      <w:r w:rsidR="002F53D2" w:rsidRPr="00733E3B">
        <w:t>. Sample relatedness was modeled by a random term that followed a multivariat</w:t>
      </w:r>
      <w:r w:rsidR="008B507F" w:rsidRPr="00733E3B">
        <w:t>e normal distribution</w:t>
      </w:r>
      <w:r w:rsidR="002F53D2" w:rsidRPr="00733E3B">
        <w:t>. Model parameters can be estimated by either L-BFGS maxi</w:t>
      </w:r>
      <w:r w:rsidR="000B3113" w:rsidRPr="00733E3B">
        <w:t>mal likelihood estimation (MLE)</w:t>
      </w:r>
      <w:r w:rsidR="00BF1542" w:rsidRPr="00733E3B">
        <w:t>, or Hamilton Markov chain Monte Carlo sampling</w:t>
      </w:r>
      <w:r w:rsidR="006F03D3" w:rsidRPr="00733E3B">
        <w:t>, as implemented in Stan</w:t>
      </w:r>
      <w:r w:rsidR="007B0FC7" w:rsidRPr="00733E3B">
        <w:t>.</w:t>
      </w:r>
    </w:p>
    <w:p w14:paraId="64824DAE" w14:textId="77777777" w:rsidR="00BC6DAD" w:rsidRPr="00733E3B" w:rsidRDefault="00366ACE" w:rsidP="00B42019">
      <w:pPr>
        <w:pStyle w:val="Normal1"/>
        <w:spacing w:after="120" w:line="360" w:lineRule="auto"/>
      </w:pPr>
      <w:r w:rsidRPr="00733E3B">
        <w:t xml:space="preserve">Although the </w:t>
      </w:r>
      <w:r w:rsidR="009A02BF" w:rsidRPr="00733E3B">
        <w:t xml:space="preserve">MLE </w:t>
      </w:r>
      <w:r w:rsidRPr="00733E3B">
        <w:t xml:space="preserve">implementation in </w:t>
      </w:r>
      <w:r w:rsidR="000E32A7" w:rsidRPr="00733E3B">
        <w:rPr>
          <w:i/>
        </w:rPr>
        <w:t>Bayes-GLMM</w:t>
      </w:r>
      <w:r w:rsidRPr="00733E3B">
        <w:t xml:space="preserve"> </w:t>
      </w:r>
      <w:r w:rsidR="00223E65" w:rsidRPr="00733E3B">
        <w:t>wa</w:t>
      </w:r>
      <w:r w:rsidR="009C5455" w:rsidRPr="00733E3B">
        <w:t>s</w:t>
      </w:r>
      <w:r w:rsidR="009A02BF" w:rsidRPr="00733E3B">
        <w:t xml:space="preserve"> efficient and reliable in estimating generalized linear models, </w:t>
      </w:r>
      <w:r w:rsidR="004D05B9" w:rsidRPr="00733E3B">
        <w:t xml:space="preserve">it </w:t>
      </w:r>
      <w:r w:rsidR="00F720D7" w:rsidRPr="00733E3B">
        <w:t xml:space="preserve">was </w:t>
      </w:r>
      <w:r w:rsidR="004D05B9" w:rsidRPr="00733E3B">
        <w:t>unreliable</w:t>
      </w:r>
      <w:r w:rsidR="00D40A8F" w:rsidRPr="00733E3B">
        <w:t xml:space="preserve"> in estimating generalized linear mixed models. </w:t>
      </w:r>
      <w:r w:rsidR="009C5455" w:rsidRPr="00733E3B">
        <w:t xml:space="preserve">We found </w:t>
      </w:r>
      <w:r w:rsidR="004D05B9" w:rsidRPr="00733E3B">
        <w:t>that MLE</w:t>
      </w:r>
      <w:r w:rsidR="00CC206A" w:rsidRPr="00733E3B">
        <w:t xml:space="preserve"> </w:t>
      </w:r>
      <w:r w:rsidR="00A52B2D" w:rsidRPr="00733E3B">
        <w:t xml:space="preserve">of the random term </w:t>
      </w:r>
      <w:r w:rsidR="00B63265" w:rsidRPr="00733E3B">
        <w:t xml:space="preserve">was </w:t>
      </w:r>
      <w:r w:rsidR="00223E65" w:rsidRPr="00733E3B">
        <w:t xml:space="preserve">skewed toward </w:t>
      </w:r>
      <w:r w:rsidR="004D05B9" w:rsidRPr="00733E3B">
        <w:t>initial</w:t>
      </w:r>
      <w:r w:rsidR="00720902" w:rsidRPr="00733E3B">
        <w:t xml:space="preserve"> values</w:t>
      </w:r>
      <w:r w:rsidR="006F03D3" w:rsidRPr="00733E3B">
        <w:t>,</w:t>
      </w:r>
      <w:r w:rsidR="004D05B9" w:rsidRPr="00733E3B">
        <w:t xml:space="preserve"> suggesting</w:t>
      </w:r>
      <w:r w:rsidR="00A5068E" w:rsidRPr="00733E3B">
        <w:t xml:space="preserve"> the optimizer was trapped </w:t>
      </w:r>
      <w:r w:rsidR="000444D0" w:rsidRPr="00733E3B">
        <w:t>into</w:t>
      </w:r>
      <w:r w:rsidR="00A5068E" w:rsidRPr="00733E3B">
        <w:t xml:space="preserve"> local optima</w:t>
      </w:r>
      <w:r w:rsidR="004D05B9" w:rsidRPr="00733E3B">
        <w:t xml:space="preserve"> and limiting reliability in estimating</w:t>
      </w:r>
      <w:r w:rsidR="006F03D3" w:rsidRPr="00733E3B">
        <w:t xml:space="preserve"> the GLMM</w:t>
      </w:r>
      <w:r w:rsidR="009B3C3B" w:rsidRPr="00733E3B">
        <w:t xml:space="preserve">. </w:t>
      </w:r>
      <w:r w:rsidR="00223E65" w:rsidRPr="00733E3B">
        <w:t xml:space="preserve">On the other hand, </w:t>
      </w:r>
      <w:r w:rsidRPr="00733E3B">
        <w:t xml:space="preserve">the </w:t>
      </w:r>
      <w:r w:rsidR="000444D0" w:rsidRPr="00733E3B">
        <w:t>MCMC sampler</w:t>
      </w:r>
      <w:r w:rsidR="00E442F2" w:rsidRPr="00733E3B">
        <w:t xml:space="preserve"> allows an improved assessment of the robustness and stability of model inferences by reporting the full posterior distributions of model parameters and the convergence of multiple sampling chains. This information allows one to dissect how multiple factors contribute to model estimation, including poorly defined prior distributions, collinearity of predictors, and inappr</w:t>
      </w:r>
      <w:r w:rsidR="004E4A63" w:rsidRPr="00733E3B">
        <w:t>opriate initial sampling values</w:t>
      </w:r>
      <w:r w:rsidR="00E442F2" w:rsidRPr="00733E3B">
        <w:t>.</w:t>
      </w:r>
      <w:r w:rsidR="005C434E" w:rsidRPr="00733E3B">
        <w:t xml:space="preserve"> </w:t>
      </w:r>
    </w:p>
    <w:p w14:paraId="75EAF5A2" w14:textId="77777777" w:rsidR="005C434E" w:rsidRPr="00733E3B" w:rsidRDefault="00BC6DAD" w:rsidP="00B42019">
      <w:pPr>
        <w:pStyle w:val="Normal1"/>
        <w:spacing w:after="120" w:line="360" w:lineRule="auto"/>
      </w:pPr>
      <w:r w:rsidRPr="00733E3B">
        <w:rPr>
          <w:i/>
        </w:rPr>
        <w:t>Bayes-GLMM</w:t>
      </w:r>
      <w:r w:rsidRPr="00733E3B">
        <w:t xml:space="preserve"> method was optimized in multiple ways to minimize the computational expense: (1) </w:t>
      </w:r>
      <w:r w:rsidR="00330935" w:rsidRPr="00733E3B">
        <w:t xml:space="preserve">support </w:t>
      </w:r>
      <w:r w:rsidRPr="00733E3B">
        <w:t xml:space="preserve">parallel computing; (2) conjugate prior distributions; (3) vectorization of model statements to exploit efficient matrix operations in Stan; and (4) parameterization of multivariate normal distribution for the random effect by </w:t>
      </w:r>
      <w:proofErr w:type="spellStart"/>
      <w:r w:rsidRPr="00733E3B">
        <w:t>Cholesky</w:t>
      </w:r>
      <w:proofErr w:type="spellEnd"/>
      <w:r w:rsidRPr="00733E3B">
        <w:t xml:space="preserve"> factoring. Nevertheless, </w:t>
      </w:r>
      <w:r w:rsidR="00330935" w:rsidRPr="00733E3B">
        <w:t xml:space="preserve">efficiency was still </w:t>
      </w:r>
      <w:r w:rsidRPr="00733E3B">
        <w:t>t</w:t>
      </w:r>
      <w:r w:rsidR="001E563E" w:rsidRPr="00733E3B">
        <w:t>he</w:t>
      </w:r>
      <w:r w:rsidRPr="00733E3B">
        <w:t xml:space="preserve"> primary</w:t>
      </w:r>
      <w:r w:rsidR="001E563E" w:rsidRPr="00733E3B">
        <w:t xml:space="preserve"> drawback</w:t>
      </w:r>
      <w:r w:rsidR="00330935" w:rsidRPr="00733E3B">
        <w:t xml:space="preserve"> of MCMC sampling</w:t>
      </w:r>
      <w:r w:rsidR="001E563E" w:rsidRPr="00733E3B">
        <w:t xml:space="preserve">. </w:t>
      </w:r>
      <w:r w:rsidR="00F8779A" w:rsidRPr="00733E3B">
        <w:t>Testing</w:t>
      </w:r>
      <w:r w:rsidR="00D42C1B" w:rsidRPr="00733E3B">
        <w:t xml:space="preserve"> at a 2.3G Hz Intel processor, </w:t>
      </w:r>
      <w:r w:rsidR="007B6D0D" w:rsidRPr="00733E3B">
        <w:t>MLE</w:t>
      </w:r>
      <w:r w:rsidR="00D74FB8" w:rsidRPr="00733E3B">
        <w:t xml:space="preserve"> </w:t>
      </w:r>
      <w:r w:rsidR="00E442F2" w:rsidRPr="00733E3B">
        <w:t xml:space="preserve">took </w:t>
      </w:r>
      <w:r w:rsidR="007623D4" w:rsidRPr="00733E3B">
        <w:t xml:space="preserve">roughly </w:t>
      </w:r>
      <w:r w:rsidR="006B2C12" w:rsidRPr="00733E3B">
        <w:t xml:space="preserve">0.12 seconds to estimate the GLM model </w:t>
      </w:r>
      <w:r w:rsidR="00330935" w:rsidRPr="00733E3B">
        <w:t xml:space="preserve">per variant </w:t>
      </w:r>
      <w:r w:rsidR="007B2F12" w:rsidRPr="00733E3B">
        <w:t xml:space="preserve">of the </w:t>
      </w:r>
      <w:r w:rsidR="006B2C12" w:rsidRPr="00733E3B">
        <w:t>ADSP</w:t>
      </w:r>
      <w:r w:rsidR="009A417C" w:rsidRPr="00733E3B">
        <w:t xml:space="preserve"> </w:t>
      </w:r>
      <w:r w:rsidR="00B4764E" w:rsidRPr="00733E3B">
        <w:t>dataset</w:t>
      </w:r>
      <w:r w:rsidR="007B2F12" w:rsidRPr="00733E3B">
        <w:t xml:space="preserve"> </w:t>
      </w:r>
      <w:r w:rsidR="005C434E" w:rsidRPr="00733E3B">
        <w:t>(Methods</w:t>
      </w:r>
      <w:r w:rsidR="00A33622" w:rsidRPr="00733E3B">
        <w:t>, Figure 3</w:t>
      </w:r>
      <w:r w:rsidR="005C434E" w:rsidRPr="00733E3B">
        <w:t>)</w:t>
      </w:r>
      <w:r w:rsidR="006B2C12" w:rsidRPr="00733E3B">
        <w:t>.</w:t>
      </w:r>
      <w:r w:rsidR="005C434E" w:rsidRPr="00733E3B">
        <w:t xml:space="preserve"> In</w:t>
      </w:r>
      <w:r w:rsidR="00846860" w:rsidRPr="00733E3B">
        <w:t xml:space="preserve"> </w:t>
      </w:r>
      <w:r w:rsidR="006B2C12" w:rsidRPr="00733E3B">
        <w:t xml:space="preserve">comparison, </w:t>
      </w:r>
      <w:r w:rsidR="005C434E" w:rsidRPr="00733E3B">
        <w:t xml:space="preserve">the </w:t>
      </w:r>
      <w:r w:rsidR="00D74FB8" w:rsidRPr="00733E3B">
        <w:t xml:space="preserve">MCMC </w:t>
      </w:r>
      <w:r w:rsidR="00E442F2" w:rsidRPr="00733E3B">
        <w:t xml:space="preserve">sampler took </w:t>
      </w:r>
      <w:r w:rsidR="007623D4" w:rsidRPr="00733E3B">
        <w:t xml:space="preserve">roughly </w:t>
      </w:r>
      <w:r w:rsidR="006B2C12" w:rsidRPr="00733E3B">
        <w:t>30</w:t>
      </w:r>
      <w:r w:rsidR="007B6D0D" w:rsidRPr="00733E3B">
        <w:t xml:space="preserve"> seconds</w:t>
      </w:r>
      <w:r w:rsidR="00F8779A" w:rsidRPr="00733E3B">
        <w:t xml:space="preserve"> to </w:t>
      </w:r>
      <w:r w:rsidR="0078347D" w:rsidRPr="00733E3B">
        <w:t>generate</w:t>
      </w:r>
      <w:r w:rsidR="006B2C12" w:rsidRPr="00733E3B">
        <w:t xml:space="preserve"> 1000 samples</w:t>
      </w:r>
      <w:r w:rsidR="00D40F09" w:rsidRPr="00733E3B">
        <w:t xml:space="preserve"> for </w:t>
      </w:r>
      <w:r w:rsidR="006B2C12" w:rsidRPr="00733E3B">
        <w:t xml:space="preserve">the </w:t>
      </w:r>
      <w:r w:rsidR="00D10A4D" w:rsidRPr="00733E3B">
        <w:t xml:space="preserve">same </w:t>
      </w:r>
      <w:r w:rsidR="006B2C12" w:rsidRPr="00733E3B">
        <w:t>GLM model</w:t>
      </w:r>
      <w:r w:rsidR="007D477D" w:rsidRPr="00733E3B">
        <w:t xml:space="preserve">, </w:t>
      </w:r>
      <w:r w:rsidR="006B2C12" w:rsidRPr="00733E3B">
        <w:t xml:space="preserve">and 15 minutes to </w:t>
      </w:r>
      <w:r w:rsidR="005C434E" w:rsidRPr="00733E3B">
        <w:t>process</w:t>
      </w:r>
      <w:r w:rsidR="006B2C12" w:rsidRPr="00733E3B">
        <w:t xml:space="preserve"> 1000 samples for the GLMM model</w:t>
      </w:r>
      <w:r w:rsidR="00D84914" w:rsidRPr="00733E3B">
        <w:t>.</w:t>
      </w:r>
      <w:r w:rsidRPr="00733E3B">
        <w:t xml:space="preserve"> Our pre-scan with MLE followed by more preci</w:t>
      </w:r>
      <w:r w:rsidR="00C1082E" w:rsidRPr="00733E3B">
        <w:t xml:space="preserve">se estimation by MCMC proved a </w:t>
      </w:r>
      <w:r w:rsidR="00430E06" w:rsidRPr="00733E3B">
        <w:t>practical</w:t>
      </w:r>
      <w:r w:rsidRPr="00733E3B">
        <w:t xml:space="preserve"> approach to overcome these </w:t>
      </w:r>
      <w:r w:rsidR="005174E8" w:rsidRPr="00733E3B">
        <w:t>processing limitations</w:t>
      </w:r>
      <w:r w:rsidR="00430E06" w:rsidRPr="00733E3B">
        <w:t xml:space="preserve"> </w:t>
      </w:r>
      <w:r w:rsidR="00A92E53" w:rsidRPr="00733E3B">
        <w:t xml:space="preserve">when applying </w:t>
      </w:r>
      <w:r w:rsidR="00A92E53" w:rsidRPr="00733E3B">
        <w:rPr>
          <w:i/>
        </w:rPr>
        <w:t>Bayes-GLMM</w:t>
      </w:r>
      <w:r w:rsidR="00A92E53" w:rsidRPr="00733E3B">
        <w:t xml:space="preserve"> in</w:t>
      </w:r>
      <w:r w:rsidR="00430E06" w:rsidRPr="00733E3B">
        <w:t xml:space="preserve"> GWAS</w:t>
      </w:r>
      <w:r w:rsidRPr="00733E3B">
        <w:t>.</w:t>
      </w:r>
    </w:p>
    <w:p w14:paraId="51DE377E" w14:textId="20FE0D70" w:rsidR="00847803" w:rsidRPr="00733E3B" w:rsidRDefault="00847803" w:rsidP="00847803">
      <w:pPr>
        <w:pStyle w:val="Normal1"/>
        <w:spacing w:after="120" w:line="360" w:lineRule="auto"/>
      </w:pPr>
      <w:r w:rsidRPr="00733E3B">
        <w:t xml:space="preserve">To reduce the computational burden in fitting GLMMs, </w:t>
      </w:r>
      <w:r w:rsidR="00366ACE" w:rsidRPr="00733E3B">
        <w:t xml:space="preserve">we suggest that </w:t>
      </w:r>
      <w:r w:rsidRPr="00733E3B">
        <w:t xml:space="preserve">categorical </w:t>
      </w:r>
      <w:r w:rsidR="0091332E" w:rsidRPr="00733E3B">
        <w:t>diagnoses</w:t>
      </w:r>
      <w:r w:rsidRPr="00733E3B">
        <w:t xml:space="preserve"> </w:t>
      </w:r>
      <w:r w:rsidR="0091332E" w:rsidRPr="00733E3B">
        <w:t>could be</w:t>
      </w:r>
      <w:r w:rsidRPr="00733E3B">
        <w:t xml:space="preserve"> collapsed into </w:t>
      </w:r>
      <w:r w:rsidR="0091332E" w:rsidRPr="00733E3B">
        <w:t xml:space="preserve">binary variables. For the ADSP data, </w:t>
      </w:r>
      <w:r w:rsidRPr="00733E3B">
        <w:t xml:space="preserve">the “no” </w:t>
      </w:r>
      <w:r w:rsidR="0091332E" w:rsidRPr="00733E3B">
        <w:t>and</w:t>
      </w:r>
      <w:r w:rsidRPr="00733E3B">
        <w:t xml:space="preserve"> “possible” </w:t>
      </w:r>
      <w:r w:rsidR="0091332E" w:rsidRPr="00733E3B">
        <w:t>diagnoses</w:t>
      </w:r>
      <w:r w:rsidRPr="00733E3B">
        <w:t xml:space="preserve"> </w:t>
      </w:r>
      <w:r w:rsidR="0091332E" w:rsidRPr="00733E3B">
        <w:t>become</w:t>
      </w:r>
      <w:r w:rsidRPr="00733E3B">
        <w:t xml:space="preserve"> “control”, </w:t>
      </w:r>
      <w:r w:rsidR="0091332E" w:rsidRPr="00733E3B">
        <w:t>while</w:t>
      </w:r>
      <w:r w:rsidRPr="00733E3B">
        <w:t xml:space="preserve"> the “p</w:t>
      </w:r>
      <w:ins w:id="152" w:author="Xulong Wang" w:date="2017-12-21T12:28:00Z">
        <w:r w:rsidR="00E80978">
          <w:t>robable</w:t>
        </w:r>
      </w:ins>
      <w:del w:id="153" w:author="Xulong Wang" w:date="2017-12-21T12:28:00Z">
        <w:r w:rsidRPr="00733E3B" w:rsidDel="00E80978">
          <w:delText>ossible</w:delText>
        </w:r>
      </w:del>
      <w:r w:rsidRPr="00733E3B">
        <w:t xml:space="preserve">” </w:t>
      </w:r>
      <w:r w:rsidR="0091332E" w:rsidRPr="00733E3B">
        <w:t>and</w:t>
      </w:r>
      <w:r w:rsidRPr="00733E3B">
        <w:t xml:space="preserve"> “definite” </w:t>
      </w:r>
      <w:r w:rsidR="0091332E" w:rsidRPr="00733E3B">
        <w:t>diagnoses are</w:t>
      </w:r>
      <w:r w:rsidRPr="00733E3B">
        <w:t xml:space="preserve"> “case”. </w:t>
      </w:r>
      <w:r w:rsidR="00B049B1" w:rsidRPr="00733E3B">
        <w:t>Logistic mixed models</w:t>
      </w:r>
      <w:r w:rsidR="00C8621B" w:rsidRPr="00733E3B">
        <w:t xml:space="preserve">, </w:t>
      </w:r>
      <w:r w:rsidR="009615DC" w:rsidRPr="00733E3B">
        <w:t>or binary mixed models</w:t>
      </w:r>
      <w:r w:rsidR="00C8621B" w:rsidRPr="00733E3B">
        <w:t>,</w:t>
      </w:r>
      <w:r w:rsidR="00B049B1" w:rsidRPr="00733E3B">
        <w:t xml:space="preserve"> </w:t>
      </w:r>
      <w:r w:rsidR="00691B2D" w:rsidRPr="00733E3B">
        <w:t xml:space="preserve">were implemented in </w:t>
      </w:r>
      <w:r w:rsidR="00577C78" w:rsidRPr="00733E3B">
        <w:rPr>
          <w:i/>
        </w:rPr>
        <w:t>Bayes-GLMM</w:t>
      </w:r>
      <w:r w:rsidR="00F279BF" w:rsidRPr="00733E3B">
        <w:t xml:space="preserve"> to </w:t>
      </w:r>
      <w:r w:rsidR="00362C6A" w:rsidRPr="00733E3B">
        <w:t>accom</w:t>
      </w:r>
      <w:r w:rsidR="001926EC" w:rsidRPr="00733E3B">
        <w:t>m</w:t>
      </w:r>
      <w:r w:rsidR="00362C6A" w:rsidRPr="00733E3B">
        <w:t>odate</w:t>
      </w:r>
      <w:r w:rsidR="00F279BF" w:rsidRPr="00733E3B">
        <w:t xml:space="preserve"> binary variables. </w:t>
      </w:r>
      <w:r w:rsidRPr="00733E3B">
        <w:t xml:space="preserve">The MCMC sampler implemented in Stan took approximately </w:t>
      </w:r>
      <w:r w:rsidR="00366ACE" w:rsidRPr="00733E3B">
        <w:t xml:space="preserve">ten </w:t>
      </w:r>
      <w:r w:rsidRPr="00733E3B">
        <w:t xml:space="preserve">minutes to </w:t>
      </w:r>
      <w:r w:rsidR="00E95160" w:rsidRPr="00733E3B">
        <w:t xml:space="preserve">collect 1000 samples for parameters of </w:t>
      </w:r>
      <w:r w:rsidR="0091332E" w:rsidRPr="00733E3B">
        <w:t xml:space="preserve">such </w:t>
      </w:r>
      <w:r w:rsidRPr="00733E3B">
        <w:t>a</w:t>
      </w:r>
      <w:r w:rsidR="009615DC" w:rsidRPr="00733E3B">
        <w:t xml:space="preserve"> binary mixed model</w:t>
      </w:r>
      <w:r w:rsidRPr="00733E3B">
        <w:t>, as opposed to</w:t>
      </w:r>
      <w:r w:rsidR="00486EB1" w:rsidRPr="00733E3B">
        <w:t xml:space="preserve"> 15 minutes for the </w:t>
      </w:r>
      <w:r w:rsidR="0056615B" w:rsidRPr="00733E3B">
        <w:t xml:space="preserve">four-level </w:t>
      </w:r>
      <w:r w:rsidR="009615DC" w:rsidRPr="00733E3B">
        <w:t>categorical mixed model</w:t>
      </w:r>
      <w:r w:rsidRPr="00733E3B">
        <w:t xml:space="preserve">. Alternatively, the recently released GMMAT (generalized linear mixed model association test) method that utilized penalized quasi-likelihood method to fit </w:t>
      </w:r>
      <w:r w:rsidRPr="00733E3B">
        <w:lastRenderedPageBreak/>
        <w:t>a binary mixed model was significantly faster than the MCMC sampling approach</w:t>
      </w:r>
      <w:r w:rsidR="009615DC" w:rsidRPr="00733E3B">
        <w:t xml:space="preserve"> </w:t>
      </w:r>
      <w:r w:rsidR="00733E3B" w:rsidRPr="00733E3B">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33E3B">
        <w:instrText xml:space="preserve"> ADDIN EN.CITE </w:instrText>
      </w:r>
      <w:r w:rsidR="00733E3B" w:rsidRPr="00733E3B">
        <w:fldChar w:fldCharType="begin">
          <w:fldData xml:space="preserve">PEVuZE5vdGU+PENpdGU+PEF1dGhvcj5DaGVuPC9BdXRob3I+PFllYXI+MjAxNjwvWWVhcj48UmVj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5" w:tooltip="Chen, 2016 #7" w:history="1">
        <w:r w:rsidR="00733E3B" w:rsidRPr="00733E3B">
          <w:rPr>
            <w:noProof/>
          </w:rPr>
          <w:t>5</w:t>
        </w:r>
      </w:hyperlink>
      <w:r w:rsidR="00733E3B" w:rsidRPr="00733E3B">
        <w:rPr>
          <w:noProof/>
        </w:rPr>
        <w:t>]</w:t>
      </w:r>
      <w:r w:rsidR="00733E3B" w:rsidRPr="00733E3B">
        <w:fldChar w:fldCharType="end"/>
      </w:r>
      <w:r w:rsidRPr="00733E3B">
        <w:t>. However, this practice</w:t>
      </w:r>
      <w:r w:rsidR="00264784" w:rsidRPr="00733E3B">
        <w:t xml:space="preserve"> </w:t>
      </w:r>
      <w:r w:rsidR="00366ACE" w:rsidRPr="00733E3B">
        <w:t xml:space="preserve">of collapsing </w:t>
      </w:r>
      <w:r w:rsidR="00136239" w:rsidRPr="00733E3B">
        <w:t xml:space="preserve">the categorical </w:t>
      </w:r>
      <w:r w:rsidR="00366ACE" w:rsidRPr="00733E3B">
        <w:t xml:space="preserve">variable </w:t>
      </w:r>
      <w:r w:rsidRPr="00733E3B">
        <w:t xml:space="preserve">reduced precision due to the information loss in </w:t>
      </w:r>
      <w:r w:rsidR="00136239" w:rsidRPr="00733E3B">
        <w:t xml:space="preserve">simplifying </w:t>
      </w:r>
      <w:r w:rsidRPr="00733E3B">
        <w:t xml:space="preserve">multiple categories. We tested this practice in the ADSP data, and found the association results by binary-GLMM and categorical-GLMM </w:t>
      </w:r>
      <w:r w:rsidR="00136239" w:rsidRPr="00733E3B">
        <w:t>showed substantial disagreement</w:t>
      </w:r>
      <w:r w:rsidRPr="00733E3B">
        <w:t xml:space="preserve"> (</w:t>
      </w:r>
      <w:r w:rsidR="00A84EA2" w:rsidRPr="00733E3B">
        <w:t xml:space="preserve">Supplementary </w:t>
      </w:r>
      <w:r w:rsidR="00F75268" w:rsidRPr="00733E3B">
        <w:t>Figure</w:t>
      </w:r>
      <w:r w:rsidR="006C0B05" w:rsidRPr="00733E3B">
        <w:t xml:space="preserve"> 3</w:t>
      </w:r>
      <w:r w:rsidRPr="00733E3B">
        <w:t>).</w:t>
      </w:r>
    </w:p>
    <w:p w14:paraId="5503CF7D" w14:textId="1B58D531" w:rsidR="008C08A6" w:rsidRPr="00733E3B" w:rsidRDefault="0091332E" w:rsidP="00483293">
      <w:pPr>
        <w:pStyle w:val="Normal1"/>
        <w:spacing w:after="120" w:line="360" w:lineRule="auto"/>
      </w:pPr>
      <w:r w:rsidRPr="00733E3B">
        <w:t>Another strategy to reduce computational requirements is to transform categorical variables</w:t>
      </w:r>
      <w:r w:rsidR="00204E2F" w:rsidRPr="00733E3B">
        <w:t xml:space="preserve"> into </w:t>
      </w:r>
      <w:r w:rsidR="009A0174" w:rsidRPr="00733E3B">
        <w:t xml:space="preserve">continuous variables </w:t>
      </w:r>
      <w:r w:rsidR="00416F4A" w:rsidRPr="00733E3B">
        <w:t>to accommodate</w:t>
      </w:r>
      <w:r w:rsidR="00204E2F" w:rsidRPr="00733E3B">
        <w:t xml:space="preserve"> efficient</w:t>
      </w:r>
      <w:r w:rsidR="009A0174" w:rsidRPr="00733E3B">
        <w:t xml:space="preserve"> LMM</w:t>
      </w:r>
      <w:r w:rsidR="00204E2F" w:rsidRPr="00733E3B">
        <w:t xml:space="preserve"> methods</w:t>
      </w:r>
      <w:r w:rsidR="000F17EA" w:rsidRPr="00733E3B">
        <w:t xml:space="preserve"> </w:t>
      </w:r>
      <w:r w:rsidR="00733E3B" w:rsidRPr="00733E3B">
        <w:fldChar w:fldCharType="begin">
          <w:fldData xml:space="preserve">PEVuZE5vdGU+PENpdGU+PEF1dGhvcj5DaGVuPC9BdXRob3I+PFllYXI+MjAxNjwvWWVhcj48UmVj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</w:fldData>
        </w:fldChar>
      </w:r>
      <w:r w:rsidR="00733E3B" w:rsidRPr="00733E3B">
        <w:instrText xml:space="preserve"> ADDIN EN.CITE </w:instrText>
      </w:r>
      <w:r w:rsidR="00733E3B" w:rsidRPr="00733E3B">
        <w:fldChar w:fldCharType="begin">
          <w:fldData xml:space="preserve">PEVuZE5vdGU+PENpdGU+PEF1dGhvcj5DaGVuPC9BdXRob3I+PFllYXI+MjAxNjwvWWVhcj48UmVj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</w:fldData>
        </w:fldChar>
      </w:r>
      <w:r w:rsidR="00733E3B" w:rsidRPr="00733E3B">
        <w:instrText xml:space="preserve"> ADDIN EN.CITE.DATA </w:instrText>
      </w:r>
      <w:r w:rsidR="00733E3B" w:rsidRPr="00733E3B">
        <w:fldChar w:fldCharType="end"/>
      </w:r>
      <w:r w:rsidR="00733E3B" w:rsidRPr="00733E3B">
        <w:fldChar w:fldCharType="separate"/>
      </w:r>
      <w:r w:rsidR="00733E3B" w:rsidRPr="00733E3B">
        <w:rPr>
          <w:noProof/>
        </w:rPr>
        <w:t>[</w:t>
      </w:r>
      <w:hyperlink w:anchor="_ENREF_5" w:tooltip="Chen, 2016 #7" w:history="1">
        <w:r w:rsidR="00733E3B" w:rsidRPr="00733E3B">
          <w:rPr>
            <w:noProof/>
          </w:rPr>
          <w:t>5</w:t>
        </w:r>
      </w:hyperlink>
      <w:r w:rsidR="00733E3B" w:rsidRPr="00733E3B">
        <w:rPr>
          <w:noProof/>
        </w:rPr>
        <w:t xml:space="preserve">, </w:t>
      </w:r>
      <w:hyperlink w:anchor="_ENREF_43" w:tooltip="Kang, 2010 #18" w:history="1">
        <w:r w:rsidR="00733E3B" w:rsidRPr="00733E3B">
          <w:rPr>
            <w:noProof/>
          </w:rPr>
          <w:t>43</w:t>
        </w:r>
      </w:hyperlink>
      <w:r w:rsidR="00733E3B" w:rsidRPr="00733E3B">
        <w:rPr>
          <w:noProof/>
        </w:rPr>
        <w:t>]</w:t>
      </w:r>
      <w:r w:rsidR="00733E3B" w:rsidRPr="00733E3B">
        <w:fldChar w:fldCharType="end"/>
      </w:r>
      <w:r w:rsidR="00204E2F" w:rsidRPr="00733E3B">
        <w:t xml:space="preserve">. </w:t>
      </w:r>
      <w:r w:rsidR="00623F87" w:rsidRPr="00733E3B">
        <w:t>However, t</w:t>
      </w:r>
      <w:r w:rsidR="0060017B" w:rsidRPr="00733E3B">
        <w:t xml:space="preserve">his practice is </w:t>
      </w:r>
      <w:r w:rsidR="004B17B8" w:rsidRPr="00733E3B">
        <w:t xml:space="preserve">prone to yield incorrect type I error rate </w:t>
      </w:r>
      <w:r w:rsidR="00885C60" w:rsidRPr="00733E3B">
        <w:t>because categorical studies do not satisfy</w:t>
      </w:r>
      <w:r w:rsidR="004B17B8" w:rsidRPr="00733E3B">
        <w:t xml:space="preserve"> </w:t>
      </w:r>
      <w:r w:rsidR="002C6524" w:rsidRPr="00733E3B">
        <w:t>LMM’s constant residual variance assumption</w:t>
      </w:r>
      <w:r w:rsidR="00BC6DAD" w:rsidRPr="00733E3B">
        <w:t>;</w:t>
      </w:r>
      <w:r w:rsidR="002C6524" w:rsidRPr="00733E3B">
        <w:t xml:space="preserve"> </w:t>
      </w:r>
      <w:r w:rsidR="004B17B8" w:rsidRPr="00733E3B">
        <w:t xml:space="preserve">that is, </w:t>
      </w:r>
      <w:r w:rsidR="00835038" w:rsidRPr="00733E3B">
        <w:t xml:space="preserve">linear models assume </w:t>
      </w:r>
      <w:r w:rsidR="004B17B8" w:rsidRPr="00733E3B">
        <w:t xml:space="preserve">residual variances </w:t>
      </w:r>
      <w:r w:rsidR="008F653F" w:rsidRPr="00733E3B">
        <w:t>are constant</w:t>
      </w:r>
      <w:r w:rsidR="001A256D" w:rsidRPr="00733E3B">
        <w:t xml:space="preserve"> with respect to different values of model predictors. </w:t>
      </w:r>
      <w:r w:rsidR="00181430" w:rsidRPr="00733E3B">
        <w:t xml:space="preserve">This practice also yields incorrect effect estimates due to the </w:t>
      </w:r>
      <w:r w:rsidR="00BC6DAD" w:rsidRPr="00733E3B">
        <w:t>unbalanced</w:t>
      </w:r>
      <w:r w:rsidR="00181430" w:rsidRPr="00733E3B">
        <w:t xml:space="preserve"> sampling in different phenotypic categories</w:t>
      </w:r>
      <w:r w:rsidR="00623F87" w:rsidRPr="00733E3B">
        <w:t xml:space="preserve">, which is prominent in the ADSP study </w:t>
      </w:r>
      <w:r w:rsidR="00BC6DAD" w:rsidRPr="00733E3B">
        <w:t>in which the</w:t>
      </w:r>
      <w:r w:rsidR="00623F87" w:rsidRPr="00733E3B">
        <w:t xml:space="preserve"> “probable” </w:t>
      </w:r>
      <w:r w:rsidR="00BC6DAD" w:rsidRPr="00733E3B">
        <w:t>diagnosis</w:t>
      </w:r>
      <w:r w:rsidR="00623F87" w:rsidRPr="00733E3B">
        <w:t xml:space="preserve"> </w:t>
      </w:r>
      <w:r w:rsidR="0048440E" w:rsidRPr="00733E3B">
        <w:t>account</w:t>
      </w:r>
      <w:r w:rsidR="00BC6DAD" w:rsidRPr="00733E3B">
        <w:t>ed for</w:t>
      </w:r>
      <w:r w:rsidR="00623F87" w:rsidRPr="00733E3B">
        <w:t xml:space="preserve"> 62% of the total</w:t>
      </w:r>
      <w:r w:rsidR="0048440E" w:rsidRPr="00733E3B">
        <w:t xml:space="preserve"> while </w:t>
      </w:r>
      <w:r w:rsidR="00BC6DAD" w:rsidRPr="00733E3B">
        <w:t xml:space="preserve">the other three categories accounted for only </w:t>
      </w:r>
      <w:r w:rsidR="0048440E" w:rsidRPr="00733E3B">
        <w:t>10-14%</w:t>
      </w:r>
      <w:r w:rsidR="00181430" w:rsidRPr="00733E3B">
        <w:t xml:space="preserve">. </w:t>
      </w:r>
      <w:r w:rsidR="00CD4BBA" w:rsidRPr="00733E3B">
        <w:t xml:space="preserve">We also found the inferences results of LMM </w:t>
      </w:r>
      <w:r w:rsidR="00943AE5" w:rsidRPr="00733E3B">
        <w:t xml:space="preserve">by </w:t>
      </w:r>
      <w:proofErr w:type="spellStart"/>
      <w:r w:rsidR="00943AE5" w:rsidRPr="00733E3B">
        <w:t>QTLRel</w:t>
      </w:r>
      <w:proofErr w:type="spellEnd"/>
      <w:r w:rsidR="00943AE5" w:rsidRPr="00733E3B">
        <w:t xml:space="preserve"> </w:t>
      </w:r>
      <w:r w:rsidR="00CD4BBA" w:rsidRPr="00733E3B">
        <w:t xml:space="preserve">were sensitive to different </w:t>
      </w:r>
      <w:r w:rsidR="00BC6DAD" w:rsidRPr="00733E3B">
        <w:t>quantitative coding of categorical variables</w:t>
      </w:r>
      <w:r w:rsidR="00CD4BBA" w:rsidRPr="00733E3B">
        <w:t xml:space="preserve"> (</w:t>
      </w:r>
      <w:r w:rsidR="00233D7C" w:rsidRPr="00733E3B">
        <w:t>Supplementary Figure 4</w:t>
      </w:r>
      <w:r w:rsidR="00304DCE" w:rsidRPr="00733E3B">
        <w:t>;</w:t>
      </w:r>
      <w:r w:rsidR="00943AE5" w:rsidRPr="00733E3B">
        <w:t xml:space="preserve"> Methods</w:t>
      </w:r>
      <w:r w:rsidR="00CD4BBA" w:rsidRPr="00733E3B">
        <w:t xml:space="preserve">). </w:t>
      </w:r>
      <w:r w:rsidR="00BC6DAD" w:rsidRPr="00733E3B">
        <w:t>Taking</w:t>
      </w:r>
      <w:r w:rsidR="00C67EDE" w:rsidRPr="00733E3B">
        <w:t xml:space="preserve"> rs34827707 </w:t>
      </w:r>
      <w:r w:rsidR="00BC6DAD" w:rsidRPr="00733E3B">
        <w:t>as an</w:t>
      </w:r>
      <w:r w:rsidR="00C67EDE" w:rsidRPr="00733E3B">
        <w:t xml:space="preserve"> example, </w:t>
      </w:r>
      <w:r w:rsidR="00BC6DAD" w:rsidRPr="00733E3B">
        <w:t xml:space="preserve">the </w:t>
      </w:r>
      <w:r w:rsidR="00D94270" w:rsidRPr="00733E3B">
        <w:t>likelihood ratio test (LRT)</w:t>
      </w:r>
      <w:r w:rsidR="00C67EDE" w:rsidRPr="00733E3B">
        <w:t xml:space="preserve"> value for rs34827707 dropped from 29 to 15 by changing the coding from no/</w:t>
      </w:r>
      <w:r w:rsidR="00BC6DAD" w:rsidRPr="00733E3B">
        <w:t xml:space="preserve">possible/probably/definite as </w:t>
      </w:r>
      <w:r w:rsidR="00C67EDE" w:rsidRPr="00733E3B">
        <w:t>0</w:t>
      </w:r>
      <w:r w:rsidR="00BC6DAD" w:rsidRPr="00733E3B">
        <w:t>/0.25/0.5/1</w:t>
      </w:r>
      <w:r w:rsidR="00C67EDE" w:rsidRPr="00733E3B">
        <w:t xml:space="preserve"> to</w:t>
      </w:r>
      <w:r w:rsidR="00BC6DAD" w:rsidRPr="00733E3B">
        <w:t xml:space="preserve"> 0/0.33/0.66/1</w:t>
      </w:r>
      <w:r w:rsidR="00C67EDE" w:rsidRPr="00733E3B">
        <w:t xml:space="preserve">. In contrast, the GLMM </w:t>
      </w:r>
      <w:r w:rsidR="00BC6DAD" w:rsidRPr="00733E3B">
        <w:t xml:space="preserve">robustly </w:t>
      </w:r>
      <w:r w:rsidR="00C67EDE" w:rsidRPr="00733E3B">
        <w:t>estimated</w:t>
      </w:r>
      <w:r w:rsidR="00023002" w:rsidRPr="00733E3B">
        <w:t xml:space="preserve"> three cut points to separate the four categories.</w:t>
      </w:r>
    </w:p>
    <w:p w14:paraId="0E3BCBC6" w14:textId="77777777" w:rsidR="0067475E" w:rsidRPr="00733E3B" w:rsidRDefault="0067475E" w:rsidP="00483293">
      <w:pPr>
        <w:pStyle w:val="Normal1"/>
        <w:spacing w:after="120" w:line="360" w:lineRule="auto"/>
      </w:pPr>
      <w:r w:rsidRPr="00733E3B">
        <w:t>Bayesian modeling naturally allows the integration of prior information by specifying model parameter’s prior distribution. However, how to</w:t>
      </w:r>
      <w:r w:rsidR="0050251E" w:rsidRPr="00733E3B">
        <w:t xml:space="preserve"> best</w:t>
      </w:r>
      <w:r w:rsidRPr="00733E3B">
        <w:t xml:space="preserve"> specify a variant’s prior information is an open question</w:t>
      </w:r>
      <w:r w:rsidR="0050251E" w:rsidRPr="00733E3B">
        <w:t xml:space="preserve"> when the prior study does n</w:t>
      </w:r>
      <w:r w:rsidR="001F7144" w:rsidRPr="00733E3B">
        <w:t>ot precisely match the experiment design in</w:t>
      </w:r>
      <w:r w:rsidR="0050251E" w:rsidRPr="00733E3B">
        <w:t xml:space="preserve"> hand</w:t>
      </w:r>
      <w:r w:rsidRPr="00733E3B">
        <w:t xml:space="preserve">. Association results of each variant in a GWAS are </w:t>
      </w:r>
      <w:r w:rsidR="0050251E" w:rsidRPr="00733E3B">
        <w:t>commonly</w:t>
      </w:r>
      <w:r w:rsidRPr="00733E3B">
        <w:t xml:space="preserve"> reported by effect size and </w:t>
      </w:r>
      <w:r w:rsidRPr="00733E3B">
        <w:rPr>
          <w:i/>
        </w:rPr>
        <w:t>p</w:t>
      </w:r>
      <w:r w:rsidRPr="00733E3B">
        <w:t>-value. While critical in describing the association strength, ex</w:t>
      </w:r>
      <w:r w:rsidR="0050251E" w:rsidRPr="00733E3B">
        <w:t xml:space="preserve">act values of effect sizes are often specific to the given study because of </w:t>
      </w:r>
      <w:r w:rsidRPr="00733E3B">
        <w:t>dependencies on the statistical model, genotype coding strategies, a</w:t>
      </w:r>
      <w:r w:rsidR="0050251E" w:rsidRPr="00733E3B">
        <w:t>nd covariates. Therefore, it can be misleading</w:t>
      </w:r>
      <w:r w:rsidRPr="00733E3B">
        <w:t xml:space="preserve"> to use the reported effect sizes to configure the priors. As oppose</w:t>
      </w:r>
      <w:r w:rsidR="0050251E" w:rsidRPr="00733E3B">
        <w:t>d</w:t>
      </w:r>
      <w:r w:rsidRPr="00733E3B">
        <w:t xml:space="preserve"> to effect sizes, </w:t>
      </w:r>
      <w:r w:rsidRPr="00733E3B">
        <w:rPr>
          <w:i/>
        </w:rPr>
        <w:t>p</w:t>
      </w:r>
      <w:r w:rsidRPr="00733E3B">
        <w:t>-values</w:t>
      </w:r>
      <w:r w:rsidR="0050251E" w:rsidRPr="00733E3B">
        <w:t xml:space="preserve"> that</w:t>
      </w:r>
      <w:r w:rsidRPr="00733E3B">
        <w:t xml:space="preserve"> qua</w:t>
      </w:r>
      <w:r w:rsidR="0050251E" w:rsidRPr="00733E3B">
        <w:t xml:space="preserve">ntify </w:t>
      </w:r>
      <w:r w:rsidRPr="00733E3B">
        <w:t>d</w:t>
      </w:r>
      <w:r w:rsidR="0050251E" w:rsidRPr="00733E3B">
        <w:t>eviation from a null hypothesis can be</w:t>
      </w:r>
      <w:r w:rsidRPr="00733E3B">
        <w:t xml:space="preserve"> less specific to the given study. However, </w:t>
      </w:r>
      <w:r w:rsidR="00471530" w:rsidRPr="00733E3B">
        <w:rPr>
          <w:i/>
        </w:rPr>
        <w:t>p</w:t>
      </w:r>
      <w:r w:rsidR="00471530" w:rsidRPr="00733E3B">
        <w:t xml:space="preserve">-values </w:t>
      </w:r>
      <w:r w:rsidRPr="00733E3B">
        <w:t xml:space="preserve">are </w:t>
      </w:r>
      <w:r w:rsidR="001E748E" w:rsidRPr="00733E3B">
        <w:t>strongly</w:t>
      </w:r>
      <w:r w:rsidRPr="00733E3B">
        <w:t xml:space="preserve"> influenced by the samp</w:t>
      </w:r>
      <w:r w:rsidR="00471530" w:rsidRPr="00733E3B">
        <w:t xml:space="preserve">le size, and </w:t>
      </w:r>
      <w:r w:rsidR="00471530" w:rsidRPr="00733E3B">
        <w:rPr>
          <w:i/>
        </w:rPr>
        <w:t>p</w:t>
      </w:r>
      <w:r w:rsidR="00471530" w:rsidRPr="00733E3B">
        <w:t xml:space="preserve">-values </w:t>
      </w:r>
      <w:r w:rsidR="0050251E" w:rsidRPr="00733E3B">
        <w:t>from a large-scale study as priors</w:t>
      </w:r>
      <w:r w:rsidRPr="00733E3B">
        <w:t xml:space="preserve"> </w:t>
      </w:r>
      <w:r w:rsidR="00471530" w:rsidRPr="00733E3B">
        <w:t>would</w:t>
      </w:r>
      <w:r w:rsidRPr="00733E3B">
        <w:t xml:space="preserve"> dominate the posterior estimation </w:t>
      </w:r>
      <w:r w:rsidR="0050251E" w:rsidRPr="00733E3B">
        <w:t xml:space="preserve">of a variant’s association, thereby </w:t>
      </w:r>
      <w:r w:rsidRPr="00733E3B">
        <w:t>mask</w:t>
      </w:r>
      <w:r w:rsidR="0050251E" w:rsidRPr="00733E3B">
        <w:t>ing</w:t>
      </w:r>
      <w:r w:rsidRPr="00733E3B">
        <w:t xml:space="preserve"> the information of the current study. To tackle this problem, we proposed a strategy that models the variant effect by a hierarchical model, in which variant effect was firstly modeled by a normal distribution with expected mean represented as the multiplication of the standardized expected mean and the standard deviation. The standardized expected mean was further modeled by a standard normal with </w:t>
      </w:r>
      <w:r w:rsidRPr="00733E3B">
        <w:lastRenderedPageBreak/>
        <w:t>expected mean specified as the prior standardized effect. Simulation results showed our method in configuring the priors effective in allowing priors only modulating information of the data under study</w:t>
      </w:r>
      <w:r w:rsidR="0050251E" w:rsidRPr="00733E3B">
        <w:t xml:space="preserve"> (Figure 6)</w:t>
      </w:r>
      <w:r w:rsidRPr="00733E3B">
        <w:t>.</w:t>
      </w:r>
    </w:p>
    <w:p w14:paraId="27052AD8" w14:textId="77777777" w:rsidR="00917064" w:rsidRPr="00733E3B" w:rsidRDefault="00917064" w:rsidP="00483293">
      <w:pPr>
        <w:pStyle w:val="Normal1"/>
        <w:spacing w:after="120" w:line="360" w:lineRule="auto"/>
      </w:pPr>
      <w:r w:rsidRPr="00733E3B">
        <w:t xml:space="preserve">While powerful, </w:t>
      </w:r>
      <w:r w:rsidRPr="00733E3B">
        <w:rPr>
          <w:i/>
        </w:rPr>
        <w:t>Bayes-GLMM</w:t>
      </w:r>
      <w:r w:rsidRPr="00733E3B">
        <w:t xml:space="preserve"> has several drawbacks. First, </w:t>
      </w:r>
      <w:r w:rsidR="00136239" w:rsidRPr="00733E3B">
        <w:t xml:space="preserve">the </w:t>
      </w:r>
      <w:r w:rsidR="00C22B36" w:rsidRPr="00733E3B">
        <w:t xml:space="preserve">quantitative meaning of </w:t>
      </w:r>
      <w:r w:rsidRPr="00733E3B">
        <w:t>p</w:t>
      </w:r>
      <w:r w:rsidR="00CB326A" w:rsidRPr="00733E3B">
        <w:t>arameter values</w:t>
      </w:r>
      <w:r w:rsidRPr="00733E3B">
        <w:t xml:space="preserve"> </w:t>
      </w:r>
      <w:r w:rsidR="000E6822" w:rsidRPr="00733E3B">
        <w:t xml:space="preserve">is </w:t>
      </w:r>
      <w:r w:rsidR="00136239" w:rsidRPr="00733E3B">
        <w:t>not readily interpretable in terms of fractional effects</w:t>
      </w:r>
      <w:r w:rsidRPr="00733E3B">
        <w:t>. Second, heritability estimation is elusive due to a difficulty in estimating residual variance. Third, as implemented, only one variance component is supported. Although Bayesian modeling can readily encompass multiple variance components, this becomes impractical for GWAS due to computational limitations for most researchers. Fourth, sampling-based estimations remain computationally intensive and may not be suitable for larger data sets</w:t>
      </w:r>
      <w:r w:rsidR="00136239" w:rsidRPr="00733E3B">
        <w:t xml:space="preserve"> (</w:t>
      </w:r>
      <w:r w:rsidR="000E32A7" w:rsidRPr="00733E3B">
        <w:rPr>
          <w:i/>
        </w:rPr>
        <w:t>e.g.</w:t>
      </w:r>
      <w:r w:rsidR="00136239" w:rsidRPr="00733E3B">
        <w:t xml:space="preserve"> the full set of ADSP variants)</w:t>
      </w:r>
      <w:r w:rsidRPr="00733E3B">
        <w:t>. We expect that advances in model estimation techniques, improved algorithms, and</w:t>
      </w:r>
      <w:r w:rsidR="00E67610" w:rsidRPr="00733E3B">
        <w:t xml:space="preserve"> broad application of</w:t>
      </w:r>
      <w:r w:rsidRPr="00733E3B">
        <w:t xml:space="preserve"> c</w:t>
      </w:r>
      <w:r w:rsidR="00136239" w:rsidRPr="00733E3B">
        <w:t>l</w:t>
      </w:r>
      <w:r w:rsidRPr="00733E3B">
        <w:t xml:space="preserve">oud-based computational resources </w:t>
      </w:r>
      <w:r w:rsidR="006B7870" w:rsidRPr="00733E3B">
        <w:t>will</w:t>
      </w:r>
      <w:r w:rsidRPr="00733E3B">
        <w:t xml:space="preserve"> alleviate these problems in the near future.</w:t>
      </w:r>
    </w:p>
    <w:p w14:paraId="0C4977FD" w14:textId="77777777" w:rsidR="005E0D7E" w:rsidRPr="00733E3B" w:rsidRDefault="00204E2F" w:rsidP="00912857">
      <w:pPr>
        <w:pStyle w:val="Normal1"/>
        <w:spacing w:before="120" w:after="120" w:line="360" w:lineRule="auto"/>
      </w:pPr>
      <w:r w:rsidRPr="00733E3B">
        <w:t xml:space="preserve">To summarize, </w:t>
      </w:r>
      <w:r w:rsidR="00C75A07" w:rsidRPr="00733E3B">
        <w:t xml:space="preserve">here </w:t>
      </w:r>
      <w:r w:rsidRPr="00733E3B">
        <w:t>we</w:t>
      </w:r>
      <w:r w:rsidR="00C75A07" w:rsidRPr="00733E3B">
        <w:t xml:space="preserve"> have</w:t>
      </w:r>
      <w:r w:rsidRPr="00733E3B">
        <w:t xml:space="preserve"> proposed a method for GWAS with three major features</w:t>
      </w:r>
      <w:r w:rsidR="00C75A07" w:rsidRPr="00733E3B">
        <w:t>:</w:t>
      </w:r>
      <w:r w:rsidRPr="00733E3B">
        <w:t xml:space="preserve"> </w:t>
      </w:r>
      <w:r w:rsidR="00B9501F" w:rsidRPr="00733E3B">
        <w:t>(1)</w:t>
      </w:r>
      <w:r w:rsidR="002F1BCF" w:rsidRPr="00733E3B">
        <w:t xml:space="preserve"> </w:t>
      </w:r>
      <w:r w:rsidR="00B9501F" w:rsidRPr="00733E3B">
        <w:t xml:space="preserve">a generalized model to </w:t>
      </w:r>
      <w:r w:rsidRPr="00733E3B">
        <w:t xml:space="preserve">support multiple </w:t>
      </w:r>
      <w:r w:rsidR="00B9501F" w:rsidRPr="00733E3B">
        <w:t xml:space="preserve">types of </w:t>
      </w:r>
      <w:r w:rsidRPr="00733E3B">
        <w:t xml:space="preserve">phenotypic data; </w:t>
      </w:r>
      <w:r w:rsidR="00B9501F" w:rsidRPr="00733E3B">
        <w:t>(</w:t>
      </w:r>
      <w:r w:rsidRPr="00733E3B">
        <w:t>2</w:t>
      </w:r>
      <w:r w:rsidR="00B9501F" w:rsidRPr="00733E3B">
        <w:t>)</w:t>
      </w:r>
      <w:r w:rsidRPr="00733E3B">
        <w:t xml:space="preserve"> </w:t>
      </w:r>
      <w:r w:rsidR="00B9501F" w:rsidRPr="00733E3B">
        <w:t xml:space="preserve">a Bayesian strategy to effectively </w:t>
      </w:r>
      <w:r w:rsidRPr="00733E3B">
        <w:t xml:space="preserve">integrate previous GWAS results </w:t>
      </w:r>
      <w:r w:rsidR="00B9501F" w:rsidRPr="00733E3B">
        <w:t xml:space="preserve">for </w:t>
      </w:r>
      <w:r w:rsidR="00FE35D0" w:rsidRPr="00733E3B">
        <w:t>the same trait</w:t>
      </w:r>
      <w:r w:rsidRPr="00733E3B">
        <w:t xml:space="preserve">; </w:t>
      </w:r>
      <w:r w:rsidR="00B9501F" w:rsidRPr="00733E3B">
        <w:t>and (</w:t>
      </w:r>
      <w:r w:rsidRPr="00733E3B">
        <w:t>3</w:t>
      </w:r>
      <w:r w:rsidR="00B9501F" w:rsidRPr="00733E3B">
        <w:t>)</w:t>
      </w:r>
      <w:r w:rsidR="001E7F0D" w:rsidRPr="00733E3B">
        <w:t xml:space="preserve"> </w:t>
      </w:r>
      <w:r w:rsidR="00B9501F" w:rsidRPr="00733E3B">
        <w:t xml:space="preserve">a mixed-model </w:t>
      </w:r>
      <w:r w:rsidRPr="00733E3B">
        <w:t>implement</w:t>
      </w:r>
      <w:r w:rsidR="00B9501F" w:rsidRPr="00733E3B">
        <w:t>ation to correct</w:t>
      </w:r>
      <w:r w:rsidRPr="00733E3B">
        <w:t xml:space="preserve"> population </w:t>
      </w:r>
      <w:r w:rsidR="00B9501F" w:rsidRPr="00733E3B">
        <w:t>structure</w:t>
      </w:r>
      <w:r w:rsidRPr="00733E3B">
        <w:t xml:space="preserve">. With </w:t>
      </w:r>
      <w:r w:rsidR="00B9501F" w:rsidRPr="00733E3B">
        <w:t>genome-wide association transitioning to whole-genome and whole-exome platforms</w:t>
      </w:r>
      <w:r w:rsidR="00FE35D0" w:rsidRPr="00733E3B">
        <w:t>, statistical methods for large-</w:t>
      </w:r>
      <w:r w:rsidRPr="00733E3B">
        <w:t xml:space="preserve">scale association studies are </w:t>
      </w:r>
      <w:r w:rsidR="00B9501F" w:rsidRPr="00733E3B">
        <w:t xml:space="preserve">essential for </w:t>
      </w:r>
      <w:r w:rsidRPr="00733E3B">
        <w:t>uncover</w:t>
      </w:r>
      <w:r w:rsidR="00B9501F" w:rsidRPr="00733E3B">
        <w:t>ing</w:t>
      </w:r>
      <w:r w:rsidRPr="00733E3B">
        <w:t xml:space="preserve"> the genetic basis of complex disease.</w:t>
      </w:r>
      <w:r w:rsidR="00631235" w:rsidRPr="00733E3B">
        <w:t xml:space="preserve"> The ability to integrate existing GWAS as prior information can further power these studies to prioritize </w:t>
      </w:r>
      <w:r w:rsidR="005E0D7E" w:rsidRPr="00733E3B">
        <w:t>specific variants at known loci.</w:t>
      </w:r>
    </w:p>
    <w:p w14:paraId="798CDE61" w14:textId="77777777" w:rsidR="005E0D7E" w:rsidRPr="00733E3B" w:rsidRDefault="005E0D7E">
      <w:pPr>
        <w:rPr>
          <w:b/>
        </w:rPr>
      </w:pPr>
    </w:p>
    <w:p w14:paraId="49A8DD88" w14:textId="77777777" w:rsidR="00E174D6" w:rsidRDefault="00E174D6" w:rsidP="00611ABB">
      <w:pPr>
        <w:pStyle w:val="Body"/>
        <w:tabs>
          <w:tab w:val="left" w:pos="1067"/>
        </w:tabs>
        <w:spacing w:line="360" w:lineRule="auto"/>
        <w:rPr>
          <w:rFonts w:ascii="Arial" w:hAnsi="Arial" w:cs="Arial"/>
          <w:b/>
        </w:rPr>
      </w:pPr>
    </w:p>
    <w:p w14:paraId="54A15D45" w14:textId="6A869FAF" w:rsidR="00611ABB" w:rsidRPr="00733E3B" w:rsidRDefault="00611ABB" w:rsidP="00611ABB">
      <w:pPr>
        <w:pStyle w:val="Body"/>
        <w:tabs>
          <w:tab w:val="left" w:pos="1067"/>
        </w:tabs>
        <w:spacing w:line="360" w:lineRule="auto"/>
        <w:rPr>
          <w:rFonts w:ascii="Arial" w:hAnsi="Arial" w:cs="Arial"/>
          <w:b/>
        </w:rPr>
      </w:pPr>
      <w:r w:rsidRPr="00733E3B">
        <w:rPr>
          <w:rFonts w:ascii="Arial" w:hAnsi="Arial" w:cs="Arial"/>
          <w:b/>
        </w:rPr>
        <w:t>Acknowledgments</w:t>
      </w:r>
    </w:p>
    <w:p w14:paraId="4D8413E8" w14:textId="15FEA638" w:rsidR="00611ABB" w:rsidRPr="00733E3B" w:rsidRDefault="00611ABB" w:rsidP="00611ABB">
      <w:pPr>
        <w:pStyle w:val="Body"/>
        <w:tabs>
          <w:tab w:val="left" w:pos="1067"/>
        </w:tabs>
        <w:spacing w:line="360" w:lineRule="auto"/>
        <w:rPr>
          <w:rFonts w:ascii="Arial" w:hAnsi="Arial" w:cs="Arial"/>
          <w:b/>
        </w:rPr>
      </w:pPr>
      <w:r w:rsidRPr="00733E3B">
        <w:rPr>
          <w:rFonts w:ascii="Arial" w:hAnsi="Arial" w:cs="Arial"/>
        </w:rPr>
        <w:t xml:space="preserve">We </w:t>
      </w:r>
      <w:r w:rsidR="00B6525C" w:rsidRPr="00733E3B">
        <w:rPr>
          <w:rFonts w:ascii="Arial" w:hAnsi="Arial" w:cs="Arial"/>
        </w:rPr>
        <w:t xml:space="preserve">thank </w:t>
      </w:r>
      <w:r w:rsidR="007017E6" w:rsidRPr="00733E3B">
        <w:rPr>
          <w:rFonts w:ascii="Arial" w:hAnsi="Arial" w:cs="Arial"/>
        </w:rPr>
        <w:t>B. Carpenter and A.</w:t>
      </w:r>
      <w:r w:rsidR="00E64819" w:rsidRPr="00733E3B">
        <w:rPr>
          <w:rFonts w:ascii="Arial" w:hAnsi="Arial" w:cs="Arial"/>
        </w:rPr>
        <w:t xml:space="preserve"> </w:t>
      </w:r>
      <w:proofErr w:type="spellStart"/>
      <w:r w:rsidR="00E64819" w:rsidRPr="00733E3B">
        <w:rPr>
          <w:rFonts w:ascii="Arial" w:hAnsi="Arial" w:cs="Arial"/>
        </w:rPr>
        <w:t>Gelman</w:t>
      </w:r>
      <w:proofErr w:type="spellEnd"/>
      <w:r w:rsidR="00B6525C" w:rsidRPr="00733E3B">
        <w:rPr>
          <w:rFonts w:ascii="Arial" w:hAnsi="Arial" w:cs="Arial"/>
        </w:rPr>
        <w:t xml:space="preserve"> of the Stan Dev</w:t>
      </w:r>
      <w:r w:rsidR="007017E6" w:rsidRPr="00733E3B">
        <w:rPr>
          <w:rFonts w:ascii="Arial" w:hAnsi="Arial" w:cs="Arial"/>
        </w:rPr>
        <w:t>elopment Team for assistance, G.</w:t>
      </w:r>
      <w:r w:rsidR="00B6525C" w:rsidRPr="00733E3B">
        <w:rPr>
          <w:rFonts w:ascii="Arial" w:hAnsi="Arial" w:cs="Arial"/>
        </w:rPr>
        <w:t xml:space="preserve"> Churchill for helpful discussions, </w:t>
      </w:r>
      <w:r w:rsidR="006F1DA8" w:rsidRPr="00733E3B">
        <w:rPr>
          <w:rFonts w:ascii="Arial" w:hAnsi="Arial" w:cs="Arial"/>
        </w:rPr>
        <w:t xml:space="preserve">and </w:t>
      </w:r>
      <w:r w:rsidR="00B6525C" w:rsidRPr="00733E3B">
        <w:rPr>
          <w:rFonts w:ascii="Arial" w:hAnsi="Arial" w:cs="Arial"/>
        </w:rPr>
        <w:t>M. Miller and the ADSP Consortium for</w:t>
      </w:r>
      <w:r w:rsidR="006F1DA8" w:rsidRPr="00733E3B">
        <w:rPr>
          <w:rFonts w:ascii="Arial" w:hAnsi="Arial" w:cs="Arial"/>
        </w:rPr>
        <w:t xml:space="preserve"> </w:t>
      </w:r>
      <w:r w:rsidR="00E64819" w:rsidRPr="00733E3B">
        <w:rPr>
          <w:rFonts w:ascii="Arial" w:hAnsi="Arial" w:cs="Arial"/>
        </w:rPr>
        <w:t>assisting with</w:t>
      </w:r>
      <w:r w:rsidR="006F1DA8" w:rsidRPr="00733E3B">
        <w:rPr>
          <w:rFonts w:ascii="Arial" w:hAnsi="Arial" w:cs="Arial"/>
        </w:rPr>
        <w:t xml:space="preserve"> data resources. </w:t>
      </w:r>
      <w:r w:rsidR="00447413" w:rsidRPr="00447413">
        <w:rPr>
          <w:rFonts w:ascii="Arial" w:hAnsi="Arial" w:cs="Arial"/>
        </w:rPr>
        <w:t xml:space="preserve">This work was funded by National Institute for Aging AG054345 (GWC, GRH); National Institute for Aging P30AG10161, R01AG15819. R01AG179917, R01AG36836, and U01AG46152 (DAB); The </w:t>
      </w:r>
      <w:proofErr w:type="spellStart"/>
      <w:r w:rsidR="00447413" w:rsidRPr="00447413">
        <w:rPr>
          <w:rFonts w:ascii="Arial" w:hAnsi="Arial" w:cs="Arial"/>
        </w:rPr>
        <w:t>Pyewacket</w:t>
      </w:r>
      <w:proofErr w:type="spellEnd"/>
      <w:r w:rsidR="00447413" w:rsidRPr="00447413">
        <w:rPr>
          <w:rFonts w:ascii="Arial" w:hAnsi="Arial" w:cs="Arial"/>
        </w:rPr>
        <w:t xml:space="preserve"> Foundation (GWC); and The Jackson Laboratory Director’s Innovation Fund (GWC, GRH).</w:t>
      </w:r>
      <w:r w:rsidRPr="00733E3B">
        <w:rPr>
          <w:rFonts w:ascii="Arial" w:hAnsi="Arial" w:cs="Arial"/>
          <w:b/>
        </w:rPr>
        <w:tab/>
      </w:r>
    </w:p>
    <w:p w14:paraId="5EFC7E13" w14:textId="77777777" w:rsidR="00611ABB" w:rsidRPr="00733E3B" w:rsidRDefault="00611ABB" w:rsidP="00407C2B">
      <w:pPr>
        <w:pStyle w:val="Normal1"/>
        <w:spacing w:before="120" w:after="120" w:line="360" w:lineRule="auto"/>
      </w:pPr>
    </w:p>
    <w:p w14:paraId="177D9418" w14:textId="77777777" w:rsidR="00FB2F2F" w:rsidRPr="00733E3B" w:rsidRDefault="00FB2F2F" w:rsidP="00FB2F2F">
      <w:pPr>
        <w:pStyle w:val="Body"/>
        <w:tabs>
          <w:tab w:val="left" w:pos="1067"/>
        </w:tabs>
        <w:spacing w:line="360" w:lineRule="auto"/>
        <w:rPr>
          <w:rFonts w:ascii="Arial" w:hAnsi="Arial" w:cs="Arial"/>
          <w:b/>
        </w:rPr>
      </w:pPr>
      <w:r w:rsidRPr="00733E3B">
        <w:rPr>
          <w:rFonts w:ascii="Arial" w:hAnsi="Arial" w:cs="Arial"/>
          <w:b/>
        </w:rPr>
        <w:t>Author Contributions</w:t>
      </w:r>
    </w:p>
    <w:p w14:paraId="47A7137E" w14:textId="3E1ABD4C" w:rsidR="00FB2F2F" w:rsidRPr="00733E3B" w:rsidRDefault="00FB2F2F" w:rsidP="00FB2F2F">
      <w:pPr>
        <w:pStyle w:val="Normal1"/>
        <w:spacing w:before="120" w:after="120" w:line="360" w:lineRule="auto"/>
      </w:pPr>
      <w:r w:rsidRPr="00733E3B">
        <w:lastRenderedPageBreak/>
        <w:t xml:space="preserve">GWC, GRH, XW, and MS designed the study. XW, VMP, GA, AM, </w:t>
      </w:r>
      <w:r w:rsidR="008709FB">
        <w:t xml:space="preserve">CAS, </w:t>
      </w:r>
      <w:r w:rsidRPr="00733E3B">
        <w:t>PJM,</w:t>
      </w:r>
      <w:r w:rsidR="009A07E8" w:rsidRPr="00733E3B">
        <w:t xml:space="preserve"> GWC,</w:t>
      </w:r>
      <w:r w:rsidRPr="00733E3B">
        <w:t xml:space="preserve"> and KRMK imported and analyzed data.</w:t>
      </w:r>
      <w:r w:rsidR="009A07E8" w:rsidRPr="00733E3B">
        <w:t xml:space="preserve"> </w:t>
      </w:r>
      <w:r w:rsidR="00E174D6">
        <w:t xml:space="preserve">SRC, </w:t>
      </w:r>
      <w:r w:rsidR="009A07E8" w:rsidRPr="00733E3B">
        <w:t>CA</w:t>
      </w:r>
      <w:r w:rsidR="006B5194">
        <w:t>,</w:t>
      </w:r>
      <w:r w:rsidR="009A07E8" w:rsidRPr="00733E3B">
        <w:t xml:space="preserve"> and GRH performed mouse experiments.</w:t>
      </w:r>
      <w:r w:rsidRPr="00733E3B">
        <w:t xml:space="preserve"> XW, GWC, and GRH</w:t>
      </w:r>
      <w:r w:rsidR="00475C88" w:rsidRPr="00733E3B">
        <w:t xml:space="preserve"> primarily</w:t>
      </w:r>
      <w:r w:rsidRPr="00733E3B">
        <w:t xml:space="preserve"> wrote the manuscript</w:t>
      </w:r>
      <w:r w:rsidR="00475C88" w:rsidRPr="00733E3B">
        <w:t>, with additional contributions from all other authors</w:t>
      </w:r>
      <w:r w:rsidRPr="00733E3B">
        <w:t>.</w:t>
      </w:r>
    </w:p>
    <w:p w14:paraId="5AD44935" w14:textId="16B300E1" w:rsidR="00AF249C" w:rsidRPr="00733E3B" w:rsidRDefault="00AF249C" w:rsidP="00AF249C">
      <w:pPr>
        <w:spacing w:line="240" w:lineRule="auto"/>
        <w:rPr>
          <w:rFonts w:eastAsia="Times New Roman"/>
        </w:rPr>
      </w:pPr>
    </w:p>
    <w:p w14:paraId="1D095557" w14:textId="77777777" w:rsidR="00560CD0" w:rsidRPr="00733E3B" w:rsidRDefault="00560CD0" w:rsidP="006F4C91">
      <w:pPr>
        <w:pStyle w:val="Normal1"/>
        <w:spacing w:after="120" w:line="360" w:lineRule="auto"/>
      </w:pPr>
    </w:p>
    <w:p w14:paraId="0A1BB157" w14:textId="77777777" w:rsidR="006E5B7D" w:rsidRPr="00733E3B" w:rsidRDefault="00BF0166" w:rsidP="006F4C91">
      <w:pPr>
        <w:pStyle w:val="Normal1"/>
        <w:spacing w:after="120" w:line="360" w:lineRule="auto"/>
        <w:rPr>
          <w:b/>
        </w:rPr>
      </w:pPr>
      <w:r w:rsidRPr="00733E3B">
        <w:rPr>
          <w:b/>
        </w:rPr>
        <w:t>FIGURES</w:t>
      </w:r>
    </w:p>
    <w:p w14:paraId="636F1C10" w14:textId="77777777" w:rsidR="007017E6" w:rsidRPr="00733E3B" w:rsidRDefault="00CF2095" w:rsidP="006F4C91">
      <w:pPr>
        <w:pStyle w:val="Normal1"/>
        <w:spacing w:after="120" w:line="360" w:lineRule="auto"/>
        <w:rPr>
          <w:b/>
        </w:rPr>
      </w:pPr>
      <w:r w:rsidRPr="00733E3B">
        <w:rPr>
          <w:b/>
          <w:noProof/>
        </w:rPr>
        <w:drawing>
          <wp:inline distT="0" distB="0" distL="0" distR="0" wp14:anchorId="26E3196C" wp14:editId="7152FCBA">
            <wp:extent cx="5971769" cy="3917532"/>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6222" cy="3920453"/>
                    </a:xfrm>
                    <a:prstGeom prst="rect">
                      <a:avLst/>
                    </a:prstGeom>
                    <a:noFill/>
                    <a:ln>
                      <a:noFill/>
                    </a:ln>
                  </pic:spPr>
                </pic:pic>
              </a:graphicData>
            </a:graphic>
          </wp:inline>
        </w:drawing>
      </w:r>
    </w:p>
    <w:p w14:paraId="38947A43" w14:textId="77777777" w:rsidR="006E5B7D" w:rsidRPr="00733E3B" w:rsidRDefault="006E5B7D" w:rsidP="006E5B7D">
      <w:pPr>
        <w:pStyle w:val="Normal1"/>
        <w:spacing w:after="120" w:line="360" w:lineRule="auto"/>
      </w:pPr>
      <w:r w:rsidRPr="00733E3B">
        <w:rPr>
          <w:b/>
          <w:bCs/>
        </w:rPr>
        <w:t xml:space="preserve">Figure 1.  </w:t>
      </w:r>
      <w:r w:rsidRPr="00733E3B">
        <w:t xml:space="preserve">Summary statistics of the ADSP whole genome sequencing (WGS) cohort. </w:t>
      </w:r>
      <w:r w:rsidRPr="00733E3B">
        <w:rPr>
          <w:b/>
          <w:bCs/>
        </w:rPr>
        <w:t xml:space="preserve">A. </w:t>
      </w:r>
      <w:r w:rsidRPr="00733E3B">
        <w:t xml:space="preserve">AD diagnosis for 570 individuals across 111 families. </w:t>
      </w:r>
      <w:r w:rsidRPr="00733E3B">
        <w:rPr>
          <w:b/>
          <w:bCs/>
        </w:rPr>
        <w:t>B.</w:t>
      </w:r>
      <w:r w:rsidRPr="00733E3B">
        <w:t xml:space="preserve"> APOE allele-type composition. </w:t>
      </w:r>
      <w:r w:rsidRPr="00733E3B">
        <w:rPr>
          <w:b/>
          <w:bCs/>
        </w:rPr>
        <w:t xml:space="preserve">C. </w:t>
      </w:r>
      <w:r w:rsidRPr="00733E3B">
        <w:t xml:space="preserve">Age distributions of individuals in each </w:t>
      </w:r>
      <w:r w:rsidR="00813847" w:rsidRPr="00733E3B">
        <w:t>AD diagnostic category</w:t>
      </w:r>
      <w:r w:rsidRPr="00733E3B">
        <w:t xml:space="preserve"> (left)</w:t>
      </w:r>
      <w:r w:rsidR="00813847" w:rsidRPr="00733E3B">
        <w:t>, s</w:t>
      </w:r>
      <w:r w:rsidRPr="00733E3B">
        <w:t>ex composition in eac</w:t>
      </w:r>
      <w:r w:rsidR="00813847" w:rsidRPr="00733E3B">
        <w:t>h category (middle), and</w:t>
      </w:r>
      <w:r w:rsidRPr="00733E3B">
        <w:t xml:space="preserve"> </w:t>
      </w:r>
      <w:r w:rsidRPr="00733E3B">
        <w:rPr>
          <w:i/>
        </w:rPr>
        <w:t>APOE</w:t>
      </w:r>
      <w:r w:rsidRPr="00733E3B">
        <w:t xml:space="preserve"> allele-type composition in each </w:t>
      </w:r>
      <w:r w:rsidR="00813847" w:rsidRPr="00733E3B">
        <w:t>category</w:t>
      </w:r>
      <w:r w:rsidRPr="00733E3B">
        <w:t xml:space="preserve"> (right).</w:t>
      </w:r>
    </w:p>
    <w:p w14:paraId="33233E1F" w14:textId="77777777" w:rsidR="00BF0166" w:rsidRPr="00733E3B" w:rsidRDefault="00BF0166" w:rsidP="006E5B7D">
      <w:pPr>
        <w:pStyle w:val="Normal1"/>
        <w:spacing w:after="120" w:line="360" w:lineRule="auto"/>
      </w:pPr>
    </w:p>
    <w:p w14:paraId="6A1306AC" w14:textId="77777777" w:rsidR="00BF0166" w:rsidRPr="00733E3B" w:rsidRDefault="00BF0166" w:rsidP="006E5B7D">
      <w:pPr>
        <w:pStyle w:val="Normal1"/>
        <w:spacing w:after="120" w:line="360" w:lineRule="auto"/>
      </w:pPr>
    </w:p>
    <w:p w14:paraId="76F3E566" w14:textId="77777777" w:rsidR="007017E6" w:rsidRPr="00733E3B" w:rsidRDefault="007017E6" w:rsidP="007017E6">
      <w:pPr>
        <w:pStyle w:val="Normal1"/>
        <w:spacing w:after="120" w:line="360" w:lineRule="auto"/>
        <w:jc w:val="center"/>
      </w:pPr>
      <w:r w:rsidRPr="00733E3B">
        <w:rPr>
          <w:noProof/>
        </w:rPr>
        <w:lastRenderedPageBreak/>
        <w:drawing>
          <wp:inline distT="0" distB="0" distL="0" distR="0" wp14:anchorId="17B66A21" wp14:editId="4C121F85">
            <wp:extent cx="4774321" cy="2352675"/>
            <wp:effectExtent l="19050" t="0" r="7229" b="0"/>
            <wp:docPr id="2" name="Picture 2" descr="H:\Papers\Wang Alz WGS\Current\pngs v7\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apers\Wang Alz WGS\Current\pngs v7\Picture2.png"/>
                    <pic:cNvPicPr>
                      <a:picLocks noChangeAspect="1" noChangeArrowheads="1"/>
                    </pic:cNvPicPr>
                  </pic:nvPicPr>
                  <pic:blipFill>
                    <a:blip r:embed="rId14"/>
                    <a:srcRect/>
                    <a:stretch>
                      <a:fillRect/>
                    </a:stretch>
                  </pic:blipFill>
                  <pic:spPr bwMode="auto">
                    <a:xfrm>
                      <a:off x="0" y="0"/>
                      <a:ext cx="4774321" cy="2352675"/>
                    </a:xfrm>
                    <a:prstGeom prst="rect">
                      <a:avLst/>
                    </a:prstGeom>
                    <a:noFill/>
                    <a:ln w="9525">
                      <a:noFill/>
                      <a:miter lim="800000"/>
                      <a:headEnd/>
                      <a:tailEnd/>
                    </a:ln>
                  </pic:spPr>
                </pic:pic>
              </a:graphicData>
            </a:graphic>
          </wp:inline>
        </w:drawing>
      </w:r>
    </w:p>
    <w:p w14:paraId="05B46FFF" w14:textId="32D59F7F" w:rsidR="006E5B7D" w:rsidRPr="00733E3B" w:rsidRDefault="006E5B7D" w:rsidP="006E5B7D">
      <w:pPr>
        <w:pStyle w:val="Normal1"/>
        <w:spacing w:after="120" w:line="360" w:lineRule="auto"/>
      </w:pPr>
      <w:r w:rsidRPr="00733E3B">
        <w:rPr>
          <w:b/>
          <w:bCs/>
        </w:rPr>
        <w:t xml:space="preserve">Figure 2.  </w:t>
      </w:r>
      <w:r w:rsidRPr="00733E3B">
        <w:t>Bayes-GLMM estimation of model parameters by MCMC</w:t>
      </w:r>
      <w:r w:rsidRPr="00733E3B">
        <w:rPr>
          <w:b/>
          <w:bCs/>
        </w:rPr>
        <w:t xml:space="preserve"> </w:t>
      </w:r>
      <w:r w:rsidRPr="00733E3B">
        <w:t xml:space="preserve">sampling of GLMM. </w:t>
      </w:r>
      <w:ins w:id="154" w:author="Xulong Wang" w:date="2017-12-22T10:33:00Z">
        <w:r w:rsidR="00BC5D5E">
          <w:t>Areas shown are 95% HPD (highest posterior density).</w:t>
        </w:r>
        <w:r w:rsidR="00BC5D5E" w:rsidRPr="00733E3B">
          <w:t xml:space="preserve"> </w:t>
        </w:r>
      </w:ins>
      <w:r w:rsidRPr="00733E3B">
        <w:rPr>
          <w:b/>
          <w:bCs/>
        </w:rPr>
        <w:t xml:space="preserve">(A) </w:t>
      </w:r>
      <w:r w:rsidR="00813847" w:rsidRPr="00733E3B">
        <w:t>P</w:t>
      </w:r>
      <w:r w:rsidRPr="00733E3B">
        <w:t>osterior distributions of the ordered categorical model’s cut points.</w:t>
      </w:r>
      <w:ins w:id="155" w:author="Xulong Wang" w:date="2017-12-22T10:31:00Z">
        <w:r w:rsidR="00083A7B">
          <w:t xml:space="preserve"> </w:t>
        </w:r>
      </w:ins>
      <w:del w:id="156" w:author="Xulong Wang" w:date="2017-12-22T10:33:00Z">
        <w:r w:rsidRPr="00733E3B" w:rsidDel="00BC5D5E">
          <w:delText xml:space="preserve"> </w:delText>
        </w:r>
      </w:del>
      <m:oMath>
        <m:acc>
          <m:accPr>
            <m:ctrlPr>
              <w:ins w:id="157" w:author="Xulong Wang" w:date="2017-12-22T10:29:00Z">
                <w:rPr>
                  <w:rFonts w:ascii="Cambria Math" w:eastAsia="Times New Roman" w:hAnsi="Cambria Math"/>
                  <w:i/>
                  <w:highlight w:val="yellow"/>
                </w:rPr>
              </w:ins>
            </m:ctrlPr>
          </m:accPr>
          <m:e>
            <w:ins w:id="158" w:author="Xulong Wang" w:date="2017-12-22T10:29:00Z">
              <m:r>
                <w:rPr>
                  <w:rFonts w:ascii="Cambria Math" w:eastAsia="Times New Roman" w:hAnsi="Cambria Math"/>
                  <w:highlight w:val="yellow"/>
                </w:rPr>
                <m:t>R</m:t>
              </m:r>
            </w:ins>
          </m:e>
        </m:acc>
      </m:oMath>
      <w:ins w:id="159" w:author="Xulong Wang" w:date="2017-12-22T10:29:00Z">
        <w:r w:rsidR="00353C77" w:rsidRPr="003A7D3C">
          <w:rPr>
            <w:rFonts w:eastAsia="Times New Roman"/>
            <w:highlight w:val="yellow"/>
          </w:rPr>
          <w:t xml:space="preserve"> </w:t>
        </w:r>
      </w:ins>
      <w:ins w:id="160" w:author="Xulong Wang" w:date="2017-12-22T10:30:00Z">
        <w:r w:rsidR="00353C77">
          <w:rPr>
            <w:rFonts w:eastAsia="Times New Roman"/>
          </w:rPr>
          <w:t xml:space="preserve">of </w:t>
        </w:r>
      </w:ins>
      <w:ins w:id="161" w:author="Xulong Wang" w:date="2017-12-22T10:34:00Z">
        <w:r w:rsidR="00BC5D5E">
          <w:rPr>
            <w:rFonts w:eastAsia="Times New Roman"/>
          </w:rPr>
          <w:t xml:space="preserve">cut1, cut2, and cut3 </w:t>
        </w:r>
      </w:ins>
      <w:ins w:id="162" w:author="Xulong Wang" w:date="2017-12-22T10:32:00Z">
        <w:r w:rsidR="00BC5D5E">
          <w:rPr>
            <w:rFonts w:eastAsia="Times New Roman"/>
          </w:rPr>
          <w:t xml:space="preserve">are </w:t>
        </w:r>
      </w:ins>
      <w:ins w:id="163" w:author="Xulong Wang" w:date="2017-12-22T10:33:00Z">
        <w:r w:rsidR="00BC5D5E">
          <w:rPr>
            <w:rFonts w:eastAsia="Times New Roman"/>
          </w:rPr>
          <w:t>1.01, 1, and 1.03</w:t>
        </w:r>
      </w:ins>
      <w:ins w:id="164" w:author="Xulong Wang" w:date="2017-12-22T10:34:00Z">
        <w:r w:rsidR="00BC5D5E">
          <w:rPr>
            <w:rFonts w:eastAsia="Times New Roman"/>
          </w:rPr>
          <w:t>, respectively</w:t>
        </w:r>
      </w:ins>
      <w:ins w:id="165" w:author="Xulong Wang" w:date="2017-12-22T10:33:00Z">
        <w:r w:rsidR="00BC5D5E">
          <w:rPr>
            <w:rFonts w:eastAsia="Times New Roman"/>
          </w:rPr>
          <w:t xml:space="preserve">. </w:t>
        </w:r>
      </w:ins>
      <w:r w:rsidRPr="00733E3B">
        <w:rPr>
          <w:b/>
          <w:bCs/>
        </w:rPr>
        <w:t>(B)</w:t>
      </w:r>
      <w:r w:rsidR="00813847" w:rsidRPr="00733E3B">
        <w:t xml:space="preserve"> P</w:t>
      </w:r>
      <w:r w:rsidRPr="00733E3B">
        <w:t xml:space="preserve">osterior distributions of the model covariate’s effect sizes: age, sex, </w:t>
      </w:r>
      <w:r w:rsidR="00813847" w:rsidRPr="00733E3B">
        <w:rPr>
          <w:i/>
        </w:rPr>
        <w:t>APOEε2</w:t>
      </w:r>
      <w:r w:rsidRPr="00733E3B">
        <w:t xml:space="preserve"> and </w:t>
      </w:r>
      <w:r w:rsidR="00813847" w:rsidRPr="00733E3B">
        <w:rPr>
          <w:i/>
        </w:rPr>
        <w:t>APOEε4</w:t>
      </w:r>
      <w:r w:rsidRPr="00733E3B">
        <w:t>.</w:t>
      </w:r>
      <w:ins w:id="166" w:author="Xulong Wang" w:date="2017-12-22T10:34:00Z">
        <w:r w:rsidR="00BC5D5E">
          <w:t xml:space="preserve"> </w:t>
        </w:r>
        <m:oMath>
          <m:acc>
            <m:accPr>
              <m:ctrlPr>
                <w:rPr>
                  <w:rFonts w:ascii="Cambria Math" w:eastAsia="Times New Roman" w:hAnsi="Cambria Math"/>
                  <w:i/>
                  <w:rPrChange w:id="167" w:author="Xulong Wang" w:date="2017-12-22T10:37:00Z">
                    <w:rPr>
                      <w:rFonts w:ascii="Cambria Math" w:eastAsia="Times New Roman" w:hAnsi="Cambria Math"/>
                      <w:i/>
                      <w:highlight w:val="yellow"/>
                    </w:rPr>
                  </w:rPrChange>
                </w:rPr>
              </m:ctrlPr>
            </m:accPr>
            <m:e>
              <m:r>
                <w:rPr>
                  <w:rFonts w:ascii="Cambria Math" w:eastAsia="Times New Roman" w:hAnsi="Cambria Math"/>
                  <w:rPrChange w:id="168" w:author="Xulong Wang" w:date="2017-12-22T10:37:00Z">
                    <w:rPr>
                      <w:rFonts w:ascii="Cambria Math" w:eastAsia="Times New Roman" w:hAnsi="Cambria Math"/>
                      <w:highlight w:val="yellow"/>
                    </w:rPr>
                  </w:rPrChange>
                </w:rPr>
                <m:t>R</m:t>
              </m:r>
            </m:e>
          </m:acc>
        </m:oMath>
        <w:r w:rsidR="00BC5D5E" w:rsidRPr="00C0577D">
          <w:rPr>
            <w:rFonts w:eastAsia="Times New Roman"/>
            <w:rPrChange w:id="169" w:author="Xulong Wang" w:date="2017-12-22T10:37:00Z">
              <w:rPr>
                <w:rFonts w:eastAsia="Times New Roman"/>
                <w:highlight w:val="yellow"/>
              </w:rPr>
            </w:rPrChange>
          </w:rPr>
          <w:t xml:space="preserve"> </w:t>
        </w:r>
        <w:r w:rsidR="00BC5D5E">
          <w:rPr>
            <w:rFonts w:eastAsia="Times New Roman"/>
          </w:rPr>
          <w:t xml:space="preserve">of </w:t>
        </w:r>
        <w:r w:rsidR="00BC5D5E">
          <w:rPr>
            <w:rFonts w:eastAsia="Times New Roman"/>
          </w:rPr>
          <w:t>Age, Sex</w:t>
        </w:r>
        <w:r w:rsidR="00BC5D5E">
          <w:rPr>
            <w:rFonts w:eastAsia="Times New Roman"/>
          </w:rPr>
          <w:t xml:space="preserve">, </w:t>
        </w:r>
      </w:ins>
      <w:ins w:id="170" w:author="Xulong Wang" w:date="2017-12-22T10:35:00Z">
        <w:r w:rsidR="00BC5D5E">
          <w:rPr>
            <w:rFonts w:eastAsia="Times New Roman"/>
          </w:rPr>
          <w:t>APOE/</w:t>
        </w:r>
        <w:r w:rsidR="00BC5D5E" w:rsidRPr="00BC5D5E">
          <w:rPr>
            <w:rFonts w:ascii="Symbol" w:eastAsia="Times New Roman" w:hAnsi="Symbol"/>
          </w:rPr>
          <w:t></w:t>
        </w:r>
        <w:r w:rsidR="00BC5D5E" w:rsidRPr="00BC5D5E">
          <w:rPr>
            <w:rFonts w:ascii="Symbol" w:eastAsia="Times New Roman" w:hAnsi="Symbol"/>
          </w:rPr>
          <w:t></w:t>
        </w:r>
      </w:ins>
      <w:ins w:id="171" w:author="Xulong Wang" w:date="2017-12-22T10:36:00Z">
        <w:r w:rsidR="00BC5D5E">
          <w:rPr>
            <w:rFonts w:ascii="Symbol" w:eastAsia="Times New Roman" w:hAnsi="Symbol"/>
          </w:rPr>
          <w:t></w:t>
        </w:r>
        <w:r w:rsidR="00BC5D5E">
          <w:rPr>
            <w:rFonts w:ascii="Symbol" w:eastAsia="Times New Roman" w:hAnsi="Symbol"/>
          </w:rPr>
          <w:t></w:t>
        </w:r>
        <w:r w:rsidR="00BC5D5E">
          <w:rPr>
            <w:rFonts w:eastAsia="Times New Roman"/>
          </w:rPr>
          <w:t xml:space="preserve">and </w:t>
        </w:r>
        <w:r w:rsidR="00BC5D5E">
          <w:rPr>
            <w:rFonts w:eastAsia="Times New Roman"/>
          </w:rPr>
          <w:t>APOE/</w:t>
        </w:r>
        <w:r w:rsidR="00BC5D5E" w:rsidRPr="00BC5D5E">
          <w:rPr>
            <w:rFonts w:ascii="Symbol" w:eastAsia="Times New Roman" w:hAnsi="Symbol"/>
          </w:rPr>
          <w:t></w:t>
        </w:r>
        <w:r w:rsidR="00BC5D5E">
          <w:rPr>
            <w:rFonts w:ascii="Symbol" w:eastAsia="Times New Roman" w:hAnsi="Symbol"/>
          </w:rPr>
          <w:t></w:t>
        </w:r>
      </w:ins>
      <w:ins w:id="172" w:author="Xulong Wang" w:date="2017-12-22T10:34:00Z">
        <w:r w:rsidR="00BC5D5E">
          <w:rPr>
            <w:rFonts w:eastAsia="Times New Roman"/>
          </w:rPr>
          <w:t xml:space="preserve"> are </w:t>
        </w:r>
        <w:r w:rsidR="00BC5D5E">
          <w:rPr>
            <w:rFonts w:eastAsia="Times New Roman"/>
          </w:rPr>
          <w:t>1</w:t>
        </w:r>
        <w:r w:rsidR="00BC5D5E">
          <w:rPr>
            <w:rFonts w:eastAsia="Times New Roman"/>
          </w:rPr>
          <w:t xml:space="preserve">, 1, </w:t>
        </w:r>
      </w:ins>
      <w:ins w:id="173" w:author="Xulong Wang" w:date="2017-12-22T10:35:00Z">
        <w:r w:rsidR="00BC5D5E">
          <w:rPr>
            <w:rFonts w:eastAsia="Times New Roman"/>
          </w:rPr>
          <w:t xml:space="preserve">1.01, </w:t>
        </w:r>
      </w:ins>
      <w:ins w:id="174" w:author="Xulong Wang" w:date="2017-12-22T10:34:00Z">
        <w:r w:rsidR="00BC5D5E">
          <w:rPr>
            <w:rFonts w:eastAsia="Times New Roman"/>
          </w:rPr>
          <w:t>and 1</w:t>
        </w:r>
        <w:r w:rsidR="00BC5D5E">
          <w:rPr>
            <w:rFonts w:eastAsia="Times New Roman"/>
          </w:rPr>
          <w:t>, respectively</w:t>
        </w:r>
      </w:ins>
      <w:ins w:id="175" w:author="Xulong Wang" w:date="2017-12-22T10:36:00Z">
        <w:r w:rsidR="00BC5D5E">
          <w:rPr>
            <w:rFonts w:eastAsia="Times New Roman"/>
          </w:rPr>
          <w:t>.</w:t>
        </w:r>
      </w:ins>
      <w:bookmarkStart w:id="176" w:name="_GoBack"/>
      <w:bookmarkEnd w:id="176"/>
    </w:p>
    <w:p w14:paraId="76393983" w14:textId="77777777" w:rsidR="007017E6" w:rsidRPr="00733E3B" w:rsidRDefault="007017E6" w:rsidP="006E5B7D">
      <w:pPr>
        <w:pStyle w:val="Normal1"/>
        <w:spacing w:after="120" w:line="360" w:lineRule="auto"/>
      </w:pPr>
      <w:r w:rsidRPr="00733E3B">
        <w:rPr>
          <w:noProof/>
        </w:rPr>
        <w:drawing>
          <wp:inline distT="0" distB="0" distL="0" distR="0" wp14:anchorId="6E501F9C" wp14:editId="12D98BE6">
            <wp:extent cx="5943600" cy="3171825"/>
            <wp:effectExtent l="19050" t="0" r="0" b="0"/>
            <wp:docPr id="3" name="Picture 3" descr="H:\Papers\Wang Alz WGS\Current\pngs v7\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apers\Wang Alz WGS\Current\pngs v7\Picture3.png"/>
                    <pic:cNvPicPr>
                      <a:picLocks noChangeAspect="1" noChangeArrowheads="1"/>
                    </pic:cNvPicPr>
                  </pic:nvPicPr>
                  <pic:blipFill>
                    <a:blip r:embed="rId15"/>
                    <a:srcRect/>
                    <a:stretch>
                      <a:fillRect/>
                    </a:stretch>
                  </pic:blipFill>
                  <pic:spPr bwMode="auto">
                    <a:xfrm>
                      <a:off x="0" y="0"/>
                      <a:ext cx="5943600" cy="3171825"/>
                    </a:xfrm>
                    <a:prstGeom prst="rect">
                      <a:avLst/>
                    </a:prstGeom>
                    <a:noFill/>
                    <a:ln w="9525">
                      <a:noFill/>
                      <a:miter lim="800000"/>
                      <a:headEnd/>
                      <a:tailEnd/>
                    </a:ln>
                  </pic:spPr>
                </pic:pic>
              </a:graphicData>
            </a:graphic>
          </wp:inline>
        </w:drawing>
      </w:r>
    </w:p>
    <w:p w14:paraId="0C60596B" w14:textId="77777777" w:rsidR="006E5B7D" w:rsidRPr="00733E3B" w:rsidRDefault="006E5B7D" w:rsidP="006E5B7D">
      <w:pPr>
        <w:pStyle w:val="Normal1"/>
        <w:spacing w:after="120" w:line="360" w:lineRule="auto"/>
      </w:pPr>
      <w:r w:rsidRPr="00733E3B">
        <w:rPr>
          <w:b/>
          <w:bCs/>
        </w:rPr>
        <w:t xml:space="preserve">Figure 3. </w:t>
      </w:r>
      <w:r w:rsidR="004D3B9A" w:rsidRPr="00733E3B">
        <w:t>Analysis overview of two-step GWAS analysis</w:t>
      </w:r>
      <w:r w:rsidR="00CF2095" w:rsidRPr="00733E3B">
        <w:t xml:space="preserve"> using </w:t>
      </w:r>
      <w:r w:rsidR="00CF2095" w:rsidRPr="00733E3B">
        <w:rPr>
          <w:i/>
        </w:rPr>
        <w:t>Bayes-GLMM</w:t>
      </w:r>
      <w:r w:rsidR="00CF2095" w:rsidRPr="00733E3B">
        <w:t>.</w:t>
      </w:r>
      <w:r w:rsidRPr="00733E3B">
        <w:t xml:space="preserve"> </w:t>
      </w:r>
      <w:r w:rsidR="00CF2095" w:rsidRPr="00733E3B">
        <w:t>Initial data (blue) were filtered and pre-scanned with a fixed linear model (green). Results were filtered by significance and scanned using the full GLMM (orange).</w:t>
      </w:r>
    </w:p>
    <w:p w14:paraId="6753170A" w14:textId="77777777" w:rsidR="007017E6" w:rsidRPr="00733E3B" w:rsidRDefault="007017E6" w:rsidP="006E5B7D">
      <w:pPr>
        <w:pStyle w:val="Normal1"/>
        <w:spacing w:after="120" w:line="360" w:lineRule="auto"/>
      </w:pPr>
      <w:r w:rsidRPr="00733E3B">
        <w:rPr>
          <w:noProof/>
        </w:rPr>
        <w:lastRenderedPageBreak/>
        <w:drawing>
          <wp:inline distT="0" distB="0" distL="0" distR="0" wp14:anchorId="3ED8C382" wp14:editId="1CD11A9C">
            <wp:extent cx="5943600" cy="6038850"/>
            <wp:effectExtent l="0" t="0" r="0" b="0"/>
            <wp:docPr id="4" name="Picture 4" descr="H:\Papers\Wang Alz WGS\Current\pngs v7\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apers\Wang Alz WGS\Current\pngs v7\Picture4.png"/>
                    <pic:cNvPicPr>
                      <a:picLocks noChangeAspect="1" noChangeArrowheads="1"/>
                    </pic:cNvPicPr>
                  </pic:nvPicPr>
                  <pic:blipFill>
                    <a:blip r:embed="rId16"/>
                    <a:srcRect/>
                    <a:stretch>
                      <a:fillRect/>
                    </a:stretch>
                  </pic:blipFill>
                  <pic:spPr bwMode="auto">
                    <a:xfrm>
                      <a:off x="0" y="0"/>
                      <a:ext cx="5943600" cy="6038850"/>
                    </a:xfrm>
                    <a:prstGeom prst="rect">
                      <a:avLst/>
                    </a:prstGeom>
                    <a:noFill/>
                    <a:ln w="9525">
                      <a:noFill/>
                      <a:miter lim="800000"/>
                      <a:headEnd/>
                      <a:tailEnd/>
                    </a:ln>
                  </pic:spPr>
                </pic:pic>
              </a:graphicData>
            </a:graphic>
          </wp:inline>
        </w:drawing>
      </w:r>
    </w:p>
    <w:p w14:paraId="79A7CB2C" w14:textId="77777777" w:rsidR="006E5B7D" w:rsidRPr="00733E3B" w:rsidRDefault="006E5B7D" w:rsidP="006E5B7D">
      <w:pPr>
        <w:pStyle w:val="Normal1"/>
        <w:spacing w:after="120" w:line="360" w:lineRule="auto"/>
      </w:pPr>
      <w:r w:rsidRPr="00733E3B">
        <w:rPr>
          <w:b/>
          <w:bCs/>
        </w:rPr>
        <w:t xml:space="preserve">Figure 4. </w:t>
      </w:r>
      <w:r w:rsidR="002E43D4" w:rsidRPr="00733E3B">
        <w:t>Association results for</w:t>
      </w:r>
      <w:r w:rsidRPr="00733E3B">
        <w:t xml:space="preserve"> ADSP WGS cohort by </w:t>
      </w:r>
      <w:r w:rsidRPr="00733E3B">
        <w:rPr>
          <w:i/>
        </w:rPr>
        <w:t>Bayes-GLMM</w:t>
      </w:r>
      <w:r w:rsidRPr="00733E3B">
        <w:t xml:space="preserve">. </w:t>
      </w:r>
      <w:r w:rsidRPr="00733E3B">
        <w:rPr>
          <w:b/>
          <w:bCs/>
        </w:rPr>
        <w:t xml:space="preserve">(A) </w:t>
      </w:r>
      <w:r w:rsidR="00AD0447" w:rsidRPr="00733E3B">
        <w:t>Results for</w:t>
      </w:r>
      <w:r w:rsidRPr="00733E3B">
        <w:t xml:space="preserve"> 10.3</w:t>
      </w:r>
      <w:r w:rsidR="00671E35" w:rsidRPr="00733E3B">
        <w:t xml:space="preserve"> million</w:t>
      </w:r>
      <w:r w:rsidRPr="00733E3B">
        <w:t xml:space="preserve"> genomic variants by </w:t>
      </w:r>
      <w:r w:rsidRPr="00733E3B">
        <w:rPr>
          <w:i/>
        </w:rPr>
        <w:t>Bayes-GLMM</w:t>
      </w:r>
      <w:r w:rsidRPr="00733E3B">
        <w:t xml:space="preserve"> without kinship correction. Model parameters were estimated by MLE. Variants with </w:t>
      </w:r>
      <w:r w:rsidR="004D3B9A" w:rsidRPr="00733E3B">
        <w:rPr>
          <w:i/>
        </w:rPr>
        <w:t>p</w:t>
      </w:r>
      <w:r w:rsidR="004D3B9A" w:rsidRPr="00733E3B">
        <w:t xml:space="preserve"> &lt;</w:t>
      </w:r>
      <w:r w:rsidRPr="00733E3B">
        <w:t xml:space="preserve"> 0.0001, above the dash</w:t>
      </w:r>
      <w:r w:rsidR="00AD0447" w:rsidRPr="00733E3B">
        <w:t>ed</w:t>
      </w:r>
      <w:r w:rsidRPr="00733E3B">
        <w:t xml:space="preserve"> line, were chosen for the </w:t>
      </w:r>
      <w:r w:rsidR="00AD0447" w:rsidRPr="00733E3B">
        <w:t>full</w:t>
      </w:r>
      <w:r w:rsidRPr="00733E3B">
        <w:t xml:space="preserve"> scan (9726</w:t>
      </w:r>
      <w:r w:rsidR="00AD0447" w:rsidRPr="00733E3B">
        <w:t xml:space="preserve"> variants</w:t>
      </w:r>
      <w:r w:rsidRPr="00733E3B">
        <w:t>).</w:t>
      </w:r>
      <w:r w:rsidRPr="00733E3B">
        <w:rPr>
          <w:b/>
          <w:bCs/>
        </w:rPr>
        <w:t xml:space="preserve"> (B) </w:t>
      </w:r>
      <w:r w:rsidRPr="00733E3B">
        <w:t>GWAS on filtered variants by GLMM with kinship correction. Model parameters were estimated by MCMC sampling. Dashed line was the cutoff of genome wide significance (</w:t>
      </w:r>
      <w:r w:rsidR="004D3B9A" w:rsidRPr="00733E3B">
        <w:rPr>
          <w:i/>
        </w:rPr>
        <w:t>p</w:t>
      </w:r>
      <w:r w:rsidR="004D3B9A" w:rsidRPr="00733E3B">
        <w:t xml:space="preserve"> &lt; 5 x 10</w:t>
      </w:r>
      <w:r w:rsidR="004D3B9A" w:rsidRPr="00733E3B">
        <w:rPr>
          <w:vertAlign w:val="superscript"/>
        </w:rPr>
        <w:t>-8</w:t>
      </w:r>
      <w:r w:rsidRPr="00733E3B">
        <w:t xml:space="preserve">). </w:t>
      </w:r>
    </w:p>
    <w:p w14:paraId="352A5072" w14:textId="77777777" w:rsidR="007017E6" w:rsidRPr="00733E3B" w:rsidRDefault="002E43D4" w:rsidP="007017E6">
      <w:pPr>
        <w:pStyle w:val="Normal1"/>
        <w:spacing w:after="120" w:line="360" w:lineRule="auto"/>
        <w:jc w:val="center"/>
      </w:pPr>
      <w:r w:rsidRPr="00733E3B">
        <w:rPr>
          <w:noProof/>
        </w:rPr>
        <w:lastRenderedPageBreak/>
        <w:drawing>
          <wp:inline distT="0" distB="0" distL="0" distR="0" wp14:anchorId="1CF697FC" wp14:editId="3B3152B3">
            <wp:extent cx="5536820" cy="5270762"/>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7329" cy="5271246"/>
                    </a:xfrm>
                    <a:prstGeom prst="rect">
                      <a:avLst/>
                    </a:prstGeom>
                    <a:noFill/>
                    <a:ln>
                      <a:noFill/>
                    </a:ln>
                  </pic:spPr>
                </pic:pic>
              </a:graphicData>
            </a:graphic>
          </wp:inline>
        </w:drawing>
      </w:r>
    </w:p>
    <w:p w14:paraId="335CE9D3" w14:textId="77777777" w:rsidR="006E5B7D" w:rsidRPr="00733E3B" w:rsidRDefault="006E5B7D" w:rsidP="006E5B7D">
      <w:pPr>
        <w:pStyle w:val="Normal1"/>
        <w:spacing w:after="120" w:line="360" w:lineRule="auto"/>
        <w:rPr>
          <w:b/>
        </w:rPr>
      </w:pPr>
      <w:r w:rsidRPr="00733E3B">
        <w:rPr>
          <w:b/>
          <w:bCs/>
        </w:rPr>
        <w:t xml:space="preserve">Figure 5. </w:t>
      </w:r>
      <w:r w:rsidR="002E43D4" w:rsidRPr="00733E3B">
        <w:rPr>
          <w:bCs/>
        </w:rPr>
        <w:t>Effect sizes and consequences of top variants.</w:t>
      </w:r>
      <w:r w:rsidRPr="00733E3B">
        <w:rPr>
          <w:b/>
          <w:bCs/>
        </w:rPr>
        <w:t xml:space="preserve"> </w:t>
      </w:r>
      <w:r w:rsidR="002E43D4" w:rsidRPr="00733E3B">
        <w:rPr>
          <w:b/>
          <w:bCs/>
        </w:rPr>
        <w:t xml:space="preserve">(A) </w:t>
      </w:r>
      <w:r w:rsidR="004D3B9A" w:rsidRPr="00733E3B">
        <w:t>Allele frequencies and effect sizes for all v</w:t>
      </w:r>
      <w:r w:rsidRPr="00733E3B">
        <w:t>ariants with</w:t>
      </w:r>
      <w:r w:rsidR="004D3B9A" w:rsidRPr="00733E3B">
        <w:t xml:space="preserve"> </w:t>
      </w:r>
      <w:r w:rsidR="004D3B9A" w:rsidRPr="00733E3B">
        <w:rPr>
          <w:i/>
        </w:rPr>
        <w:t>Bayes-GLMM</w:t>
      </w:r>
      <w:r w:rsidR="004D3B9A" w:rsidRPr="00733E3B">
        <w:t xml:space="preserve"> </w:t>
      </w:r>
      <w:proofErr w:type="spellStart"/>
      <w:r w:rsidR="004D3B9A" w:rsidRPr="00733E3B">
        <w:t>dervied</w:t>
      </w:r>
      <w:proofErr w:type="spellEnd"/>
      <w:r w:rsidRPr="00733E3B">
        <w:rPr>
          <w:i/>
        </w:rPr>
        <w:t xml:space="preserve"> </w:t>
      </w:r>
      <w:r w:rsidR="004D3B9A" w:rsidRPr="00733E3B">
        <w:rPr>
          <w:i/>
        </w:rPr>
        <w:t>p</w:t>
      </w:r>
      <w:r w:rsidR="004D3B9A" w:rsidRPr="00733E3B">
        <w:t xml:space="preserve"> &lt;</w:t>
      </w:r>
      <w:r w:rsidRPr="00733E3B">
        <w:t xml:space="preserve"> 1</w:t>
      </w:r>
      <w:r w:rsidR="004D3B9A" w:rsidRPr="00733E3B">
        <w:t xml:space="preserve"> x 10</w:t>
      </w:r>
      <w:r w:rsidRPr="00733E3B">
        <w:rPr>
          <w:vertAlign w:val="superscript"/>
        </w:rPr>
        <w:t>-6</w:t>
      </w:r>
      <w:r w:rsidRPr="00733E3B">
        <w:t>.</w:t>
      </w:r>
      <w:r w:rsidR="004D3B9A" w:rsidRPr="00733E3B">
        <w:t xml:space="preserve"> Positive-effect (</w:t>
      </w:r>
      <w:r w:rsidR="004D3B9A" w:rsidRPr="00733E3B">
        <w:rPr>
          <w:i/>
        </w:rPr>
        <w:t>i.e.</w:t>
      </w:r>
      <w:r w:rsidR="004D3B9A" w:rsidRPr="00733E3B">
        <w:t xml:space="preserve"> risk-increasing) loci are in red and negative-effect loci (</w:t>
      </w:r>
      <w:r w:rsidR="004D3B9A" w:rsidRPr="00733E3B">
        <w:rPr>
          <w:i/>
        </w:rPr>
        <w:t>i.e.</w:t>
      </w:r>
      <w:r w:rsidR="004D3B9A" w:rsidRPr="00733E3B">
        <w:t xml:space="preserve"> protective) in blue.</w:t>
      </w:r>
      <w:r w:rsidR="002E43D4" w:rsidRPr="00733E3B">
        <w:t xml:space="preserve"> </w:t>
      </w:r>
      <w:r w:rsidR="002E43D4" w:rsidRPr="00733E3B">
        <w:rPr>
          <w:b/>
          <w:bCs/>
        </w:rPr>
        <w:t xml:space="preserve">(B) </w:t>
      </w:r>
      <w:r w:rsidR="002E43D4" w:rsidRPr="00733E3B">
        <w:t>Functional consequences of the top variants.</w:t>
      </w:r>
    </w:p>
    <w:p w14:paraId="36449FD4" w14:textId="3CAB4F9B" w:rsidR="008C3C42" w:rsidRDefault="002902D4" w:rsidP="007762AA">
      <w:r>
        <w:lastRenderedPageBreak/>
        <w:pict w14:anchorId="612E80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83.35pt">
            <v:imagedata r:id="rId18" o:title="Figure 6 new"/>
          </v:shape>
        </w:pict>
      </w:r>
    </w:p>
    <w:p w14:paraId="43BA7BA9" w14:textId="77777777" w:rsidR="008C3C42" w:rsidRPr="00733E3B" w:rsidRDefault="008C3C42" w:rsidP="007762AA">
      <w:pPr>
        <w:rPr>
          <w:b/>
        </w:rPr>
      </w:pPr>
    </w:p>
    <w:p w14:paraId="57F9A96A" w14:textId="77777777" w:rsidR="008C3C42" w:rsidRDefault="008C3C42" w:rsidP="008C3C42">
      <w:pPr>
        <w:rPr>
          <w:b/>
        </w:rPr>
      </w:pPr>
      <w:r>
        <w:rPr>
          <w:rFonts w:ascii="Helvetica" w:hAnsi="Helvetica"/>
          <w:b/>
          <w:bCs/>
        </w:rPr>
        <w:t>Figure 6.</w:t>
      </w:r>
      <w:r w:rsidRPr="007762AA">
        <w:rPr>
          <w:b/>
        </w:rPr>
        <w:t xml:space="preserve"> </w:t>
      </w:r>
      <w:r>
        <w:rPr>
          <w:b/>
        </w:rPr>
        <w:t xml:space="preserve">PDGFA and PRKAR1B localize to vascular structures in the mouse brain. </w:t>
      </w:r>
    </w:p>
    <w:p w14:paraId="1FE527DE" w14:textId="2E37C922" w:rsidR="008C3C42" w:rsidRPr="00AC49D3" w:rsidRDefault="008C3C42" w:rsidP="008C3C42">
      <w:pPr>
        <w:rPr>
          <w:b/>
        </w:rPr>
      </w:pPr>
      <w:r w:rsidRPr="008C3C42">
        <w:rPr>
          <w:b/>
        </w:rPr>
        <w:t>(A &amp; B</w:t>
      </w:r>
      <w:r>
        <w:rPr>
          <w:b/>
        </w:rPr>
        <w:t>)</w:t>
      </w:r>
      <w:r>
        <w:t xml:space="preserve"> PDGFA (red) shows close localization to endothelial cells (CD31, A) and basement membrane (COL-IV, B), components of the vascular substructure. </w:t>
      </w:r>
      <w:r w:rsidRPr="008C3C42">
        <w:rPr>
          <w:b/>
        </w:rPr>
        <w:t>(C)</w:t>
      </w:r>
      <w:r>
        <w:t xml:space="preserve"> </w:t>
      </w:r>
      <w:r w:rsidRPr="00AC49D3">
        <w:t>PRKA</w:t>
      </w:r>
      <w:r>
        <w:t>R</w:t>
      </w:r>
      <w:r w:rsidRPr="00AC49D3">
        <w:t>1B</w:t>
      </w:r>
      <w:r>
        <w:t xml:space="preserve"> (red) shows punctate expression in the region of blood vessels (CD31, green). See materials and methods for antibody details. Scale bar = 20 </w:t>
      </w:r>
      <w:r w:rsidRPr="00DA0996">
        <w:rPr>
          <w:rFonts w:ascii="Symbol" w:hAnsi="Symbol"/>
        </w:rPr>
        <w:t></w:t>
      </w:r>
      <w:r>
        <w:t xml:space="preserve">m. </w:t>
      </w:r>
    </w:p>
    <w:p w14:paraId="3DBA65E1" w14:textId="77777777" w:rsidR="006E5B7D" w:rsidRPr="00733E3B" w:rsidRDefault="006E5B7D" w:rsidP="006E5B7D">
      <w:pPr>
        <w:pStyle w:val="Normal1"/>
        <w:spacing w:after="120" w:line="360" w:lineRule="auto"/>
        <w:rPr>
          <w:b/>
          <w:bCs/>
        </w:rPr>
      </w:pPr>
    </w:p>
    <w:p w14:paraId="32E33E3C" w14:textId="77777777" w:rsidR="007017E6" w:rsidRPr="00733E3B" w:rsidRDefault="007017E6" w:rsidP="007017E6">
      <w:pPr>
        <w:pStyle w:val="Normal1"/>
        <w:spacing w:after="120" w:line="360" w:lineRule="auto"/>
        <w:jc w:val="center"/>
        <w:rPr>
          <w:b/>
          <w:bCs/>
        </w:rPr>
      </w:pPr>
      <w:r w:rsidRPr="00733E3B">
        <w:rPr>
          <w:b/>
          <w:bCs/>
          <w:noProof/>
        </w:rPr>
        <w:lastRenderedPageBreak/>
        <w:drawing>
          <wp:inline distT="0" distB="0" distL="0" distR="0" wp14:anchorId="06D957B2" wp14:editId="5B0601A8">
            <wp:extent cx="3495664" cy="5095875"/>
            <wp:effectExtent l="0" t="0" r="0" b="0"/>
            <wp:docPr id="7" name="Picture 7" descr="H:\Papers\Wang Alz WGS\Current\pngs v7\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Papers\Wang Alz WGS\Current\pngs v7\Picture7.png"/>
                    <pic:cNvPicPr>
                      <a:picLocks noChangeAspect="1" noChangeArrowheads="1"/>
                    </pic:cNvPicPr>
                  </pic:nvPicPr>
                  <pic:blipFill>
                    <a:blip r:embed="rId19"/>
                    <a:srcRect/>
                    <a:stretch>
                      <a:fillRect/>
                    </a:stretch>
                  </pic:blipFill>
                  <pic:spPr bwMode="auto">
                    <a:xfrm>
                      <a:off x="0" y="0"/>
                      <a:ext cx="3498190" cy="5099557"/>
                    </a:xfrm>
                    <a:prstGeom prst="rect">
                      <a:avLst/>
                    </a:prstGeom>
                    <a:noFill/>
                    <a:ln w="9525">
                      <a:noFill/>
                      <a:miter lim="800000"/>
                      <a:headEnd/>
                      <a:tailEnd/>
                    </a:ln>
                  </pic:spPr>
                </pic:pic>
              </a:graphicData>
            </a:graphic>
          </wp:inline>
        </w:drawing>
      </w:r>
    </w:p>
    <w:p w14:paraId="0F700355" w14:textId="77777777" w:rsidR="003A44A0" w:rsidRPr="00733E3B" w:rsidRDefault="006E5B7D" w:rsidP="006E5B7D">
      <w:pPr>
        <w:pStyle w:val="Normal1"/>
        <w:spacing w:after="120" w:line="360" w:lineRule="auto"/>
      </w:pPr>
      <w:r w:rsidRPr="00733E3B">
        <w:rPr>
          <w:b/>
          <w:bCs/>
        </w:rPr>
        <w:t xml:space="preserve">Figure 7. </w:t>
      </w:r>
      <w:r w:rsidRPr="00733E3B">
        <w:t xml:space="preserve">Effects of priors on </w:t>
      </w:r>
      <w:r w:rsidRPr="00733E3B">
        <w:rPr>
          <w:b/>
          <w:bCs/>
        </w:rPr>
        <w:t xml:space="preserve">(A) </w:t>
      </w:r>
      <w:r w:rsidRPr="00733E3B">
        <w:t>posterior effect size</w:t>
      </w:r>
      <w:r w:rsidR="004D3B9A" w:rsidRPr="00733E3B">
        <w:t>;</w:t>
      </w:r>
      <w:r w:rsidRPr="00733E3B">
        <w:t xml:space="preserve"> </w:t>
      </w:r>
      <w:r w:rsidRPr="00733E3B">
        <w:rPr>
          <w:b/>
          <w:bCs/>
        </w:rPr>
        <w:t xml:space="preserve">(B) </w:t>
      </w:r>
      <w:r w:rsidRPr="00733E3B">
        <w:t xml:space="preserve">posterior standardized error of the effect size; </w:t>
      </w:r>
      <w:r w:rsidRPr="00733E3B">
        <w:rPr>
          <w:b/>
          <w:bCs/>
        </w:rPr>
        <w:t xml:space="preserve">(C) </w:t>
      </w:r>
      <w:r w:rsidRPr="00733E3B">
        <w:t xml:space="preserve">posterior standardized effect size; and </w:t>
      </w:r>
      <w:r w:rsidRPr="00733E3B">
        <w:rPr>
          <w:b/>
          <w:bCs/>
        </w:rPr>
        <w:t>(D)</w:t>
      </w:r>
      <w:r w:rsidRPr="00733E3B">
        <w:t xml:space="preserve"> posterior p-values. X-axis </w:t>
      </w:r>
      <w:r w:rsidR="004D3B9A" w:rsidRPr="00733E3B">
        <w:t>denotes</w:t>
      </w:r>
      <w:r w:rsidRPr="00733E3B">
        <w:t xml:space="preserve"> prior standardized effect size. </w:t>
      </w:r>
      <w:r w:rsidR="004D3B9A" w:rsidRPr="00733E3B">
        <w:t>The g</w:t>
      </w:r>
      <w:r w:rsidRPr="00733E3B">
        <w:t xml:space="preserve">rey horizontal line in each graph </w:t>
      </w:r>
      <w:r w:rsidR="004D3B9A" w:rsidRPr="00733E3B">
        <w:t>is</w:t>
      </w:r>
      <w:r w:rsidRPr="00733E3B">
        <w:t xml:space="preserve"> the respective posterior estimation when the prior standardized effect size </w:t>
      </w:r>
      <w:r w:rsidR="004D3B9A" w:rsidRPr="00733E3B">
        <w:t>is equal to</w:t>
      </w:r>
      <w:r w:rsidRPr="00733E3B">
        <w:t xml:space="preserve"> 0. The two vertical dashed line</w:t>
      </w:r>
      <w:r w:rsidR="004D3B9A" w:rsidRPr="00733E3B">
        <w:t>s define</w:t>
      </w:r>
      <w:r w:rsidRPr="00733E3B">
        <w:t xml:space="preserve"> a range of prior standardized effect size that increased the posterior </w:t>
      </w:r>
      <w:r w:rsidR="004D3B9A" w:rsidRPr="00733E3B">
        <w:rPr>
          <w:i/>
        </w:rPr>
        <w:t>p</w:t>
      </w:r>
      <w:r w:rsidRPr="00733E3B">
        <w:t>-val</w:t>
      </w:r>
      <w:r w:rsidR="00671E35" w:rsidRPr="00733E3B">
        <w:t>ue compared to a flat prior.</w:t>
      </w:r>
    </w:p>
    <w:p w14:paraId="479D45AE" w14:textId="798F18F7" w:rsidR="003A44A0" w:rsidRPr="00733E3B" w:rsidRDefault="003A44A0" w:rsidP="00121ECA">
      <w:pPr>
        <w:pStyle w:val="Normal1"/>
        <w:spacing w:after="120" w:line="360" w:lineRule="auto"/>
      </w:pPr>
    </w:p>
    <w:p w14:paraId="01BDBAAA" w14:textId="2E0B1134" w:rsidR="00733E3B" w:rsidRPr="00733E3B" w:rsidRDefault="00733E3B" w:rsidP="00121ECA">
      <w:pPr>
        <w:pStyle w:val="Normal1"/>
        <w:spacing w:after="120" w:line="360" w:lineRule="auto"/>
        <w:rPr>
          <w:b/>
        </w:rPr>
      </w:pPr>
      <w:r w:rsidRPr="00733E3B">
        <w:rPr>
          <w:b/>
        </w:rPr>
        <w:t>References</w:t>
      </w:r>
    </w:p>
    <w:p w14:paraId="3BA36DE0" w14:textId="77777777" w:rsidR="00733E3B" w:rsidRPr="00733E3B" w:rsidRDefault="003A44A0" w:rsidP="00121ECA">
      <w:pPr>
        <w:pStyle w:val="Normal1"/>
        <w:spacing w:line="360" w:lineRule="auto"/>
        <w:ind w:left="720" w:hanging="720"/>
        <w:rPr>
          <w:noProof/>
        </w:rPr>
      </w:pPr>
      <w:r w:rsidRPr="00733E3B">
        <w:fldChar w:fldCharType="begin"/>
      </w:r>
      <w:r w:rsidRPr="00733E3B">
        <w:instrText xml:space="preserve"> ADDIN EN.REFLIST </w:instrText>
      </w:r>
      <w:r w:rsidRPr="00733E3B">
        <w:fldChar w:fldCharType="separate"/>
      </w:r>
      <w:bookmarkStart w:id="177" w:name="_ENREF_1"/>
      <w:r w:rsidR="00733E3B" w:rsidRPr="00733E3B">
        <w:rPr>
          <w:noProof/>
        </w:rPr>
        <w:t>1.</w:t>
      </w:r>
      <w:r w:rsidR="00733E3B" w:rsidRPr="00733E3B">
        <w:rPr>
          <w:noProof/>
        </w:rPr>
        <w:tab/>
        <w:t xml:space="preserve">Manolio, T.A., </w:t>
      </w:r>
      <w:r w:rsidR="00733E3B" w:rsidRPr="00733E3B">
        <w:rPr>
          <w:i/>
          <w:noProof/>
        </w:rPr>
        <w:t>Genomewide association studies and assessment of the risk of disease.</w:t>
      </w:r>
      <w:r w:rsidR="00733E3B" w:rsidRPr="00733E3B">
        <w:rPr>
          <w:noProof/>
        </w:rPr>
        <w:t xml:space="preserve"> N Engl J Med, 2010. </w:t>
      </w:r>
      <w:r w:rsidR="00733E3B" w:rsidRPr="00733E3B">
        <w:rPr>
          <w:b/>
          <w:noProof/>
        </w:rPr>
        <w:t>363</w:t>
      </w:r>
      <w:r w:rsidR="00733E3B" w:rsidRPr="00733E3B">
        <w:rPr>
          <w:noProof/>
        </w:rPr>
        <w:t>(2): p. 166-76.</w:t>
      </w:r>
      <w:bookmarkEnd w:id="177"/>
    </w:p>
    <w:p w14:paraId="322DCE61" w14:textId="77777777" w:rsidR="00733E3B" w:rsidRPr="00733E3B" w:rsidRDefault="00733E3B" w:rsidP="00121ECA">
      <w:pPr>
        <w:pStyle w:val="Normal1"/>
        <w:spacing w:line="360" w:lineRule="auto"/>
        <w:ind w:left="720" w:hanging="720"/>
        <w:rPr>
          <w:noProof/>
        </w:rPr>
      </w:pPr>
      <w:bookmarkStart w:id="178" w:name="_ENREF_2"/>
      <w:r w:rsidRPr="00733E3B">
        <w:rPr>
          <w:noProof/>
        </w:rPr>
        <w:lastRenderedPageBreak/>
        <w:t>2.</w:t>
      </w:r>
      <w:r w:rsidRPr="00733E3B">
        <w:rPr>
          <w:noProof/>
        </w:rPr>
        <w:tab/>
        <w:t xml:space="preserve">Welter, D., et al., </w:t>
      </w:r>
      <w:r w:rsidRPr="00733E3B">
        <w:rPr>
          <w:i/>
          <w:noProof/>
        </w:rPr>
        <w:t>The NHGRI GWAS Catalog, a curated resource of SNP-trait associations.</w:t>
      </w:r>
      <w:r w:rsidRPr="00733E3B">
        <w:rPr>
          <w:noProof/>
        </w:rPr>
        <w:t xml:space="preserve"> Nucleic Acids Res, 2014. </w:t>
      </w:r>
      <w:r w:rsidRPr="00733E3B">
        <w:rPr>
          <w:b/>
          <w:noProof/>
        </w:rPr>
        <w:t>42</w:t>
      </w:r>
      <w:r w:rsidRPr="00733E3B">
        <w:rPr>
          <w:noProof/>
        </w:rPr>
        <w:t>(Database issue): p. D1001-6.</w:t>
      </w:r>
      <w:bookmarkEnd w:id="178"/>
    </w:p>
    <w:p w14:paraId="6C90D3A5" w14:textId="77777777" w:rsidR="00733E3B" w:rsidRPr="00733E3B" w:rsidRDefault="00733E3B" w:rsidP="00121ECA">
      <w:pPr>
        <w:pStyle w:val="Normal1"/>
        <w:spacing w:line="360" w:lineRule="auto"/>
        <w:ind w:left="720" w:hanging="720"/>
        <w:rPr>
          <w:noProof/>
        </w:rPr>
      </w:pPr>
      <w:bookmarkStart w:id="179" w:name="_ENREF_3"/>
      <w:r w:rsidRPr="00733E3B">
        <w:rPr>
          <w:noProof/>
        </w:rPr>
        <w:t>3.</w:t>
      </w:r>
      <w:r w:rsidRPr="00733E3B">
        <w:rPr>
          <w:noProof/>
        </w:rPr>
        <w:tab/>
        <w:t xml:space="preserve">The Genomes Project, C., </w:t>
      </w:r>
      <w:r w:rsidRPr="00733E3B">
        <w:rPr>
          <w:i/>
          <w:noProof/>
        </w:rPr>
        <w:t>A global reference for human genetic variation.</w:t>
      </w:r>
      <w:r w:rsidRPr="00733E3B">
        <w:rPr>
          <w:noProof/>
        </w:rPr>
        <w:t xml:space="preserve"> Nature, 2015. </w:t>
      </w:r>
      <w:r w:rsidRPr="00733E3B">
        <w:rPr>
          <w:b/>
          <w:noProof/>
        </w:rPr>
        <w:t>526</w:t>
      </w:r>
      <w:r w:rsidRPr="00733E3B">
        <w:rPr>
          <w:noProof/>
        </w:rPr>
        <w:t>(7571): p. 68-74.</w:t>
      </w:r>
      <w:bookmarkEnd w:id="179"/>
    </w:p>
    <w:p w14:paraId="2447C393" w14:textId="77777777" w:rsidR="00733E3B" w:rsidRPr="00733E3B" w:rsidRDefault="00733E3B" w:rsidP="00121ECA">
      <w:pPr>
        <w:pStyle w:val="Normal1"/>
        <w:spacing w:line="360" w:lineRule="auto"/>
        <w:ind w:left="720" w:hanging="720"/>
        <w:rPr>
          <w:noProof/>
        </w:rPr>
      </w:pPr>
      <w:bookmarkStart w:id="180" w:name="_ENREF_4"/>
      <w:r w:rsidRPr="00733E3B">
        <w:rPr>
          <w:noProof/>
        </w:rPr>
        <w:t>4.</w:t>
      </w:r>
      <w:r w:rsidRPr="00733E3B">
        <w:rPr>
          <w:noProof/>
        </w:rPr>
        <w:tab/>
        <w:t xml:space="preserve">Henderson, C.R., </w:t>
      </w:r>
      <w:r w:rsidRPr="00733E3B">
        <w:rPr>
          <w:i/>
          <w:noProof/>
        </w:rPr>
        <w:t>Estimation of Variance and Covariance Components.</w:t>
      </w:r>
      <w:r w:rsidRPr="00733E3B">
        <w:rPr>
          <w:noProof/>
        </w:rPr>
        <w:t xml:space="preserve"> Biometrics, 1953. </w:t>
      </w:r>
      <w:r w:rsidRPr="00733E3B">
        <w:rPr>
          <w:b/>
          <w:noProof/>
        </w:rPr>
        <w:t>9</w:t>
      </w:r>
      <w:r w:rsidRPr="00733E3B">
        <w:rPr>
          <w:noProof/>
        </w:rPr>
        <w:t>(2): p. 226-252.</w:t>
      </w:r>
      <w:bookmarkEnd w:id="180"/>
    </w:p>
    <w:p w14:paraId="486C9B1B" w14:textId="77777777" w:rsidR="00733E3B" w:rsidRPr="00733E3B" w:rsidRDefault="00733E3B" w:rsidP="00121ECA">
      <w:pPr>
        <w:pStyle w:val="Normal1"/>
        <w:spacing w:line="360" w:lineRule="auto"/>
        <w:ind w:left="720" w:hanging="720"/>
        <w:rPr>
          <w:noProof/>
        </w:rPr>
      </w:pPr>
      <w:bookmarkStart w:id="181" w:name="_ENREF_5"/>
      <w:r w:rsidRPr="00733E3B">
        <w:rPr>
          <w:noProof/>
        </w:rPr>
        <w:t>5.</w:t>
      </w:r>
      <w:r w:rsidRPr="00733E3B">
        <w:rPr>
          <w:noProof/>
        </w:rPr>
        <w:tab/>
        <w:t xml:space="preserve">Chen, H., et al., </w:t>
      </w:r>
      <w:r w:rsidRPr="00733E3B">
        <w:rPr>
          <w:i/>
          <w:noProof/>
        </w:rPr>
        <w:t>Control for Population Structure and Relatedness for Binary Traits in Genetic Association Studies via Logistic Mixed Models.</w:t>
      </w:r>
      <w:r w:rsidRPr="00733E3B">
        <w:rPr>
          <w:noProof/>
        </w:rPr>
        <w:t xml:space="preserve"> Am J Hum Genet, 2016. </w:t>
      </w:r>
      <w:r w:rsidRPr="00733E3B">
        <w:rPr>
          <w:b/>
          <w:noProof/>
        </w:rPr>
        <w:t>98</w:t>
      </w:r>
      <w:r w:rsidRPr="00733E3B">
        <w:rPr>
          <w:noProof/>
        </w:rPr>
        <w:t>(4): p. 653-66.</w:t>
      </w:r>
      <w:bookmarkEnd w:id="181"/>
    </w:p>
    <w:p w14:paraId="36DF7968" w14:textId="77777777" w:rsidR="00733E3B" w:rsidRPr="00733E3B" w:rsidRDefault="00733E3B" w:rsidP="00121ECA">
      <w:pPr>
        <w:pStyle w:val="Normal1"/>
        <w:spacing w:line="360" w:lineRule="auto"/>
        <w:ind w:left="720" w:hanging="720"/>
        <w:rPr>
          <w:noProof/>
        </w:rPr>
      </w:pPr>
      <w:bookmarkStart w:id="182" w:name="_ENREF_6"/>
      <w:r w:rsidRPr="00733E3B">
        <w:rPr>
          <w:noProof/>
        </w:rPr>
        <w:t>6.</w:t>
      </w:r>
      <w:r w:rsidRPr="00733E3B">
        <w:rPr>
          <w:noProof/>
        </w:rPr>
        <w:tab/>
        <w:t xml:space="preserve">Cheng, R., et al., </w:t>
      </w:r>
      <w:r w:rsidRPr="00733E3B">
        <w:rPr>
          <w:i/>
          <w:noProof/>
        </w:rPr>
        <w:t>QTLRel: an R package for genome-wide association studies in which relatedness is a concern.</w:t>
      </w:r>
      <w:r w:rsidRPr="00733E3B">
        <w:rPr>
          <w:noProof/>
        </w:rPr>
        <w:t xml:space="preserve"> BMC Genet, 2011. </w:t>
      </w:r>
      <w:r w:rsidRPr="00733E3B">
        <w:rPr>
          <w:b/>
          <w:noProof/>
        </w:rPr>
        <w:t>12</w:t>
      </w:r>
      <w:r w:rsidRPr="00733E3B">
        <w:rPr>
          <w:noProof/>
        </w:rPr>
        <w:t>: p. 66.</w:t>
      </w:r>
      <w:bookmarkEnd w:id="182"/>
    </w:p>
    <w:p w14:paraId="041A4C52" w14:textId="77777777" w:rsidR="00733E3B" w:rsidRPr="00733E3B" w:rsidRDefault="00733E3B" w:rsidP="00121ECA">
      <w:pPr>
        <w:pStyle w:val="Normal1"/>
        <w:spacing w:line="360" w:lineRule="auto"/>
        <w:ind w:left="720" w:hanging="720"/>
        <w:rPr>
          <w:noProof/>
        </w:rPr>
      </w:pPr>
      <w:bookmarkStart w:id="183" w:name="_ENREF_7"/>
      <w:r w:rsidRPr="00733E3B">
        <w:rPr>
          <w:noProof/>
        </w:rPr>
        <w:t>7.</w:t>
      </w:r>
      <w:r w:rsidRPr="00733E3B">
        <w:rPr>
          <w:noProof/>
        </w:rPr>
        <w:tab/>
        <w:t xml:space="preserve">Gatti, D.M., et al., </w:t>
      </w:r>
      <w:r w:rsidRPr="00733E3B">
        <w:rPr>
          <w:i/>
          <w:noProof/>
        </w:rPr>
        <w:t>Quantitative trait locus mapping methods for diversity outbred mice.</w:t>
      </w:r>
      <w:r w:rsidRPr="00733E3B">
        <w:rPr>
          <w:noProof/>
        </w:rPr>
        <w:t xml:space="preserve"> G3 (Bethesda), 2014. </w:t>
      </w:r>
      <w:r w:rsidRPr="00733E3B">
        <w:rPr>
          <w:b/>
          <w:noProof/>
        </w:rPr>
        <w:t>4</w:t>
      </w:r>
      <w:r w:rsidRPr="00733E3B">
        <w:rPr>
          <w:noProof/>
        </w:rPr>
        <w:t>(9): p. 1623-33.</w:t>
      </w:r>
      <w:bookmarkEnd w:id="183"/>
    </w:p>
    <w:p w14:paraId="3ED899C9" w14:textId="77777777" w:rsidR="00733E3B" w:rsidRPr="00733E3B" w:rsidRDefault="00733E3B" w:rsidP="00121ECA">
      <w:pPr>
        <w:pStyle w:val="Normal1"/>
        <w:spacing w:line="360" w:lineRule="auto"/>
        <w:ind w:left="720" w:hanging="720"/>
        <w:rPr>
          <w:noProof/>
        </w:rPr>
      </w:pPr>
      <w:bookmarkStart w:id="184" w:name="_ENREF_8"/>
      <w:r w:rsidRPr="00733E3B">
        <w:rPr>
          <w:noProof/>
        </w:rPr>
        <w:t>8.</w:t>
      </w:r>
      <w:r w:rsidRPr="00733E3B">
        <w:rPr>
          <w:noProof/>
        </w:rPr>
        <w:tab/>
        <w:t xml:space="preserve">Gilmour, A.R., R. Thompson, and B.R. Cullis, </w:t>
      </w:r>
      <w:r w:rsidRPr="00733E3B">
        <w:rPr>
          <w:i/>
          <w:noProof/>
        </w:rPr>
        <w:t>Average Information REML: An Efficient Algorithm for Variance Parameter Estimation in Linear Mixed Models.</w:t>
      </w:r>
      <w:r w:rsidRPr="00733E3B">
        <w:rPr>
          <w:noProof/>
        </w:rPr>
        <w:t xml:space="preserve"> Biometrics, 1995. </w:t>
      </w:r>
      <w:r w:rsidRPr="00733E3B">
        <w:rPr>
          <w:b/>
          <w:noProof/>
        </w:rPr>
        <w:t>51</w:t>
      </w:r>
      <w:r w:rsidRPr="00733E3B">
        <w:rPr>
          <w:noProof/>
        </w:rPr>
        <w:t>(4): p. 1440-1450.</w:t>
      </w:r>
      <w:bookmarkEnd w:id="184"/>
    </w:p>
    <w:p w14:paraId="67C8EAF8" w14:textId="77777777" w:rsidR="00733E3B" w:rsidRPr="00733E3B" w:rsidRDefault="00733E3B" w:rsidP="00121ECA">
      <w:pPr>
        <w:pStyle w:val="Normal1"/>
        <w:spacing w:line="360" w:lineRule="auto"/>
        <w:ind w:left="720" w:hanging="720"/>
        <w:rPr>
          <w:noProof/>
        </w:rPr>
      </w:pPr>
      <w:bookmarkStart w:id="185" w:name="_ENREF_9"/>
      <w:r w:rsidRPr="00733E3B">
        <w:rPr>
          <w:noProof/>
        </w:rPr>
        <w:t>9.</w:t>
      </w:r>
      <w:r w:rsidRPr="00733E3B">
        <w:rPr>
          <w:noProof/>
        </w:rPr>
        <w:tab/>
        <w:t xml:space="preserve">Kang, H.M., et al., </w:t>
      </w:r>
      <w:r w:rsidRPr="00733E3B">
        <w:rPr>
          <w:i/>
          <w:noProof/>
        </w:rPr>
        <w:t>Efficient control of population structure in model organism association mapping.</w:t>
      </w:r>
      <w:r w:rsidRPr="00733E3B">
        <w:rPr>
          <w:noProof/>
        </w:rPr>
        <w:t xml:space="preserve"> Genetics, 2008. </w:t>
      </w:r>
      <w:r w:rsidRPr="00733E3B">
        <w:rPr>
          <w:b/>
          <w:noProof/>
        </w:rPr>
        <w:t>178</w:t>
      </w:r>
      <w:r w:rsidRPr="00733E3B">
        <w:rPr>
          <w:noProof/>
        </w:rPr>
        <w:t>(3): p. 1709-23.</w:t>
      </w:r>
      <w:bookmarkEnd w:id="185"/>
    </w:p>
    <w:p w14:paraId="54F29E15" w14:textId="77777777" w:rsidR="00733E3B" w:rsidRPr="00733E3B" w:rsidRDefault="00733E3B" w:rsidP="00121ECA">
      <w:pPr>
        <w:pStyle w:val="Normal1"/>
        <w:spacing w:line="360" w:lineRule="auto"/>
        <w:ind w:left="720" w:hanging="720"/>
        <w:rPr>
          <w:noProof/>
        </w:rPr>
      </w:pPr>
      <w:bookmarkStart w:id="186" w:name="_ENREF_10"/>
      <w:r w:rsidRPr="00733E3B">
        <w:rPr>
          <w:noProof/>
        </w:rPr>
        <w:t>10.</w:t>
      </w:r>
      <w:r w:rsidRPr="00733E3B">
        <w:rPr>
          <w:noProof/>
        </w:rPr>
        <w:tab/>
        <w:t xml:space="preserve">Lippert, C., et al., </w:t>
      </w:r>
      <w:r w:rsidRPr="00733E3B">
        <w:rPr>
          <w:i/>
          <w:noProof/>
        </w:rPr>
        <w:t>FaST linear mixed models for genome-wide association studies.</w:t>
      </w:r>
      <w:r w:rsidRPr="00733E3B">
        <w:rPr>
          <w:noProof/>
        </w:rPr>
        <w:t xml:space="preserve"> Nat Methods, 2011. </w:t>
      </w:r>
      <w:r w:rsidRPr="00733E3B">
        <w:rPr>
          <w:b/>
          <w:noProof/>
        </w:rPr>
        <w:t>8</w:t>
      </w:r>
      <w:r w:rsidRPr="00733E3B">
        <w:rPr>
          <w:noProof/>
        </w:rPr>
        <w:t>(10): p. 833-5.</w:t>
      </w:r>
      <w:bookmarkEnd w:id="186"/>
    </w:p>
    <w:p w14:paraId="2F72C34A" w14:textId="77777777" w:rsidR="00733E3B" w:rsidRPr="00733E3B" w:rsidRDefault="00733E3B" w:rsidP="00121ECA">
      <w:pPr>
        <w:pStyle w:val="Normal1"/>
        <w:spacing w:line="360" w:lineRule="auto"/>
        <w:ind w:left="720" w:hanging="720"/>
        <w:rPr>
          <w:noProof/>
        </w:rPr>
      </w:pPr>
      <w:bookmarkStart w:id="187" w:name="_ENREF_11"/>
      <w:r w:rsidRPr="00733E3B">
        <w:rPr>
          <w:noProof/>
        </w:rPr>
        <w:t>11.</w:t>
      </w:r>
      <w:r w:rsidRPr="00733E3B">
        <w:rPr>
          <w:noProof/>
        </w:rPr>
        <w:tab/>
        <w:t xml:space="preserve">Zhang, Z., et al., </w:t>
      </w:r>
      <w:r w:rsidRPr="00733E3B">
        <w:rPr>
          <w:i/>
          <w:noProof/>
        </w:rPr>
        <w:t>Mixed linear model approach adapted for genome-wide association studies.</w:t>
      </w:r>
      <w:r w:rsidRPr="00733E3B">
        <w:rPr>
          <w:noProof/>
        </w:rPr>
        <w:t xml:space="preserve"> Nat Genet, 2010. </w:t>
      </w:r>
      <w:r w:rsidRPr="00733E3B">
        <w:rPr>
          <w:b/>
          <w:noProof/>
        </w:rPr>
        <w:t>42</w:t>
      </w:r>
      <w:r w:rsidRPr="00733E3B">
        <w:rPr>
          <w:noProof/>
        </w:rPr>
        <w:t>(4): p. 355-60.</w:t>
      </w:r>
      <w:bookmarkEnd w:id="187"/>
    </w:p>
    <w:p w14:paraId="78843644" w14:textId="77777777" w:rsidR="00733E3B" w:rsidRPr="00733E3B" w:rsidRDefault="00733E3B" w:rsidP="00121ECA">
      <w:pPr>
        <w:pStyle w:val="Normal1"/>
        <w:spacing w:line="360" w:lineRule="auto"/>
        <w:ind w:left="720" w:hanging="720"/>
        <w:rPr>
          <w:noProof/>
        </w:rPr>
      </w:pPr>
      <w:bookmarkStart w:id="188" w:name="_ENREF_12"/>
      <w:r w:rsidRPr="00733E3B">
        <w:rPr>
          <w:noProof/>
        </w:rPr>
        <w:t>12.</w:t>
      </w:r>
      <w:r w:rsidRPr="00733E3B">
        <w:rPr>
          <w:noProof/>
        </w:rPr>
        <w:tab/>
        <w:t xml:space="preserve">Zhou, X. and M. Stephens, </w:t>
      </w:r>
      <w:r w:rsidRPr="00733E3B">
        <w:rPr>
          <w:i/>
          <w:noProof/>
        </w:rPr>
        <w:t>Efficient multivariate linear mixed model algorithms for genome-wide association studies.</w:t>
      </w:r>
      <w:r w:rsidRPr="00733E3B">
        <w:rPr>
          <w:noProof/>
        </w:rPr>
        <w:t xml:space="preserve"> Nat Methods, 2014. </w:t>
      </w:r>
      <w:r w:rsidRPr="00733E3B">
        <w:rPr>
          <w:b/>
          <w:noProof/>
        </w:rPr>
        <w:t>11</w:t>
      </w:r>
      <w:r w:rsidRPr="00733E3B">
        <w:rPr>
          <w:noProof/>
        </w:rPr>
        <w:t>(4): p. 407-9.</w:t>
      </w:r>
      <w:bookmarkEnd w:id="188"/>
    </w:p>
    <w:p w14:paraId="56F0055E" w14:textId="77777777" w:rsidR="00733E3B" w:rsidRPr="00733E3B" w:rsidRDefault="00733E3B" w:rsidP="00121ECA">
      <w:pPr>
        <w:pStyle w:val="Normal1"/>
        <w:spacing w:line="360" w:lineRule="auto"/>
        <w:ind w:left="720" w:hanging="720"/>
        <w:rPr>
          <w:noProof/>
        </w:rPr>
      </w:pPr>
      <w:bookmarkStart w:id="189" w:name="_ENREF_13"/>
      <w:r w:rsidRPr="00733E3B">
        <w:rPr>
          <w:noProof/>
        </w:rPr>
        <w:t>13.</w:t>
      </w:r>
      <w:r w:rsidRPr="00733E3B">
        <w:rPr>
          <w:noProof/>
        </w:rPr>
        <w:tab/>
        <w:t xml:space="preserve">Kavvoura, F.K. and J.P. Ioannidis, </w:t>
      </w:r>
      <w:r w:rsidRPr="00733E3B">
        <w:rPr>
          <w:i/>
          <w:noProof/>
        </w:rPr>
        <w:t>Methods for meta-analysis in genetic association studies: a review of their potential and pitfalls.</w:t>
      </w:r>
      <w:r w:rsidRPr="00733E3B">
        <w:rPr>
          <w:noProof/>
        </w:rPr>
        <w:t xml:space="preserve"> Hum Genet, 2008. </w:t>
      </w:r>
      <w:r w:rsidRPr="00733E3B">
        <w:rPr>
          <w:b/>
          <w:noProof/>
        </w:rPr>
        <w:t>123</w:t>
      </w:r>
      <w:r w:rsidRPr="00733E3B">
        <w:rPr>
          <w:noProof/>
        </w:rPr>
        <w:t>(1): p. 1-14.</w:t>
      </w:r>
      <w:bookmarkEnd w:id="189"/>
    </w:p>
    <w:p w14:paraId="2840B18E" w14:textId="77777777" w:rsidR="00733E3B" w:rsidRPr="00733E3B" w:rsidRDefault="00733E3B" w:rsidP="00121ECA">
      <w:pPr>
        <w:pStyle w:val="Normal1"/>
        <w:spacing w:line="360" w:lineRule="auto"/>
        <w:ind w:left="720" w:hanging="720"/>
        <w:rPr>
          <w:noProof/>
        </w:rPr>
      </w:pPr>
      <w:bookmarkStart w:id="190" w:name="_ENREF_14"/>
      <w:r w:rsidRPr="00733E3B">
        <w:rPr>
          <w:noProof/>
        </w:rPr>
        <w:t>14.</w:t>
      </w:r>
      <w:r w:rsidRPr="00733E3B">
        <w:rPr>
          <w:noProof/>
        </w:rPr>
        <w:tab/>
        <w:t xml:space="preserve">Carpenter, B., et al., </w:t>
      </w:r>
      <w:r w:rsidRPr="00733E3B">
        <w:rPr>
          <w:i/>
          <w:noProof/>
        </w:rPr>
        <w:t>Stan: A Probabilistic Programming Language.</w:t>
      </w:r>
      <w:r w:rsidRPr="00733E3B">
        <w:rPr>
          <w:noProof/>
        </w:rPr>
        <w:t xml:space="preserve"> 2017, 2017. </w:t>
      </w:r>
      <w:r w:rsidRPr="00733E3B">
        <w:rPr>
          <w:b/>
          <w:noProof/>
        </w:rPr>
        <w:t>76</w:t>
      </w:r>
      <w:r w:rsidRPr="00733E3B">
        <w:rPr>
          <w:noProof/>
        </w:rPr>
        <w:t>(1): p. 32.</w:t>
      </w:r>
      <w:bookmarkEnd w:id="190"/>
    </w:p>
    <w:p w14:paraId="5E13132C" w14:textId="77777777" w:rsidR="00733E3B" w:rsidRPr="00733E3B" w:rsidRDefault="00733E3B" w:rsidP="00121ECA">
      <w:pPr>
        <w:pStyle w:val="Normal1"/>
        <w:spacing w:line="360" w:lineRule="auto"/>
        <w:ind w:left="720" w:hanging="720"/>
        <w:rPr>
          <w:noProof/>
        </w:rPr>
      </w:pPr>
      <w:bookmarkStart w:id="191" w:name="_ENREF_15"/>
      <w:r w:rsidRPr="00733E3B">
        <w:rPr>
          <w:noProof/>
        </w:rPr>
        <w:t>15.</w:t>
      </w:r>
      <w:r w:rsidRPr="00733E3B">
        <w:rPr>
          <w:noProof/>
        </w:rPr>
        <w:tab/>
        <w:t xml:space="preserve">Gelman, A., et al., </w:t>
      </w:r>
      <w:r w:rsidRPr="00733E3B">
        <w:rPr>
          <w:i/>
          <w:noProof/>
        </w:rPr>
        <w:t>Bayesian Data Analysis</w:t>
      </w:r>
      <w:r w:rsidRPr="00733E3B">
        <w:rPr>
          <w:noProof/>
        </w:rPr>
        <w:t>. Third Edition ed. CRC Texts in Statistical Science. 2013: Chapman and Hall/CRC. 675.</w:t>
      </w:r>
      <w:bookmarkEnd w:id="191"/>
    </w:p>
    <w:p w14:paraId="73766326" w14:textId="77777777" w:rsidR="00733E3B" w:rsidRPr="00733E3B" w:rsidRDefault="00733E3B" w:rsidP="00121ECA">
      <w:pPr>
        <w:pStyle w:val="Normal1"/>
        <w:spacing w:line="360" w:lineRule="auto"/>
        <w:ind w:left="720" w:hanging="720"/>
        <w:rPr>
          <w:noProof/>
        </w:rPr>
      </w:pPr>
      <w:bookmarkStart w:id="192" w:name="_ENREF_16"/>
      <w:r w:rsidRPr="00733E3B">
        <w:rPr>
          <w:noProof/>
        </w:rPr>
        <w:t>16.</w:t>
      </w:r>
      <w:r w:rsidRPr="00733E3B">
        <w:rPr>
          <w:noProof/>
        </w:rPr>
        <w:tab/>
        <w:t xml:space="preserve">Newcombe, P.J., et al., </w:t>
      </w:r>
      <w:r w:rsidRPr="00733E3B">
        <w:rPr>
          <w:i/>
          <w:noProof/>
        </w:rPr>
        <w:t>Multilocus Bayesian meta-analysis of gene-disease associations.</w:t>
      </w:r>
      <w:r w:rsidRPr="00733E3B">
        <w:rPr>
          <w:noProof/>
        </w:rPr>
        <w:t xml:space="preserve"> Am J Hum Genet, 2009. </w:t>
      </w:r>
      <w:r w:rsidRPr="00733E3B">
        <w:rPr>
          <w:b/>
          <w:noProof/>
        </w:rPr>
        <w:t>84</w:t>
      </w:r>
      <w:r w:rsidRPr="00733E3B">
        <w:rPr>
          <w:noProof/>
        </w:rPr>
        <w:t>(5): p. 567-80.</w:t>
      </w:r>
      <w:bookmarkEnd w:id="192"/>
    </w:p>
    <w:p w14:paraId="06A13E98" w14:textId="77777777" w:rsidR="00733E3B" w:rsidRPr="00733E3B" w:rsidRDefault="00733E3B" w:rsidP="00121ECA">
      <w:pPr>
        <w:pStyle w:val="Normal1"/>
        <w:spacing w:line="360" w:lineRule="auto"/>
        <w:ind w:left="720" w:hanging="720"/>
        <w:rPr>
          <w:noProof/>
        </w:rPr>
      </w:pPr>
      <w:bookmarkStart w:id="193" w:name="_ENREF_17"/>
      <w:r w:rsidRPr="00733E3B">
        <w:rPr>
          <w:noProof/>
        </w:rPr>
        <w:t>17.</w:t>
      </w:r>
      <w:r w:rsidRPr="00733E3B">
        <w:rPr>
          <w:noProof/>
        </w:rPr>
        <w:tab/>
        <w:t xml:space="preserve">Stephens, M. and D.J. Balding, </w:t>
      </w:r>
      <w:r w:rsidRPr="00733E3B">
        <w:rPr>
          <w:i/>
          <w:noProof/>
        </w:rPr>
        <w:t>Bayesian statistical methods for genetic association studies.</w:t>
      </w:r>
      <w:r w:rsidRPr="00733E3B">
        <w:rPr>
          <w:noProof/>
        </w:rPr>
        <w:t xml:space="preserve"> Nat Rev Genet, 2009. </w:t>
      </w:r>
      <w:r w:rsidRPr="00733E3B">
        <w:rPr>
          <w:b/>
          <w:noProof/>
        </w:rPr>
        <w:t>10</w:t>
      </w:r>
      <w:r w:rsidRPr="00733E3B">
        <w:rPr>
          <w:noProof/>
        </w:rPr>
        <w:t>(10): p. 681-90.</w:t>
      </w:r>
      <w:bookmarkEnd w:id="193"/>
    </w:p>
    <w:p w14:paraId="3CCB7B3C" w14:textId="77777777" w:rsidR="00733E3B" w:rsidRPr="00733E3B" w:rsidRDefault="00733E3B" w:rsidP="00121ECA">
      <w:pPr>
        <w:pStyle w:val="Normal1"/>
        <w:spacing w:line="360" w:lineRule="auto"/>
        <w:ind w:left="720" w:hanging="720"/>
        <w:rPr>
          <w:noProof/>
        </w:rPr>
      </w:pPr>
      <w:bookmarkStart w:id="194" w:name="_ENREF_18"/>
      <w:r w:rsidRPr="00733E3B">
        <w:rPr>
          <w:noProof/>
        </w:rPr>
        <w:lastRenderedPageBreak/>
        <w:t>18.</w:t>
      </w:r>
      <w:r w:rsidRPr="00733E3B">
        <w:rPr>
          <w:noProof/>
        </w:rPr>
        <w:tab/>
        <w:t xml:space="preserve">Verzilli, C., et al., </w:t>
      </w:r>
      <w:r w:rsidRPr="00733E3B">
        <w:rPr>
          <w:i/>
          <w:noProof/>
        </w:rPr>
        <w:t>Bayesian meta-analysis of genetic association studies with different sets of markers.</w:t>
      </w:r>
      <w:r w:rsidRPr="00733E3B">
        <w:rPr>
          <w:noProof/>
        </w:rPr>
        <w:t xml:space="preserve"> Am J Hum Genet, 2008. </w:t>
      </w:r>
      <w:r w:rsidRPr="00733E3B">
        <w:rPr>
          <w:b/>
          <w:noProof/>
        </w:rPr>
        <w:t>82</w:t>
      </w:r>
      <w:r w:rsidRPr="00733E3B">
        <w:rPr>
          <w:noProof/>
        </w:rPr>
        <w:t>(4): p. 859-72.</w:t>
      </w:r>
      <w:bookmarkEnd w:id="194"/>
    </w:p>
    <w:p w14:paraId="1A5882A8" w14:textId="77777777" w:rsidR="00733E3B" w:rsidRPr="00733E3B" w:rsidRDefault="00733E3B" w:rsidP="00121ECA">
      <w:pPr>
        <w:pStyle w:val="Normal1"/>
        <w:spacing w:line="360" w:lineRule="auto"/>
        <w:ind w:left="720" w:hanging="720"/>
        <w:rPr>
          <w:noProof/>
        </w:rPr>
      </w:pPr>
      <w:bookmarkStart w:id="195" w:name="_ENREF_19"/>
      <w:r w:rsidRPr="00733E3B">
        <w:rPr>
          <w:noProof/>
        </w:rPr>
        <w:t>19.</w:t>
      </w:r>
      <w:r w:rsidRPr="00733E3B">
        <w:rPr>
          <w:noProof/>
        </w:rPr>
        <w:tab/>
        <w:t xml:space="preserve">Bertram, L. and R.E. Tanzi, </w:t>
      </w:r>
      <w:r w:rsidRPr="00733E3B">
        <w:rPr>
          <w:i/>
          <w:noProof/>
        </w:rPr>
        <w:t>Thirty years of Alzheimer's disease genetics: the implications of systematic meta-analyses.</w:t>
      </w:r>
      <w:r w:rsidRPr="00733E3B">
        <w:rPr>
          <w:noProof/>
        </w:rPr>
        <w:t xml:space="preserve"> Nat Rev Neurosci, 2008. </w:t>
      </w:r>
      <w:r w:rsidRPr="00733E3B">
        <w:rPr>
          <w:b/>
          <w:noProof/>
        </w:rPr>
        <w:t>9</w:t>
      </w:r>
      <w:r w:rsidRPr="00733E3B">
        <w:rPr>
          <w:noProof/>
        </w:rPr>
        <w:t>(10): p. 768-78.</w:t>
      </w:r>
      <w:bookmarkEnd w:id="195"/>
    </w:p>
    <w:p w14:paraId="21046C13" w14:textId="77777777" w:rsidR="00733E3B" w:rsidRPr="00733E3B" w:rsidRDefault="00733E3B" w:rsidP="00121ECA">
      <w:pPr>
        <w:pStyle w:val="Normal1"/>
        <w:spacing w:line="360" w:lineRule="auto"/>
        <w:ind w:left="720" w:hanging="720"/>
        <w:rPr>
          <w:noProof/>
        </w:rPr>
      </w:pPr>
      <w:bookmarkStart w:id="196" w:name="_ENREF_20"/>
      <w:r w:rsidRPr="00733E3B">
        <w:rPr>
          <w:noProof/>
        </w:rPr>
        <w:t>20.</w:t>
      </w:r>
      <w:r w:rsidRPr="00733E3B">
        <w:rPr>
          <w:noProof/>
        </w:rPr>
        <w:tab/>
        <w:t xml:space="preserve">Guerreiro, R., et al., </w:t>
      </w:r>
      <w:r w:rsidRPr="00733E3B">
        <w:rPr>
          <w:i/>
          <w:noProof/>
        </w:rPr>
        <w:t>TREM2 variants in Alzheimer's disease.</w:t>
      </w:r>
      <w:r w:rsidRPr="00733E3B">
        <w:rPr>
          <w:noProof/>
        </w:rPr>
        <w:t xml:space="preserve"> N Engl J Med, 2013. </w:t>
      </w:r>
      <w:r w:rsidRPr="00733E3B">
        <w:rPr>
          <w:b/>
          <w:noProof/>
        </w:rPr>
        <w:t>368</w:t>
      </w:r>
      <w:r w:rsidRPr="00733E3B">
        <w:rPr>
          <w:noProof/>
        </w:rPr>
        <w:t>(2): p. 117-27.</w:t>
      </w:r>
      <w:bookmarkEnd w:id="196"/>
    </w:p>
    <w:p w14:paraId="7527E0D8" w14:textId="77777777" w:rsidR="00733E3B" w:rsidRPr="00733E3B" w:rsidRDefault="00733E3B" w:rsidP="00121ECA">
      <w:pPr>
        <w:pStyle w:val="Normal1"/>
        <w:spacing w:line="360" w:lineRule="auto"/>
        <w:ind w:left="720" w:hanging="720"/>
        <w:rPr>
          <w:noProof/>
        </w:rPr>
      </w:pPr>
      <w:bookmarkStart w:id="197" w:name="_ENREF_21"/>
      <w:r w:rsidRPr="00733E3B">
        <w:rPr>
          <w:noProof/>
        </w:rPr>
        <w:t>21.</w:t>
      </w:r>
      <w:r w:rsidRPr="00733E3B">
        <w:rPr>
          <w:noProof/>
        </w:rPr>
        <w:tab/>
        <w:t xml:space="preserve">Jonsson, T., et al., </w:t>
      </w:r>
      <w:r w:rsidRPr="00733E3B">
        <w:rPr>
          <w:i/>
          <w:noProof/>
        </w:rPr>
        <w:t>Variant of TREM2 associated with the risk of Alzheimer's disease.</w:t>
      </w:r>
      <w:r w:rsidRPr="00733E3B">
        <w:rPr>
          <w:noProof/>
        </w:rPr>
        <w:t xml:space="preserve"> N Engl J Med, 2013. </w:t>
      </w:r>
      <w:r w:rsidRPr="00733E3B">
        <w:rPr>
          <w:b/>
          <w:noProof/>
        </w:rPr>
        <w:t>368</w:t>
      </w:r>
      <w:r w:rsidRPr="00733E3B">
        <w:rPr>
          <w:noProof/>
        </w:rPr>
        <w:t>(2): p. 107-16.</w:t>
      </w:r>
      <w:bookmarkEnd w:id="197"/>
    </w:p>
    <w:p w14:paraId="03C0CEB9" w14:textId="77777777" w:rsidR="00733E3B" w:rsidRPr="00733E3B" w:rsidRDefault="00733E3B" w:rsidP="00121ECA">
      <w:pPr>
        <w:pStyle w:val="Normal1"/>
        <w:spacing w:line="360" w:lineRule="auto"/>
        <w:ind w:left="720" w:hanging="720"/>
        <w:rPr>
          <w:noProof/>
        </w:rPr>
      </w:pPr>
      <w:bookmarkStart w:id="198" w:name="_ENREF_22"/>
      <w:r w:rsidRPr="00733E3B">
        <w:rPr>
          <w:noProof/>
        </w:rPr>
        <w:t>22.</w:t>
      </w:r>
      <w:r w:rsidRPr="00733E3B">
        <w:rPr>
          <w:noProof/>
        </w:rPr>
        <w:tab/>
        <w:t xml:space="preserve">Harold, D., et al., </w:t>
      </w:r>
      <w:r w:rsidRPr="00733E3B">
        <w:rPr>
          <w:i/>
          <w:noProof/>
        </w:rPr>
        <w:t>Genome-wide association study identifies variants at CLU and PICALM associated with Alzheimer's disease.</w:t>
      </w:r>
      <w:r w:rsidRPr="00733E3B">
        <w:rPr>
          <w:noProof/>
        </w:rPr>
        <w:t xml:space="preserve"> Nat Genet, 2009. </w:t>
      </w:r>
      <w:r w:rsidRPr="00733E3B">
        <w:rPr>
          <w:b/>
          <w:noProof/>
        </w:rPr>
        <w:t>41</w:t>
      </w:r>
      <w:r w:rsidRPr="00733E3B">
        <w:rPr>
          <w:noProof/>
        </w:rPr>
        <w:t>(10): p. 1088-93.</w:t>
      </w:r>
      <w:bookmarkEnd w:id="198"/>
    </w:p>
    <w:p w14:paraId="776CAD30" w14:textId="77777777" w:rsidR="00733E3B" w:rsidRPr="00733E3B" w:rsidRDefault="00733E3B" w:rsidP="00121ECA">
      <w:pPr>
        <w:pStyle w:val="Normal1"/>
        <w:spacing w:line="360" w:lineRule="auto"/>
        <w:ind w:left="720" w:hanging="720"/>
        <w:rPr>
          <w:noProof/>
        </w:rPr>
      </w:pPr>
      <w:bookmarkStart w:id="199" w:name="_ENREF_23"/>
      <w:r w:rsidRPr="00733E3B">
        <w:rPr>
          <w:noProof/>
        </w:rPr>
        <w:t>23.</w:t>
      </w:r>
      <w:r w:rsidRPr="00733E3B">
        <w:rPr>
          <w:noProof/>
        </w:rPr>
        <w:tab/>
        <w:t xml:space="preserve">Hollingworth, P., et al., </w:t>
      </w:r>
      <w:r w:rsidRPr="00733E3B">
        <w:rPr>
          <w:i/>
          <w:noProof/>
        </w:rPr>
        <w:t>Common variants at ABCA7, MS4A6A/MS4A4E, EPHA1, CD33 and CD2AP are associated with Alzheimer's disease.</w:t>
      </w:r>
      <w:r w:rsidRPr="00733E3B">
        <w:rPr>
          <w:noProof/>
        </w:rPr>
        <w:t xml:space="preserve"> Nat Genet, 2011. </w:t>
      </w:r>
      <w:r w:rsidRPr="00733E3B">
        <w:rPr>
          <w:b/>
          <w:noProof/>
        </w:rPr>
        <w:t>43</w:t>
      </w:r>
      <w:r w:rsidRPr="00733E3B">
        <w:rPr>
          <w:noProof/>
        </w:rPr>
        <w:t>(5): p. 429-35.</w:t>
      </w:r>
      <w:bookmarkEnd w:id="199"/>
    </w:p>
    <w:p w14:paraId="4B158313" w14:textId="77777777" w:rsidR="00733E3B" w:rsidRPr="00733E3B" w:rsidRDefault="00733E3B" w:rsidP="00121ECA">
      <w:pPr>
        <w:pStyle w:val="Normal1"/>
        <w:spacing w:line="360" w:lineRule="auto"/>
        <w:ind w:left="720" w:hanging="720"/>
        <w:rPr>
          <w:noProof/>
        </w:rPr>
      </w:pPr>
      <w:bookmarkStart w:id="200" w:name="_ENREF_24"/>
      <w:r w:rsidRPr="00733E3B">
        <w:rPr>
          <w:noProof/>
        </w:rPr>
        <w:t>24.</w:t>
      </w:r>
      <w:r w:rsidRPr="00733E3B">
        <w:rPr>
          <w:noProof/>
        </w:rPr>
        <w:tab/>
        <w:t xml:space="preserve">Jones, L., et al., </w:t>
      </w:r>
      <w:r w:rsidRPr="00733E3B">
        <w:rPr>
          <w:i/>
          <w:noProof/>
        </w:rPr>
        <w:t>Genetic evidence implicates the immune system and cholesterol metabolism in the aetiology of Alzheimer's disease.</w:t>
      </w:r>
      <w:r w:rsidRPr="00733E3B">
        <w:rPr>
          <w:noProof/>
        </w:rPr>
        <w:t xml:space="preserve"> PLoS One, 2010. </w:t>
      </w:r>
      <w:r w:rsidRPr="00733E3B">
        <w:rPr>
          <w:b/>
          <w:noProof/>
        </w:rPr>
        <w:t>5</w:t>
      </w:r>
      <w:r w:rsidRPr="00733E3B">
        <w:rPr>
          <w:noProof/>
        </w:rPr>
        <w:t>(11): p. e13950.</w:t>
      </w:r>
      <w:bookmarkEnd w:id="200"/>
    </w:p>
    <w:p w14:paraId="246121D4" w14:textId="77777777" w:rsidR="00733E3B" w:rsidRPr="00733E3B" w:rsidRDefault="00733E3B" w:rsidP="00121ECA">
      <w:pPr>
        <w:pStyle w:val="Normal1"/>
        <w:spacing w:line="360" w:lineRule="auto"/>
        <w:ind w:left="720" w:hanging="720"/>
        <w:rPr>
          <w:noProof/>
        </w:rPr>
      </w:pPr>
      <w:bookmarkStart w:id="201" w:name="_ENREF_25"/>
      <w:r w:rsidRPr="00733E3B">
        <w:rPr>
          <w:noProof/>
        </w:rPr>
        <w:t>25.</w:t>
      </w:r>
      <w:r w:rsidRPr="00733E3B">
        <w:rPr>
          <w:noProof/>
        </w:rPr>
        <w:tab/>
        <w:t xml:space="preserve">Jun, G., et al., </w:t>
      </w:r>
      <w:r w:rsidRPr="00733E3B">
        <w:rPr>
          <w:i/>
          <w:noProof/>
        </w:rPr>
        <w:t>Meta-analysis confirms CR1, CLU, and PICALM as alzheimer disease risk loci and reveals interactions with APOE genotypes.</w:t>
      </w:r>
      <w:r w:rsidRPr="00733E3B">
        <w:rPr>
          <w:noProof/>
        </w:rPr>
        <w:t xml:space="preserve"> Arch Neurol, 2010. </w:t>
      </w:r>
      <w:r w:rsidRPr="00733E3B">
        <w:rPr>
          <w:b/>
          <w:noProof/>
        </w:rPr>
        <w:t>67</w:t>
      </w:r>
      <w:r w:rsidRPr="00733E3B">
        <w:rPr>
          <w:noProof/>
        </w:rPr>
        <w:t>(12): p. 1473-84.</w:t>
      </w:r>
      <w:bookmarkEnd w:id="201"/>
    </w:p>
    <w:p w14:paraId="7D8E1CB4" w14:textId="77777777" w:rsidR="00733E3B" w:rsidRPr="00733E3B" w:rsidRDefault="00733E3B" w:rsidP="00121ECA">
      <w:pPr>
        <w:pStyle w:val="Normal1"/>
        <w:spacing w:line="360" w:lineRule="auto"/>
        <w:ind w:left="720" w:hanging="720"/>
        <w:rPr>
          <w:noProof/>
        </w:rPr>
      </w:pPr>
      <w:bookmarkStart w:id="202" w:name="_ENREF_26"/>
      <w:r w:rsidRPr="00733E3B">
        <w:rPr>
          <w:noProof/>
        </w:rPr>
        <w:t>26.</w:t>
      </w:r>
      <w:r w:rsidRPr="00733E3B">
        <w:rPr>
          <w:noProof/>
        </w:rPr>
        <w:tab/>
        <w:t xml:space="preserve">Lambert, J.C., et al., </w:t>
      </w:r>
      <w:r w:rsidRPr="00733E3B">
        <w:rPr>
          <w:i/>
          <w:noProof/>
        </w:rPr>
        <w:t>Genome-wide association study identifies variants at CLU and CR1 associated with Alzheimer's disease.</w:t>
      </w:r>
      <w:r w:rsidRPr="00733E3B">
        <w:rPr>
          <w:noProof/>
        </w:rPr>
        <w:t xml:space="preserve"> Nat Genet, 2009. </w:t>
      </w:r>
      <w:r w:rsidRPr="00733E3B">
        <w:rPr>
          <w:b/>
          <w:noProof/>
        </w:rPr>
        <w:t>41</w:t>
      </w:r>
      <w:r w:rsidRPr="00733E3B">
        <w:rPr>
          <w:noProof/>
        </w:rPr>
        <w:t>(10): p. 1094-9.</w:t>
      </w:r>
      <w:bookmarkEnd w:id="202"/>
    </w:p>
    <w:p w14:paraId="6BCF849A" w14:textId="77777777" w:rsidR="00733E3B" w:rsidRPr="00733E3B" w:rsidRDefault="00733E3B" w:rsidP="00121ECA">
      <w:pPr>
        <w:pStyle w:val="Normal1"/>
        <w:spacing w:line="360" w:lineRule="auto"/>
        <w:ind w:left="720" w:hanging="720"/>
        <w:rPr>
          <w:noProof/>
        </w:rPr>
      </w:pPr>
      <w:bookmarkStart w:id="203" w:name="_ENREF_27"/>
      <w:r w:rsidRPr="00733E3B">
        <w:rPr>
          <w:noProof/>
        </w:rPr>
        <w:t>27.</w:t>
      </w:r>
      <w:r w:rsidRPr="00733E3B">
        <w:rPr>
          <w:noProof/>
        </w:rPr>
        <w:tab/>
        <w:t xml:space="preserve">Lambert, J.C., et al., </w:t>
      </w:r>
      <w:r w:rsidRPr="00733E3B">
        <w:rPr>
          <w:i/>
          <w:noProof/>
        </w:rPr>
        <w:t>Meta-analysis of 74,046 individuals identifies 11 new susceptibility loci for Alzheimer's disease.</w:t>
      </w:r>
      <w:r w:rsidRPr="00733E3B">
        <w:rPr>
          <w:noProof/>
        </w:rPr>
        <w:t xml:space="preserve"> Nat Genet, 2013. </w:t>
      </w:r>
      <w:r w:rsidRPr="00733E3B">
        <w:rPr>
          <w:b/>
          <w:noProof/>
        </w:rPr>
        <w:t>45</w:t>
      </w:r>
      <w:r w:rsidRPr="00733E3B">
        <w:rPr>
          <w:noProof/>
        </w:rPr>
        <w:t>(12): p. 1452-8.</w:t>
      </w:r>
      <w:bookmarkEnd w:id="203"/>
    </w:p>
    <w:p w14:paraId="6819B478" w14:textId="77777777" w:rsidR="00733E3B" w:rsidRPr="00733E3B" w:rsidRDefault="00733E3B" w:rsidP="00121ECA">
      <w:pPr>
        <w:pStyle w:val="Normal1"/>
        <w:spacing w:line="360" w:lineRule="auto"/>
        <w:ind w:left="720" w:hanging="720"/>
        <w:rPr>
          <w:noProof/>
        </w:rPr>
      </w:pPr>
      <w:bookmarkStart w:id="204" w:name="_ENREF_28"/>
      <w:r w:rsidRPr="00733E3B">
        <w:rPr>
          <w:noProof/>
        </w:rPr>
        <w:t>28.</w:t>
      </w:r>
      <w:r w:rsidRPr="00733E3B">
        <w:rPr>
          <w:noProof/>
        </w:rPr>
        <w:tab/>
        <w:t xml:space="preserve">Naj, A.C., et al., </w:t>
      </w:r>
      <w:r w:rsidRPr="00733E3B">
        <w:rPr>
          <w:i/>
          <w:noProof/>
        </w:rPr>
        <w:t>Common variants at MS4A4/MS4A6E, CD2AP, CD33 and EPHA1 are associated with late-onset Alzheimer's disease.</w:t>
      </w:r>
      <w:r w:rsidRPr="00733E3B">
        <w:rPr>
          <w:noProof/>
        </w:rPr>
        <w:t xml:space="preserve"> Nat Genet, 2011. </w:t>
      </w:r>
      <w:r w:rsidRPr="00733E3B">
        <w:rPr>
          <w:b/>
          <w:noProof/>
        </w:rPr>
        <w:t>43</w:t>
      </w:r>
      <w:r w:rsidRPr="00733E3B">
        <w:rPr>
          <w:noProof/>
        </w:rPr>
        <w:t>(5): p. 436-41.</w:t>
      </w:r>
      <w:bookmarkEnd w:id="204"/>
    </w:p>
    <w:p w14:paraId="0CCD144F" w14:textId="77777777" w:rsidR="00733E3B" w:rsidRPr="00733E3B" w:rsidRDefault="00733E3B" w:rsidP="00121ECA">
      <w:pPr>
        <w:pStyle w:val="Normal1"/>
        <w:spacing w:line="360" w:lineRule="auto"/>
        <w:ind w:left="720" w:hanging="720"/>
        <w:rPr>
          <w:noProof/>
        </w:rPr>
      </w:pPr>
      <w:bookmarkStart w:id="205" w:name="_ENREF_29"/>
      <w:r w:rsidRPr="00733E3B">
        <w:rPr>
          <w:noProof/>
        </w:rPr>
        <w:t>29.</w:t>
      </w:r>
      <w:r w:rsidRPr="00733E3B">
        <w:rPr>
          <w:noProof/>
        </w:rPr>
        <w:tab/>
        <w:t xml:space="preserve">Bernstein, B.E., et al., </w:t>
      </w:r>
      <w:r w:rsidRPr="00733E3B">
        <w:rPr>
          <w:i/>
          <w:noProof/>
        </w:rPr>
        <w:t>The NIH Roadmap Epigenomics Mapping Consortium.</w:t>
      </w:r>
      <w:r w:rsidRPr="00733E3B">
        <w:rPr>
          <w:noProof/>
        </w:rPr>
        <w:t xml:space="preserve"> Nat Biotechnol, 2010. </w:t>
      </w:r>
      <w:r w:rsidRPr="00733E3B">
        <w:rPr>
          <w:b/>
          <w:noProof/>
        </w:rPr>
        <w:t>28</w:t>
      </w:r>
      <w:r w:rsidRPr="00733E3B">
        <w:rPr>
          <w:noProof/>
        </w:rPr>
        <w:t>(10): p. 1045-8.</w:t>
      </w:r>
      <w:bookmarkEnd w:id="205"/>
    </w:p>
    <w:p w14:paraId="771D3335" w14:textId="77777777" w:rsidR="00733E3B" w:rsidRPr="00733E3B" w:rsidRDefault="00733E3B" w:rsidP="00121ECA">
      <w:pPr>
        <w:pStyle w:val="Normal1"/>
        <w:spacing w:line="360" w:lineRule="auto"/>
        <w:ind w:left="720" w:hanging="720"/>
        <w:rPr>
          <w:noProof/>
        </w:rPr>
      </w:pPr>
      <w:bookmarkStart w:id="206" w:name="_ENREF_30"/>
      <w:r w:rsidRPr="00733E3B">
        <w:rPr>
          <w:noProof/>
        </w:rPr>
        <w:t>30.</w:t>
      </w:r>
      <w:r w:rsidRPr="00733E3B">
        <w:rPr>
          <w:noProof/>
        </w:rPr>
        <w:tab/>
      </w:r>
      <w:r w:rsidRPr="00733E3B">
        <w:rPr>
          <w:i/>
          <w:noProof/>
        </w:rPr>
        <w:t>An integrated encyclopedia of DNA elements in the human genome.</w:t>
      </w:r>
      <w:r w:rsidRPr="00733E3B">
        <w:rPr>
          <w:noProof/>
        </w:rPr>
        <w:t xml:space="preserve"> Nature, 2012. </w:t>
      </w:r>
      <w:r w:rsidRPr="00733E3B">
        <w:rPr>
          <w:b/>
          <w:noProof/>
        </w:rPr>
        <w:t>489</w:t>
      </w:r>
      <w:r w:rsidRPr="00733E3B">
        <w:rPr>
          <w:noProof/>
        </w:rPr>
        <w:t>(7414): p. 57-74.</w:t>
      </w:r>
      <w:bookmarkEnd w:id="206"/>
    </w:p>
    <w:p w14:paraId="1B8DCCAC" w14:textId="77777777" w:rsidR="00733E3B" w:rsidRPr="00733E3B" w:rsidRDefault="00733E3B" w:rsidP="00121ECA">
      <w:pPr>
        <w:pStyle w:val="Normal1"/>
        <w:spacing w:line="360" w:lineRule="auto"/>
        <w:ind w:left="720" w:hanging="720"/>
        <w:rPr>
          <w:noProof/>
        </w:rPr>
      </w:pPr>
      <w:bookmarkStart w:id="207" w:name="_ENREF_31"/>
      <w:r w:rsidRPr="00733E3B">
        <w:rPr>
          <w:noProof/>
        </w:rPr>
        <w:t>31.</w:t>
      </w:r>
      <w:r w:rsidRPr="00733E3B">
        <w:rPr>
          <w:noProof/>
        </w:rPr>
        <w:tab/>
        <w:t xml:space="preserve">Ward, L.D. and M. Kellis, </w:t>
      </w:r>
      <w:r w:rsidRPr="00733E3B">
        <w:rPr>
          <w:i/>
          <w:noProof/>
        </w:rPr>
        <w:t>HaploReg: a resource for exploring chromatin states, conservation, and regulatory motif alterations within sets of genetically linked variants.</w:t>
      </w:r>
      <w:r w:rsidRPr="00733E3B">
        <w:rPr>
          <w:noProof/>
        </w:rPr>
        <w:t xml:space="preserve"> Nucleic Acids Res, 2012. </w:t>
      </w:r>
      <w:r w:rsidRPr="00733E3B">
        <w:rPr>
          <w:b/>
          <w:noProof/>
        </w:rPr>
        <w:t>40</w:t>
      </w:r>
      <w:r w:rsidRPr="00733E3B">
        <w:rPr>
          <w:noProof/>
        </w:rPr>
        <w:t>(Database issue): p. D930-4.</w:t>
      </w:r>
      <w:bookmarkEnd w:id="207"/>
    </w:p>
    <w:p w14:paraId="1952EB50" w14:textId="77777777" w:rsidR="00733E3B" w:rsidRPr="00733E3B" w:rsidRDefault="00733E3B" w:rsidP="00121ECA">
      <w:pPr>
        <w:pStyle w:val="Normal1"/>
        <w:spacing w:line="360" w:lineRule="auto"/>
        <w:ind w:left="720" w:hanging="720"/>
        <w:rPr>
          <w:noProof/>
        </w:rPr>
      </w:pPr>
      <w:bookmarkStart w:id="208" w:name="_ENREF_32"/>
      <w:r w:rsidRPr="00733E3B">
        <w:rPr>
          <w:noProof/>
        </w:rPr>
        <w:t>32.</w:t>
      </w:r>
      <w:r w:rsidRPr="00733E3B">
        <w:rPr>
          <w:noProof/>
        </w:rPr>
        <w:tab/>
        <w:t xml:space="preserve">Bell, R.D., </w:t>
      </w:r>
      <w:r w:rsidRPr="00733E3B">
        <w:rPr>
          <w:i/>
          <w:noProof/>
        </w:rPr>
        <w:t>The imbalance of vascular molecules in Alzheimer's disease.</w:t>
      </w:r>
      <w:r w:rsidRPr="00733E3B">
        <w:rPr>
          <w:noProof/>
        </w:rPr>
        <w:t xml:space="preserve"> J Alzheimers Dis, 2012. </w:t>
      </w:r>
      <w:r w:rsidRPr="00733E3B">
        <w:rPr>
          <w:b/>
          <w:noProof/>
        </w:rPr>
        <w:t>32</w:t>
      </w:r>
      <w:r w:rsidRPr="00733E3B">
        <w:rPr>
          <w:noProof/>
        </w:rPr>
        <w:t>(3): p. 699-709.</w:t>
      </w:r>
      <w:bookmarkEnd w:id="208"/>
    </w:p>
    <w:p w14:paraId="0D6E0051" w14:textId="77777777" w:rsidR="00733E3B" w:rsidRPr="00733E3B" w:rsidRDefault="00733E3B" w:rsidP="00121ECA">
      <w:pPr>
        <w:pStyle w:val="Normal1"/>
        <w:spacing w:line="360" w:lineRule="auto"/>
        <w:ind w:left="720" w:hanging="720"/>
        <w:rPr>
          <w:noProof/>
        </w:rPr>
      </w:pPr>
      <w:bookmarkStart w:id="209" w:name="_ENREF_33"/>
      <w:r w:rsidRPr="00733E3B">
        <w:rPr>
          <w:noProof/>
        </w:rPr>
        <w:t>33.</w:t>
      </w:r>
      <w:r w:rsidRPr="00733E3B">
        <w:rPr>
          <w:noProof/>
        </w:rPr>
        <w:tab/>
        <w:t xml:space="preserve">Montagne, A., et al., </w:t>
      </w:r>
      <w:r w:rsidRPr="00733E3B">
        <w:rPr>
          <w:i/>
          <w:noProof/>
        </w:rPr>
        <w:t>Brain imaging of neurovascular dysfunction in Alzheimer's disease.</w:t>
      </w:r>
      <w:r w:rsidRPr="00733E3B">
        <w:rPr>
          <w:noProof/>
        </w:rPr>
        <w:t xml:space="preserve"> Acta Neuropathol, 2016. </w:t>
      </w:r>
      <w:r w:rsidRPr="00733E3B">
        <w:rPr>
          <w:b/>
          <w:noProof/>
        </w:rPr>
        <w:t>131</w:t>
      </w:r>
      <w:r w:rsidRPr="00733E3B">
        <w:rPr>
          <w:noProof/>
        </w:rPr>
        <w:t>(5): p. 687-707.</w:t>
      </w:r>
      <w:bookmarkEnd w:id="209"/>
    </w:p>
    <w:p w14:paraId="38F3D221" w14:textId="77777777" w:rsidR="00733E3B" w:rsidRPr="00733E3B" w:rsidRDefault="00733E3B" w:rsidP="00121ECA">
      <w:pPr>
        <w:pStyle w:val="Normal1"/>
        <w:spacing w:line="360" w:lineRule="auto"/>
        <w:ind w:left="720" w:hanging="720"/>
        <w:rPr>
          <w:noProof/>
        </w:rPr>
      </w:pPr>
      <w:bookmarkStart w:id="210" w:name="_ENREF_34"/>
      <w:r w:rsidRPr="00733E3B">
        <w:rPr>
          <w:noProof/>
        </w:rPr>
        <w:lastRenderedPageBreak/>
        <w:t>34.</w:t>
      </w:r>
      <w:r w:rsidRPr="00733E3B">
        <w:rPr>
          <w:noProof/>
        </w:rPr>
        <w:tab/>
        <w:t xml:space="preserve">Zhao, Z., et al., </w:t>
      </w:r>
      <w:r w:rsidRPr="00733E3B">
        <w:rPr>
          <w:i/>
          <w:noProof/>
        </w:rPr>
        <w:t>Establishment and Dysfunction of the Blood-Brain Barrier.</w:t>
      </w:r>
      <w:r w:rsidRPr="00733E3B">
        <w:rPr>
          <w:noProof/>
        </w:rPr>
        <w:t xml:space="preserve"> Cell, 2015. </w:t>
      </w:r>
      <w:r w:rsidRPr="00733E3B">
        <w:rPr>
          <w:b/>
          <w:noProof/>
        </w:rPr>
        <w:t>163</w:t>
      </w:r>
      <w:r w:rsidRPr="00733E3B">
        <w:rPr>
          <w:noProof/>
        </w:rPr>
        <w:t>(5): p. 1064-78.</w:t>
      </w:r>
      <w:bookmarkEnd w:id="210"/>
    </w:p>
    <w:p w14:paraId="7B4802CE" w14:textId="77777777" w:rsidR="00733E3B" w:rsidRPr="00733E3B" w:rsidRDefault="00733E3B" w:rsidP="00121ECA">
      <w:pPr>
        <w:pStyle w:val="Normal1"/>
        <w:spacing w:line="360" w:lineRule="auto"/>
        <w:ind w:left="720" w:hanging="720"/>
        <w:rPr>
          <w:noProof/>
        </w:rPr>
      </w:pPr>
      <w:bookmarkStart w:id="211" w:name="_ENREF_35"/>
      <w:r w:rsidRPr="00733E3B">
        <w:rPr>
          <w:noProof/>
        </w:rPr>
        <w:t>35.</w:t>
      </w:r>
      <w:r w:rsidRPr="00733E3B">
        <w:rPr>
          <w:noProof/>
        </w:rPr>
        <w:tab/>
        <w:t xml:space="preserve">Bennett, D.A., et al., </w:t>
      </w:r>
      <w:r w:rsidRPr="00733E3B">
        <w:rPr>
          <w:i/>
          <w:noProof/>
        </w:rPr>
        <w:t>Overview and findings from the religious orders study.</w:t>
      </w:r>
      <w:r w:rsidRPr="00733E3B">
        <w:rPr>
          <w:noProof/>
        </w:rPr>
        <w:t xml:space="preserve"> Curr Alzheimer Res, 2012. </w:t>
      </w:r>
      <w:r w:rsidRPr="00733E3B">
        <w:rPr>
          <w:b/>
          <w:noProof/>
        </w:rPr>
        <w:t>9</w:t>
      </w:r>
      <w:r w:rsidRPr="00733E3B">
        <w:rPr>
          <w:noProof/>
        </w:rPr>
        <w:t>(6): p. 628-45.</w:t>
      </w:r>
      <w:bookmarkEnd w:id="211"/>
    </w:p>
    <w:p w14:paraId="7149F2E9" w14:textId="77777777" w:rsidR="00733E3B" w:rsidRPr="00733E3B" w:rsidRDefault="00733E3B" w:rsidP="00121ECA">
      <w:pPr>
        <w:pStyle w:val="Normal1"/>
        <w:spacing w:line="360" w:lineRule="auto"/>
        <w:ind w:left="720" w:hanging="720"/>
        <w:rPr>
          <w:noProof/>
        </w:rPr>
      </w:pPr>
      <w:bookmarkStart w:id="212" w:name="_ENREF_36"/>
      <w:r w:rsidRPr="00733E3B">
        <w:rPr>
          <w:noProof/>
        </w:rPr>
        <w:t>36.</w:t>
      </w:r>
      <w:r w:rsidRPr="00733E3B">
        <w:rPr>
          <w:noProof/>
        </w:rPr>
        <w:tab/>
        <w:t xml:space="preserve">Bennett, D.A., et al., </w:t>
      </w:r>
      <w:r w:rsidRPr="00733E3B">
        <w:rPr>
          <w:i/>
          <w:noProof/>
        </w:rPr>
        <w:t>Overview and findings from the rush Memory and Aging Project.</w:t>
      </w:r>
      <w:r w:rsidRPr="00733E3B">
        <w:rPr>
          <w:noProof/>
        </w:rPr>
        <w:t xml:space="preserve"> Curr Alzheimer Res, 2012. </w:t>
      </w:r>
      <w:r w:rsidRPr="00733E3B">
        <w:rPr>
          <w:b/>
          <w:noProof/>
        </w:rPr>
        <w:t>9</w:t>
      </w:r>
      <w:r w:rsidRPr="00733E3B">
        <w:rPr>
          <w:noProof/>
        </w:rPr>
        <w:t>(6): p. 646-63.</w:t>
      </w:r>
      <w:bookmarkEnd w:id="212"/>
    </w:p>
    <w:p w14:paraId="2F77ECB0" w14:textId="77777777" w:rsidR="00733E3B" w:rsidRPr="00733E3B" w:rsidRDefault="00733E3B" w:rsidP="00121ECA">
      <w:pPr>
        <w:pStyle w:val="Normal1"/>
        <w:spacing w:line="360" w:lineRule="auto"/>
        <w:ind w:left="720" w:hanging="720"/>
        <w:rPr>
          <w:noProof/>
        </w:rPr>
      </w:pPr>
      <w:bookmarkStart w:id="213" w:name="_ENREF_37"/>
      <w:r w:rsidRPr="00733E3B">
        <w:rPr>
          <w:noProof/>
        </w:rPr>
        <w:t>37.</w:t>
      </w:r>
      <w:r w:rsidRPr="00733E3B">
        <w:rPr>
          <w:noProof/>
        </w:rPr>
        <w:tab/>
        <w:t xml:space="preserve">De Jager, P.L., et al., </w:t>
      </w:r>
      <w:r w:rsidRPr="00733E3B">
        <w:rPr>
          <w:i/>
          <w:noProof/>
        </w:rPr>
        <w:t>Alzheimer's disease: early alterations in brain DNA methylation at ANK1, BIN1, RHBDF2 and other loci.</w:t>
      </w:r>
      <w:r w:rsidRPr="00733E3B">
        <w:rPr>
          <w:noProof/>
        </w:rPr>
        <w:t xml:space="preserve"> Nat Neurosci, 2014. </w:t>
      </w:r>
      <w:r w:rsidRPr="00733E3B">
        <w:rPr>
          <w:b/>
          <w:noProof/>
        </w:rPr>
        <w:t>17</w:t>
      </w:r>
      <w:r w:rsidRPr="00733E3B">
        <w:rPr>
          <w:noProof/>
        </w:rPr>
        <w:t>(9): p. 1156-63.</w:t>
      </w:r>
      <w:bookmarkEnd w:id="213"/>
    </w:p>
    <w:p w14:paraId="4813EB67" w14:textId="77777777" w:rsidR="00733E3B" w:rsidRPr="00733E3B" w:rsidRDefault="00733E3B" w:rsidP="00121ECA">
      <w:pPr>
        <w:pStyle w:val="Normal1"/>
        <w:spacing w:line="360" w:lineRule="auto"/>
        <w:ind w:left="720" w:hanging="720"/>
        <w:rPr>
          <w:noProof/>
        </w:rPr>
      </w:pPr>
      <w:bookmarkStart w:id="214" w:name="_ENREF_38"/>
      <w:r w:rsidRPr="00733E3B">
        <w:rPr>
          <w:noProof/>
        </w:rPr>
        <w:t>38.</w:t>
      </w:r>
      <w:r w:rsidRPr="00733E3B">
        <w:rPr>
          <w:noProof/>
        </w:rPr>
        <w:tab/>
        <w:t xml:space="preserve">Lim, A.S., et al., </w:t>
      </w:r>
      <w:r w:rsidRPr="00733E3B">
        <w:rPr>
          <w:i/>
          <w:noProof/>
        </w:rPr>
        <w:t>Diurnal and seasonal molecular rhythms in human neocortex and their relation to Alzheimer's disease.</w:t>
      </w:r>
      <w:r w:rsidRPr="00733E3B">
        <w:rPr>
          <w:noProof/>
        </w:rPr>
        <w:t xml:space="preserve"> Nat Commun, 2017. </w:t>
      </w:r>
      <w:r w:rsidRPr="00733E3B">
        <w:rPr>
          <w:b/>
          <w:noProof/>
        </w:rPr>
        <w:t>8</w:t>
      </w:r>
      <w:r w:rsidRPr="00733E3B">
        <w:rPr>
          <w:noProof/>
        </w:rPr>
        <w:t>: p. 14931.</w:t>
      </w:r>
      <w:bookmarkEnd w:id="214"/>
    </w:p>
    <w:p w14:paraId="400AC920" w14:textId="77777777" w:rsidR="00733E3B" w:rsidRPr="00733E3B" w:rsidRDefault="00733E3B" w:rsidP="00121ECA">
      <w:pPr>
        <w:pStyle w:val="Normal1"/>
        <w:spacing w:line="360" w:lineRule="auto"/>
        <w:ind w:left="720" w:hanging="720"/>
        <w:rPr>
          <w:noProof/>
        </w:rPr>
      </w:pPr>
      <w:bookmarkStart w:id="215" w:name="_ENREF_39"/>
      <w:r w:rsidRPr="00733E3B">
        <w:rPr>
          <w:noProof/>
        </w:rPr>
        <w:t>39.</w:t>
      </w:r>
      <w:r w:rsidRPr="00733E3B">
        <w:rPr>
          <w:noProof/>
        </w:rPr>
        <w:tab/>
        <w:t xml:space="preserve">Iturria-Medina, Y., et al., </w:t>
      </w:r>
      <w:r w:rsidRPr="00733E3B">
        <w:rPr>
          <w:i/>
          <w:noProof/>
        </w:rPr>
        <w:t>Early role of vascular dysregulation on late-onset Alzheimer's disease based on multifactorial data-driven analysis.</w:t>
      </w:r>
      <w:r w:rsidRPr="00733E3B">
        <w:rPr>
          <w:noProof/>
        </w:rPr>
        <w:t xml:space="preserve"> Nat Commun, 2016. </w:t>
      </w:r>
      <w:r w:rsidRPr="00733E3B">
        <w:rPr>
          <w:b/>
          <w:noProof/>
        </w:rPr>
        <w:t>7</w:t>
      </w:r>
      <w:r w:rsidRPr="00733E3B">
        <w:rPr>
          <w:noProof/>
        </w:rPr>
        <w:t>: p. 11934.</w:t>
      </w:r>
      <w:bookmarkEnd w:id="215"/>
    </w:p>
    <w:p w14:paraId="473B2DE0" w14:textId="77777777" w:rsidR="00733E3B" w:rsidRPr="00733E3B" w:rsidRDefault="00733E3B" w:rsidP="00121ECA">
      <w:pPr>
        <w:pStyle w:val="Normal1"/>
        <w:spacing w:line="360" w:lineRule="auto"/>
        <w:ind w:left="720" w:hanging="720"/>
        <w:rPr>
          <w:noProof/>
        </w:rPr>
      </w:pPr>
      <w:bookmarkStart w:id="216" w:name="_ENREF_40"/>
      <w:r w:rsidRPr="00733E3B">
        <w:rPr>
          <w:noProof/>
        </w:rPr>
        <w:t>40.</w:t>
      </w:r>
      <w:r w:rsidRPr="00733E3B">
        <w:rPr>
          <w:noProof/>
        </w:rPr>
        <w:tab/>
        <w:t xml:space="preserve">Soto, I., et al., </w:t>
      </w:r>
      <w:r w:rsidRPr="00733E3B">
        <w:rPr>
          <w:i/>
          <w:noProof/>
        </w:rPr>
        <w:t>Meox2 haploinsufficiency increases neuronal cell loss in a mouse model of Alzheimer's disease.</w:t>
      </w:r>
      <w:r w:rsidRPr="00733E3B">
        <w:rPr>
          <w:noProof/>
        </w:rPr>
        <w:t xml:space="preserve"> Neurobiol Aging, 2016. </w:t>
      </w:r>
      <w:r w:rsidRPr="00733E3B">
        <w:rPr>
          <w:b/>
          <w:noProof/>
        </w:rPr>
        <w:t>42</w:t>
      </w:r>
      <w:r w:rsidRPr="00733E3B">
        <w:rPr>
          <w:noProof/>
        </w:rPr>
        <w:t>: p. 50-60.</w:t>
      </w:r>
      <w:bookmarkEnd w:id="216"/>
    </w:p>
    <w:p w14:paraId="10DD98DD" w14:textId="77777777" w:rsidR="00733E3B" w:rsidRPr="00733E3B" w:rsidRDefault="00733E3B" w:rsidP="00121ECA">
      <w:pPr>
        <w:pStyle w:val="Normal1"/>
        <w:spacing w:line="360" w:lineRule="auto"/>
        <w:ind w:left="720" w:hanging="720"/>
        <w:rPr>
          <w:noProof/>
        </w:rPr>
      </w:pPr>
      <w:bookmarkStart w:id="217" w:name="_ENREF_41"/>
      <w:r w:rsidRPr="00733E3B">
        <w:rPr>
          <w:noProof/>
        </w:rPr>
        <w:t>41.</w:t>
      </w:r>
      <w:r w:rsidRPr="00733E3B">
        <w:rPr>
          <w:noProof/>
        </w:rPr>
        <w:tab/>
        <w:t xml:space="preserve">Owens, G.K., M.S. Kumar, and B.R. Wamhoff, </w:t>
      </w:r>
      <w:r w:rsidRPr="00733E3B">
        <w:rPr>
          <w:i/>
          <w:noProof/>
        </w:rPr>
        <w:t>Molecular regulation of vascular smooth muscle cell differentiation in development and disease.</w:t>
      </w:r>
      <w:r w:rsidRPr="00733E3B">
        <w:rPr>
          <w:noProof/>
        </w:rPr>
        <w:t xml:space="preserve"> Physiol Rev, 2004. </w:t>
      </w:r>
      <w:r w:rsidRPr="00733E3B">
        <w:rPr>
          <w:b/>
          <w:noProof/>
        </w:rPr>
        <w:t>84</w:t>
      </w:r>
      <w:r w:rsidRPr="00733E3B">
        <w:rPr>
          <w:noProof/>
        </w:rPr>
        <w:t>(3): p. 767-801.</w:t>
      </w:r>
      <w:bookmarkEnd w:id="217"/>
    </w:p>
    <w:p w14:paraId="20855201" w14:textId="77777777" w:rsidR="00733E3B" w:rsidRPr="00733E3B" w:rsidRDefault="00733E3B" w:rsidP="00121ECA">
      <w:pPr>
        <w:pStyle w:val="Normal1"/>
        <w:spacing w:line="360" w:lineRule="auto"/>
        <w:ind w:left="720" w:hanging="720"/>
        <w:rPr>
          <w:noProof/>
        </w:rPr>
      </w:pPr>
      <w:bookmarkStart w:id="218" w:name="_ENREF_42"/>
      <w:r w:rsidRPr="00733E3B">
        <w:rPr>
          <w:noProof/>
        </w:rPr>
        <w:t>42.</w:t>
      </w:r>
      <w:r w:rsidRPr="00733E3B">
        <w:rPr>
          <w:noProof/>
        </w:rPr>
        <w:tab/>
        <w:t xml:space="preserve">Zhao, Y., et al., </w:t>
      </w:r>
      <w:r w:rsidRPr="00733E3B">
        <w:rPr>
          <w:i/>
          <w:noProof/>
        </w:rPr>
        <w:t>PDGF-induced vascular smooth muscle cell proliferation is associated with dysregulation of insulin receptor substrates.</w:t>
      </w:r>
      <w:r w:rsidRPr="00733E3B">
        <w:rPr>
          <w:noProof/>
        </w:rPr>
        <w:t xml:space="preserve"> Am J Physiol Cell Physiol, 2011. </w:t>
      </w:r>
      <w:r w:rsidRPr="00733E3B">
        <w:rPr>
          <w:b/>
          <w:noProof/>
        </w:rPr>
        <w:t>300</w:t>
      </w:r>
      <w:r w:rsidRPr="00733E3B">
        <w:rPr>
          <w:noProof/>
        </w:rPr>
        <w:t>(6): p. C1375-85.</w:t>
      </w:r>
      <w:bookmarkEnd w:id="218"/>
    </w:p>
    <w:p w14:paraId="7F10D510" w14:textId="77777777" w:rsidR="00733E3B" w:rsidRPr="00733E3B" w:rsidRDefault="00733E3B" w:rsidP="00121ECA">
      <w:pPr>
        <w:pStyle w:val="Normal1"/>
        <w:spacing w:line="360" w:lineRule="auto"/>
        <w:ind w:left="720" w:hanging="720"/>
        <w:rPr>
          <w:noProof/>
        </w:rPr>
      </w:pPr>
      <w:bookmarkStart w:id="219" w:name="_ENREF_43"/>
      <w:r w:rsidRPr="00733E3B">
        <w:rPr>
          <w:noProof/>
        </w:rPr>
        <w:t>43.</w:t>
      </w:r>
      <w:r w:rsidRPr="00733E3B">
        <w:rPr>
          <w:noProof/>
        </w:rPr>
        <w:tab/>
        <w:t xml:space="preserve">Kang, H.M., et al., </w:t>
      </w:r>
      <w:r w:rsidRPr="00733E3B">
        <w:rPr>
          <w:i/>
          <w:noProof/>
        </w:rPr>
        <w:t>Variance component model to account for sample structure in genome-wide association studies.</w:t>
      </w:r>
      <w:r w:rsidRPr="00733E3B">
        <w:rPr>
          <w:noProof/>
        </w:rPr>
        <w:t xml:space="preserve"> Nat Genet, 2010. </w:t>
      </w:r>
      <w:r w:rsidRPr="00733E3B">
        <w:rPr>
          <w:b/>
          <w:noProof/>
        </w:rPr>
        <w:t>42</w:t>
      </w:r>
      <w:r w:rsidRPr="00733E3B">
        <w:rPr>
          <w:noProof/>
        </w:rPr>
        <w:t>(4): p. 348-54.</w:t>
      </w:r>
      <w:bookmarkEnd w:id="219"/>
    </w:p>
    <w:p w14:paraId="2FDBCCD1" w14:textId="77777777" w:rsidR="00733E3B" w:rsidRPr="00733E3B" w:rsidRDefault="00733E3B" w:rsidP="00121ECA">
      <w:pPr>
        <w:pStyle w:val="Normal1"/>
        <w:spacing w:line="360" w:lineRule="auto"/>
        <w:ind w:left="720" w:hanging="720"/>
        <w:rPr>
          <w:noProof/>
        </w:rPr>
      </w:pPr>
      <w:bookmarkStart w:id="220" w:name="_ENREF_44"/>
      <w:r w:rsidRPr="00733E3B">
        <w:rPr>
          <w:noProof/>
        </w:rPr>
        <w:t>44.</w:t>
      </w:r>
      <w:r w:rsidRPr="00733E3B">
        <w:rPr>
          <w:noProof/>
        </w:rPr>
        <w:tab/>
        <w:t xml:space="preserve">Pawitan, Y., </w:t>
      </w:r>
      <w:r w:rsidRPr="00733E3B">
        <w:rPr>
          <w:i/>
          <w:noProof/>
        </w:rPr>
        <w:t>In All Likelihood: Statistical modeling and inference using likelihood</w:t>
      </w:r>
      <w:r w:rsidRPr="00733E3B">
        <w:rPr>
          <w:noProof/>
        </w:rPr>
        <w:t>. 2001, Oxford: Oxford University Press. 525.</w:t>
      </w:r>
      <w:bookmarkEnd w:id="220"/>
    </w:p>
    <w:p w14:paraId="60A63E86" w14:textId="536A4B69" w:rsidR="00733E3B" w:rsidRPr="00733E3B" w:rsidRDefault="00733E3B" w:rsidP="00121ECA">
      <w:pPr>
        <w:pStyle w:val="Normal1"/>
        <w:spacing w:line="360" w:lineRule="auto"/>
        <w:rPr>
          <w:noProof/>
        </w:rPr>
      </w:pPr>
    </w:p>
    <w:p w14:paraId="52D740F0" w14:textId="3866F3DD" w:rsidR="006E5B7D" w:rsidRPr="00733E3B" w:rsidRDefault="003A44A0" w:rsidP="00121ECA">
      <w:pPr>
        <w:pStyle w:val="Normal1"/>
        <w:spacing w:after="120" w:line="360" w:lineRule="auto"/>
      </w:pPr>
      <w:r w:rsidRPr="00733E3B">
        <w:fldChar w:fldCharType="end"/>
      </w:r>
    </w:p>
    <w:sectPr w:rsidR="006E5B7D" w:rsidRPr="00733E3B" w:rsidSect="001C3A62">
      <w:footerReference w:type="default" r:id="rId20"/>
      <w:pgSz w:w="12240" w:h="15840"/>
      <w:pgMar w:top="1440" w:right="1440" w:bottom="1440" w:left="1440" w:header="720" w:footer="720" w:gutter="0"/>
      <w:lnNumType w:countBy="5" w:restart="continuous"/>
      <w:pgNumType w:start="1"/>
      <w:cols w:space="720"/>
      <w:docGrid w:linePitch="299"/>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3" w:author="Xulong Wang" w:date="2017-12-22T10:23:00Z" w:initials="XW">
    <w:p w14:paraId="413BE5F4" w14:textId="77777777" w:rsidR="00A75382" w:rsidRPr="0023171E" w:rsidRDefault="00A75382" w:rsidP="00A75382">
      <w:pPr>
        <w:spacing w:line="360" w:lineRule="auto"/>
        <w:rPr>
          <w:rFonts w:eastAsia="Times New Roman"/>
          <w:i/>
          <w:color w:val="C00000"/>
          <w:sz w:val="21"/>
        </w:rPr>
      </w:pPr>
      <w:r>
        <w:rPr>
          <w:rStyle w:val="CommentReference"/>
        </w:rPr>
        <w:annotationRef/>
      </w:r>
      <w:proofErr w:type="spellStart"/>
      <w:r w:rsidRPr="00A75382">
        <w:rPr>
          <w:rFonts w:eastAsia="Times New Roman"/>
          <w:i/>
          <w:color w:val="C00000"/>
          <w:sz w:val="21"/>
          <w:highlight w:val="yellow"/>
        </w:rPr>
        <w:t>Nocedal</w:t>
      </w:r>
      <w:proofErr w:type="spellEnd"/>
      <w:r w:rsidRPr="00A75382">
        <w:rPr>
          <w:rFonts w:eastAsia="Times New Roman"/>
          <w:i/>
          <w:color w:val="C00000"/>
          <w:sz w:val="21"/>
          <w:highlight w:val="yellow"/>
        </w:rPr>
        <w:t xml:space="preserve"> J. Wright SJ (2006). Numerical Optimization. 2</w:t>
      </w:r>
      <w:r w:rsidRPr="00A75382">
        <w:rPr>
          <w:rFonts w:eastAsia="Times New Roman"/>
          <w:i/>
          <w:color w:val="C00000"/>
          <w:sz w:val="21"/>
          <w:highlight w:val="yellow"/>
          <w:vertAlign w:val="superscript"/>
        </w:rPr>
        <w:t>nd</w:t>
      </w:r>
      <w:r w:rsidRPr="00A75382">
        <w:rPr>
          <w:rFonts w:eastAsia="Times New Roman"/>
          <w:i/>
          <w:color w:val="C00000"/>
          <w:sz w:val="21"/>
          <w:highlight w:val="yellow"/>
        </w:rPr>
        <w:t xml:space="preserve"> edition. Springer-</w:t>
      </w:r>
      <w:proofErr w:type="spellStart"/>
      <w:r w:rsidRPr="00A75382">
        <w:rPr>
          <w:rFonts w:eastAsia="Times New Roman"/>
          <w:i/>
          <w:color w:val="C00000"/>
          <w:sz w:val="21"/>
          <w:highlight w:val="yellow"/>
        </w:rPr>
        <w:t>Verlag</w:t>
      </w:r>
      <w:proofErr w:type="spellEnd"/>
      <w:r w:rsidRPr="00A75382">
        <w:rPr>
          <w:rFonts w:eastAsia="Times New Roman"/>
          <w:i/>
          <w:color w:val="C00000"/>
          <w:sz w:val="21"/>
          <w:highlight w:val="yellow"/>
        </w:rPr>
        <w:t>.</w:t>
      </w:r>
    </w:p>
    <w:p w14:paraId="68355DBA" w14:textId="77899BAA" w:rsidR="00A75382" w:rsidRDefault="00A75382">
      <w:pPr>
        <w:pStyle w:val="CommentText"/>
      </w:pPr>
      <w:r>
        <w:t>I want to add the above reference to here.</w:t>
      </w:r>
    </w:p>
  </w:comment>
  <w:comment w:id="86" w:author="Xulong Wang" w:date="2017-12-22T10:25:00Z" w:initials="XW">
    <w:p w14:paraId="54947B49" w14:textId="77777777" w:rsidR="00A75382" w:rsidRDefault="00A75382" w:rsidP="00A75382">
      <w:pPr>
        <w:spacing w:line="360" w:lineRule="auto"/>
        <w:rPr>
          <w:i/>
          <w:color w:val="00006D"/>
          <w:szCs w:val="24"/>
        </w:rPr>
      </w:pPr>
      <w:r>
        <w:rPr>
          <w:rStyle w:val="CommentReference"/>
        </w:rPr>
        <w:annotationRef/>
      </w:r>
      <w:proofErr w:type="spellStart"/>
      <w:r w:rsidRPr="0069714F">
        <w:rPr>
          <w:i/>
          <w:szCs w:val="24"/>
          <w:highlight w:val="yellow"/>
        </w:rPr>
        <w:t>Gelman</w:t>
      </w:r>
      <w:proofErr w:type="spellEnd"/>
      <w:r w:rsidRPr="0069714F">
        <w:rPr>
          <w:i/>
          <w:szCs w:val="24"/>
          <w:highlight w:val="yellow"/>
        </w:rPr>
        <w:t>, A. and Rubin, D. B. (1992). Inference from iter</w:t>
      </w:r>
      <w:r>
        <w:rPr>
          <w:i/>
          <w:szCs w:val="24"/>
          <w:highlight w:val="yellow"/>
        </w:rPr>
        <w:t xml:space="preserve">ative simulation using multiple </w:t>
      </w:r>
      <w:r w:rsidRPr="0069714F">
        <w:rPr>
          <w:i/>
          <w:szCs w:val="24"/>
          <w:highlight w:val="yellow"/>
        </w:rPr>
        <w:t xml:space="preserve">sequences. </w:t>
      </w:r>
      <w:r w:rsidRPr="0069714F">
        <w:rPr>
          <w:i/>
          <w:iCs/>
          <w:szCs w:val="24"/>
          <w:highlight w:val="yellow"/>
        </w:rPr>
        <w:t>Statistical Science</w:t>
      </w:r>
      <w:r w:rsidRPr="0069714F">
        <w:rPr>
          <w:i/>
          <w:szCs w:val="24"/>
          <w:highlight w:val="yellow"/>
        </w:rPr>
        <w:t xml:space="preserve">, 7(4):457–472. </w:t>
      </w:r>
      <w:r w:rsidRPr="0069714F">
        <w:rPr>
          <w:i/>
          <w:color w:val="00006D"/>
          <w:szCs w:val="24"/>
          <w:highlight w:val="yellow"/>
        </w:rPr>
        <w:t>26</w:t>
      </w:r>
      <w:r w:rsidRPr="0069714F">
        <w:rPr>
          <w:i/>
          <w:szCs w:val="24"/>
          <w:highlight w:val="yellow"/>
        </w:rPr>
        <w:t xml:space="preserve">, </w:t>
      </w:r>
      <w:r w:rsidRPr="0069714F">
        <w:rPr>
          <w:i/>
          <w:color w:val="00006D"/>
          <w:szCs w:val="24"/>
          <w:highlight w:val="yellow"/>
        </w:rPr>
        <w:t>355</w:t>
      </w:r>
      <w:r w:rsidRPr="007B3D88">
        <w:rPr>
          <w:i/>
          <w:color w:val="00006D"/>
          <w:szCs w:val="24"/>
        </w:rPr>
        <w:t xml:space="preserve"> </w:t>
      </w:r>
    </w:p>
    <w:p w14:paraId="6667CDEB" w14:textId="01E81827" w:rsidR="00A75382" w:rsidRDefault="00A75382">
      <w:pPr>
        <w:pStyle w:val="CommentText"/>
      </w:pPr>
      <w:r>
        <w:t>I want to add the above reference to here.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8355DBA" w15:done="0"/>
  <w15:commentEx w15:paraId="6667CDE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ECB7F9" w14:textId="77777777" w:rsidR="00E00032" w:rsidRDefault="00E00032" w:rsidP="00204E2F">
      <w:pPr>
        <w:spacing w:line="240" w:lineRule="auto"/>
      </w:pPr>
      <w:r>
        <w:separator/>
      </w:r>
    </w:p>
  </w:endnote>
  <w:endnote w:type="continuationSeparator" w:id="0">
    <w:p w14:paraId="6A46EF72" w14:textId="77777777" w:rsidR="00E00032" w:rsidRDefault="00E00032" w:rsidP="00204E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ＭＳ ゴシック">
    <w:charset w:val="80"/>
    <w:family w:val="swiss"/>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7392298"/>
      <w:docPartObj>
        <w:docPartGallery w:val="Page Numbers (Bottom of Page)"/>
        <w:docPartUnique/>
      </w:docPartObj>
    </w:sdtPr>
    <w:sdtContent>
      <w:p w14:paraId="062FAEBE" w14:textId="4F9423D2" w:rsidR="000479D1" w:rsidRDefault="000479D1">
        <w:pPr>
          <w:pStyle w:val="Footer"/>
          <w:jc w:val="center"/>
        </w:pPr>
        <w:r>
          <w:fldChar w:fldCharType="begin"/>
        </w:r>
        <w:r>
          <w:instrText xml:space="preserve"> PAGE   \* MERGEFORMAT </w:instrText>
        </w:r>
        <w:r>
          <w:fldChar w:fldCharType="separate"/>
        </w:r>
        <w:r w:rsidR="00C0577D">
          <w:rPr>
            <w:noProof/>
          </w:rPr>
          <w:t>21</w:t>
        </w:r>
        <w:r>
          <w:fldChar w:fldCharType="end"/>
        </w:r>
      </w:p>
    </w:sdtContent>
  </w:sdt>
  <w:p w14:paraId="6E4F6B43" w14:textId="77777777" w:rsidR="000479D1" w:rsidRDefault="000479D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8C07EC" w14:textId="77777777" w:rsidR="00E00032" w:rsidRDefault="00E00032" w:rsidP="00204E2F">
      <w:pPr>
        <w:spacing w:line="240" w:lineRule="auto"/>
      </w:pPr>
      <w:r>
        <w:separator/>
      </w:r>
    </w:p>
  </w:footnote>
  <w:footnote w:type="continuationSeparator" w:id="0">
    <w:p w14:paraId="0F134250" w14:textId="77777777" w:rsidR="00E00032" w:rsidRDefault="00E00032" w:rsidP="00204E2F">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F0C6C"/>
    <w:multiLevelType w:val="hybridMultilevel"/>
    <w:tmpl w:val="09729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A865CE4"/>
    <w:multiLevelType w:val="hybridMultilevel"/>
    <w:tmpl w:val="D4066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41438B2"/>
    <w:multiLevelType w:val="hybridMultilevel"/>
    <w:tmpl w:val="9F4EDDF6"/>
    <w:styleLink w:val="Numbered"/>
    <w:lvl w:ilvl="0" w:tplc="AA762300">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vertAlign w:val="baseline"/>
      </w:rPr>
    </w:lvl>
    <w:lvl w:ilvl="1" w:tplc="36E2C952">
      <w:start w:val="1"/>
      <w:numFmt w:val="decimal"/>
      <w:lvlText w:val="%2."/>
      <w:lvlJc w:val="left"/>
      <w:pPr>
        <w:ind w:left="720" w:hanging="360"/>
      </w:pPr>
      <w:rPr>
        <w:rFonts w:hAnsi="Arial Unicode MS"/>
        <w:caps w:val="0"/>
        <w:smallCaps w:val="0"/>
        <w:strike w:val="0"/>
        <w:dstrike w:val="0"/>
        <w:color w:val="000000"/>
        <w:spacing w:val="0"/>
        <w:w w:val="100"/>
        <w:kern w:val="0"/>
        <w:position w:val="0"/>
        <w:highlight w:val="none"/>
        <w:vertAlign w:val="baseline"/>
      </w:rPr>
    </w:lvl>
    <w:lvl w:ilvl="2" w:tplc="04DA7CBC">
      <w:start w:val="1"/>
      <w:numFmt w:val="decimal"/>
      <w:lvlText w:val="%3."/>
      <w:lvlJc w:val="left"/>
      <w:pPr>
        <w:ind w:left="1080" w:hanging="360"/>
      </w:pPr>
      <w:rPr>
        <w:rFonts w:hAnsi="Arial Unicode MS"/>
        <w:caps w:val="0"/>
        <w:smallCaps w:val="0"/>
        <w:strike w:val="0"/>
        <w:dstrike w:val="0"/>
        <w:color w:val="000000"/>
        <w:spacing w:val="0"/>
        <w:w w:val="100"/>
        <w:kern w:val="0"/>
        <w:position w:val="0"/>
        <w:highlight w:val="none"/>
        <w:vertAlign w:val="baseline"/>
      </w:rPr>
    </w:lvl>
    <w:lvl w:ilvl="3" w:tplc="D0142C40">
      <w:start w:val="1"/>
      <w:numFmt w:val="decimal"/>
      <w:lvlText w:val="%4."/>
      <w:lvlJc w:val="left"/>
      <w:pPr>
        <w:ind w:left="1440" w:hanging="360"/>
      </w:pPr>
      <w:rPr>
        <w:rFonts w:hAnsi="Arial Unicode MS"/>
        <w:caps w:val="0"/>
        <w:smallCaps w:val="0"/>
        <w:strike w:val="0"/>
        <w:dstrike w:val="0"/>
        <w:color w:val="000000"/>
        <w:spacing w:val="0"/>
        <w:w w:val="100"/>
        <w:kern w:val="0"/>
        <w:position w:val="0"/>
        <w:highlight w:val="none"/>
        <w:vertAlign w:val="baseline"/>
      </w:rPr>
    </w:lvl>
    <w:lvl w:ilvl="4" w:tplc="FABECD68">
      <w:start w:val="1"/>
      <w:numFmt w:val="decimal"/>
      <w:lvlText w:val="%5."/>
      <w:lvlJc w:val="left"/>
      <w:pPr>
        <w:ind w:left="1800" w:hanging="360"/>
      </w:pPr>
      <w:rPr>
        <w:rFonts w:hAnsi="Arial Unicode MS"/>
        <w:caps w:val="0"/>
        <w:smallCaps w:val="0"/>
        <w:strike w:val="0"/>
        <w:dstrike w:val="0"/>
        <w:color w:val="000000"/>
        <w:spacing w:val="0"/>
        <w:w w:val="100"/>
        <w:kern w:val="0"/>
        <w:position w:val="0"/>
        <w:highlight w:val="none"/>
        <w:vertAlign w:val="baseline"/>
      </w:rPr>
    </w:lvl>
    <w:lvl w:ilvl="5" w:tplc="B09E426E">
      <w:start w:val="1"/>
      <w:numFmt w:val="decimal"/>
      <w:lvlText w:val="%6."/>
      <w:lvlJc w:val="left"/>
      <w:pPr>
        <w:ind w:left="2160" w:hanging="360"/>
      </w:pPr>
      <w:rPr>
        <w:rFonts w:hAnsi="Arial Unicode MS"/>
        <w:caps w:val="0"/>
        <w:smallCaps w:val="0"/>
        <w:strike w:val="0"/>
        <w:dstrike w:val="0"/>
        <w:color w:val="000000"/>
        <w:spacing w:val="0"/>
        <w:w w:val="100"/>
        <w:kern w:val="0"/>
        <w:position w:val="0"/>
        <w:highlight w:val="none"/>
        <w:vertAlign w:val="baseline"/>
      </w:rPr>
    </w:lvl>
    <w:lvl w:ilvl="6" w:tplc="DD4EB394">
      <w:start w:val="1"/>
      <w:numFmt w:val="decimal"/>
      <w:lvlText w:val="%7."/>
      <w:lvlJc w:val="left"/>
      <w:pPr>
        <w:ind w:left="2520" w:hanging="360"/>
      </w:pPr>
      <w:rPr>
        <w:rFonts w:hAnsi="Arial Unicode MS"/>
        <w:caps w:val="0"/>
        <w:smallCaps w:val="0"/>
        <w:strike w:val="0"/>
        <w:dstrike w:val="0"/>
        <w:color w:val="000000"/>
        <w:spacing w:val="0"/>
        <w:w w:val="100"/>
        <w:kern w:val="0"/>
        <w:position w:val="0"/>
        <w:highlight w:val="none"/>
        <w:vertAlign w:val="baseline"/>
      </w:rPr>
    </w:lvl>
    <w:lvl w:ilvl="7" w:tplc="D9785490">
      <w:start w:val="1"/>
      <w:numFmt w:val="decimal"/>
      <w:lvlText w:val="%8."/>
      <w:lvlJc w:val="left"/>
      <w:pPr>
        <w:ind w:left="2880" w:hanging="360"/>
      </w:pPr>
      <w:rPr>
        <w:rFonts w:hAnsi="Arial Unicode MS"/>
        <w:caps w:val="0"/>
        <w:smallCaps w:val="0"/>
        <w:strike w:val="0"/>
        <w:dstrike w:val="0"/>
        <w:color w:val="000000"/>
        <w:spacing w:val="0"/>
        <w:w w:val="100"/>
        <w:kern w:val="0"/>
        <w:position w:val="0"/>
        <w:highlight w:val="none"/>
        <w:vertAlign w:val="baseline"/>
      </w:rPr>
    </w:lvl>
    <w:lvl w:ilvl="8" w:tplc="7096AB56">
      <w:start w:val="1"/>
      <w:numFmt w:val="decimal"/>
      <w:lvlText w:val="%9."/>
      <w:lvlJc w:val="left"/>
      <w:pPr>
        <w:ind w:left="3240" w:hanging="360"/>
      </w:pPr>
      <w:rPr>
        <w:rFonts w:hAnsi="Arial Unicode MS"/>
        <w:caps w:val="0"/>
        <w:smallCaps w:val="0"/>
        <w:strike w:val="0"/>
        <w:dstrike w:val="0"/>
        <w:color w:val="000000"/>
        <w:spacing w:val="0"/>
        <w:w w:val="100"/>
        <w:kern w:val="0"/>
        <w:position w:val="0"/>
        <w:highlight w:val="none"/>
        <w:vertAlign w:val="baseline"/>
      </w:rPr>
    </w:lvl>
  </w:abstractNum>
  <w:abstractNum w:abstractNumId="3">
    <w:nsid w:val="5AE371FD"/>
    <w:multiLevelType w:val="hybridMultilevel"/>
    <w:tmpl w:val="9F4EDDF6"/>
    <w:numStyleLink w:val="Numbered"/>
  </w:abstractNum>
  <w:abstractNum w:abstractNumId="4">
    <w:nsid w:val="7BC575F0"/>
    <w:multiLevelType w:val="hybridMultilevel"/>
    <w:tmpl w:val="94784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0"/>
  </w:num>
  <w:num w:numId="5">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Xulong Wang">
    <w15:presenceInfo w15:providerId="None" w15:userId="Xulong 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proofState w:spelling="clean" w:grammar="clean"/>
  <w:documentType w:val="letter"/>
  <w:trackRevisions/>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Layout" w:val="&lt;ENLayout&gt;&lt;Style&gt;Numbered&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awwdffrdje5raye0fa9xev9122vt52055x5r&quot;&gt;adsp&lt;record-ids&gt;&lt;item&gt;1&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7&lt;/item&gt;&lt;item&gt;48&lt;/item&gt;&lt;/record-ids&gt;&lt;/item&gt;&lt;/Libraries&gt;"/>
  </w:docVars>
  <w:rsids>
    <w:rsidRoot w:val="00800A72"/>
    <w:rsid w:val="00000198"/>
    <w:rsid w:val="0000157E"/>
    <w:rsid w:val="00002BBF"/>
    <w:rsid w:val="00003A41"/>
    <w:rsid w:val="00004C61"/>
    <w:rsid w:val="00006FD6"/>
    <w:rsid w:val="00007096"/>
    <w:rsid w:val="00010E11"/>
    <w:rsid w:val="000124A1"/>
    <w:rsid w:val="00012732"/>
    <w:rsid w:val="00013C04"/>
    <w:rsid w:val="000218C9"/>
    <w:rsid w:val="00023002"/>
    <w:rsid w:val="00023E24"/>
    <w:rsid w:val="00024BE9"/>
    <w:rsid w:val="00024D36"/>
    <w:rsid w:val="00024D54"/>
    <w:rsid w:val="000253D4"/>
    <w:rsid w:val="00025DE5"/>
    <w:rsid w:val="00026619"/>
    <w:rsid w:val="00026848"/>
    <w:rsid w:val="00027462"/>
    <w:rsid w:val="00032554"/>
    <w:rsid w:val="00035182"/>
    <w:rsid w:val="0003523C"/>
    <w:rsid w:val="000368F0"/>
    <w:rsid w:val="00040028"/>
    <w:rsid w:val="00040033"/>
    <w:rsid w:val="000444D0"/>
    <w:rsid w:val="00046137"/>
    <w:rsid w:val="0004665A"/>
    <w:rsid w:val="000479D1"/>
    <w:rsid w:val="00051C63"/>
    <w:rsid w:val="00052DDA"/>
    <w:rsid w:val="000532C9"/>
    <w:rsid w:val="00054500"/>
    <w:rsid w:val="000565C7"/>
    <w:rsid w:val="00060C96"/>
    <w:rsid w:val="000617DE"/>
    <w:rsid w:val="00064872"/>
    <w:rsid w:val="000653C1"/>
    <w:rsid w:val="00065DE9"/>
    <w:rsid w:val="000717E0"/>
    <w:rsid w:val="00073CCB"/>
    <w:rsid w:val="00074036"/>
    <w:rsid w:val="00074B5B"/>
    <w:rsid w:val="000777D3"/>
    <w:rsid w:val="000804B4"/>
    <w:rsid w:val="00081381"/>
    <w:rsid w:val="00081459"/>
    <w:rsid w:val="00081D0C"/>
    <w:rsid w:val="00082017"/>
    <w:rsid w:val="00082678"/>
    <w:rsid w:val="00083A7B"/>
    <w:rsid w:val="000845BB"/>
    <w:rsid w:val="00084BE6"/>
    <w:rsid w:val="00085754"/>
    <w:rsid w:val="00086F2F"/>
    <w:rsid w:val="00092B5E"/>
    <w:rsid w:val="00095764"/>
    <w:rsid w:val="00095D19"/>
    <w:rsid w:val="000A3C16"/>
    <w:rsid w:val="000B1745"/>
    <w:rsid w:val="000B18FC"/>
    <w:rsid w:val="000B3113"/>
    <w:rsid w:val="000B3178"/>
    <w:rsid w:val="000B4F57"/>
    <w:rsid w:val="000B6256"/>
    <w:rsid w:val="000B6FD4"/>
    <w:rsid w:val="000C0044"/>
    <w:rsid w:val="000C01FF"/>
    <w:rsid w:val="000C1188"/>
    <w:rsid w:val="000C18CA"/>
    <w:rsid w:val="000C25CC"/>
    <w:rsid w:val="000C2A8E"/>
    <w:rsid w:val="000C54FC"/>
    <w:rsid w:val="000C64AB"/>
    <w:rsid w:val="000C7263"/>
    <w:rsid w:val="000D2DB4"/>
    <w:rsid w:val="000D33DB"/>
    <w:rsid w:val="000D39E3"/>
    <w:rsid w:val="000D3CA8"/>
    <w:rsid w:val="000D3E19"/>
    <w:rsid w:val="000D5E4E"/>
    <w:rsid w:val="000D76F7"/>
    <w:rsid w:val="000E0E56"/>
    <w:rsid w:val="000E24DF"/>
    <w:rsid w:val="000E32A7"/>
    <w:rsid w:val="000E4940"/>
    <w:rsid w:val="000E6822"/>
    <w:rsid w:val="000F09FA"/>
    <w:rsid w:val="000F16E5"/>
    <w:rsid w:val="000F17EA"/>
    <w:rsid w:val="000F2FE6"/>
    <w:rsid w:val="000F4909"/>
    <w:rsid w:val="000F4CA0"/>
    <w:rsid w:val="000F53B7"/>
    <w:rsid w:val="000F5FD7"/>
    <w:rsid w:val="000F6CED"/>
    <w:rsid w:val="000F759B"/>
    <w:rsid w:val="00100520"/>
    <w:rsid w:val="00101EE1"/>
    <w:rsid w:val="001021FF"/>
    <w:rsid w:val="0010255F"/>
    <w:rsid w:val="00102944"/>
    <w:rsid w:val="00103D93"/>
    <w:rsid w:val="00104102"/>
    <w:rsid w:val="001075EA"/>
    <w:rsid w:val="00110911"/>
    <w:rsid w:val="00110F44"/>
    <w:rsid w:val="00112B97"/>
    <w:rsid w:val="00115137"/>
    <w:rsid w:val="001155C3"/>
    <w:rsid w:val="00121015"/>
    <w:rsid w:val="00121A5C"/>
    <w:rsid w:val="00121ECA"/>
    <w:rsid w:val="00124B7D"/>
    <w:rsid w:val="00125BFB"/>
    <w:rsid w:val="001268EF"/>
    <w:rsid w:val="00127D78"/>
    <w:rsid w:val="00127D91"/>
    <w:rsid w:val="0013384D"/>
    <w:rsid w:val="00134B39"/>
    <w:rsid w:val="00134BA5"/>
    <w:rsid w:val="00135919"/>
    <w:rsid w:val="00136239"/>
    <w:rsid w:val="00136505"/>
    <w:rsid w:val="001366DF"/>
    <w:rsid w:val="0013764F"/>
    <w:rsid w:val="001379D2"/>
    <w:rsid w:val="0014045C"/>
    <w:rsid w:val="00140DB1"/>
    <w:rsid w:val="00143321"/>
    <w:rsid w:val="001435CD"/>
    <w:rsid w:val="001441BF"/>
    <w:rsid w:val="0014508D"/>
    <w:rsid w:val="00145AA8"/>
    <w:rsid w:val="00150F64"/>
    <w:rsid w:val="001526B2"/>
    <w:rsid w:val="00152EB8"/>
    <w:rsid w:val="0015563D"/>
    <w:rsid w:val="00160B83"/>
    <w:rsid w:val="00160C9F"/>
    <w:rsid w:val="00160FCC"/>
    <w:rsid w:val="001628A0"/>
    <w:rsid w:val="001664AE"/>
    <w:rsid w:val="00166B03"/>
    <w:rsid w:val="00171655"/>
    <w:rsid w:val="001717B5"/>
    <w:rsid w:val="00173507"/>
    <w:rsid w:val="00176BDA"/>
    <w:rsid w:val="00176C8F"/>
    <w:rsid w:val="001778B0"/>
    <w:rsid w:val="00177F3B"/>
    <w:rsid w:val="00181430"/>
    <w:rsid w:val="00181F03"/>
    <w:rsid w:val="00182DFC"/>
    <w:rsid w:val="00184318"/>
    <w:rsid w:val="00185F81"/>
    <w:rsid w:val="00191049"/>
    <w:rsid w:val="0019156B"/>
    <w:rsid w:val="001920A8"/>
    <w:rsid w:val="001926EC"/>
    <w:rsid w:val="001930AB"/>
    <w:rsid w:val="0019312F"/>
    <w:rsid w:val="001943B5"/>
    <w:rsid w:val="00194577"/>
    <w:rsid w:val="00197165"/>
    <w:rsid w:val="001A19F2"/>
    <w:rsid w:val="001A246E"/>
    <w:rsid w:val="001A256D"/>
    <w:rsid w:val="001A5AAA"/>
    <w:rsid w:val="001A638B"/>
    <w:rsid w:val="001A6A04"/>
    <w:rsid w:val="001A6A88"/>
    <w:rsid w:val="001A700C"/>
    <w:rsid w:val="001A7479"/>
    <w:rsid w:val="001B0956"/>
    <w:rsid w:val="001B1BDD"/>
    <w:rsid w:val="001B2FFA"/>
    <w:rsid w:val="001B49D5"/>
    <w:rsid w:val="001B5C17"/>
    <w:rsid w:val="001B7868"/>
    <w:rsid w:val="001C3A62"/>
    <w:rsid w:val="001C4CB0"/>
    <w:rsid w:val="001C504E"/>
    <w:rsid w:val="001C7D5F"/>
    <w:rsid w:val="001D0F01"/>
    <w:rsid w:val="001D2C1A"/>
    <w:rsid w:val="001D533D"/>
    <w:rsid w:val="001D54E0"/>
    <w:rsid w:val="001D6BFD"/>
    <w:rsid w:val="001D708C"/>
    <w:rsid w:val="001D76D4"/>
    <w:rsid w:val="001E0F44"/>
    <w:rsid w:val="001E33DE"/>
    <w:rsid w:val="001E563E"/>
    <w:rsid w:val="001E5B0B"/>
    <w:rsid w:val="001E5DA7"/>
    <w:rsid w:val="001E748E"/>
    <w:rsid w:val="001E7D70"/>
    <w:rsid w:val="001E7F0D"/>
    <w:rsid w:val="001F082A"/>
    <w:rsid w:val="001F0BE7"/>
    <w:rsid w:val="001F0C51"/>
    <w:rsid w:val="001F30E9"/>
    <w:rsid w:val="001F400A"/>
    <w:rsid w:val="001F440F"/>
    <w:rsid w:val="001F4E8F"/>
    <w:rsid w:val="001F5314"/>
    <w:rsid w:val="001F6A98"/>
    <w:rsid w:val="001F7144"/>
    <w:rsid w:val="002001C9"/>
    <w:rsid w:val="00200AFA"/>
    <w:rsid w:val="00204208"/>
    <w:rsid w:val="00204E2F"/>
    <w:rsid w:val="0020588B"/>
    <w:rsid w:val="002059C9"/>
    <w:rsid w:val="0021170F"/>
    <w:rsid w:val="00212B20"/>
    <w:rsid w:val="00214472"/>
    <w:rsid w:val="00214DD2"/>
    <w:rsid w:val="002218D3"/>
    <w:rsid w:val="00221DA1"/>
    <w:rsid w:val="00222F9E"/>
    <w:rsid w:val="00223E65"/>
    <w:rsid w:val="00224A4E"/>
    <w:rsid w:val="00226794"/>
    <w:rsid w:val="002304E6"/>
    <w:rsid w:val="00231649"/>
    <w:rsid w:val="00233D7C"/>
    <w:rsid w:val="00233E15"/>
    <w:rsid w:val="0023580F"/>
    <w:rsid w:val="00235A9C"/>
    <w:rsid w:val="00242107"/>
    <w:rsid w:val="00247A5A"/>
    <w:rsid w:val="002518C2"/>
    <w:rsid w:val="00252D24"/>
    <w:rsid w:val="00253922"/>
    <w:rsid w:val="0025407C"/>
    <w:rsid w:val="00255DDA"/>
    <w:rsid w:val="002562AB"/>
    <w:rsid w:val="002603CF"/>
    <w:rsid w:val="00260A4A"/>
    <w:rsid w:val="00261C19"/>
    <w:rsid w:val="00262278"/>
    <w:rsid w:val="00262681"/>
    <w:rsid w:val="00263BA9"/>
    <w:rsid w:val="00263FBA"/>
    <w:rsid w:val="00264784"/>
    <w:rsid w:val="00264F4A"/>
    <w:rsid w:val="00265552"/>
    <w:rsid w:val="00265655"/>
    <w:rsid w:val="00266DDC"/>
    <w:rsid w:val="002726A4"/>
    <w:rsid w:val="00272BF8"/>
    <w:rsid w:val="00274F59"/>
    <w:rsid w:val="002800C9"/>
    <w:rsid w:val="00280305"/>
    <w:rsid w:val="00280C65"/>
    <w:rsid w:val="00282BB8"/>
    <w:rsid w:val="002844EA"/>
    <w:rsid w:val="002902D4"/>
    <w:rsid w:val="0029125D"/>
    <w:rsid w:val="0029211B"/>
    <w:rsid w:val="0029401A"/>
    <w:rsid w:val="00294A4D"/>
    <w:rsid w:val="00294B98"/>
    <w:rsid w:val="002970DE"/>
    <w:rsid w:val="00297170"/>
    <w:rsid w:val="00297502"/>
    <w:rsid w:val="002A1329"/>
    <w:rsid w:val="002A22A1"/>
    <w:rsid w:val="002A2FF2"/>
    <w:rsid w:val="002A43D8"/>
    <w:rsid w:val="002A54CB"/>
    <w:rsid w:val="002A54DC"/>
    <w:rsid w:val="002B1C6C"/>
    <w:rsid w:val="002B1D55"/>
    <w:rsid w:val="002B2E31"/>
    <w:rsid w:val="002B3341"/>
    <w:rsid w:val="002B3A85"/>
    <w:rsid w:val="002B5543"/>
    <w:rsid w:val="002B6071"/>
    <w:rsid w:val="002B7D10"/>
    <w:rsid w:val="002C0923"/>
    <w:rsid w:val="002C0A60"/>
    <w:rsid w:val="002C34AB"/>
    <w:rsid w:val="002C34DE"/>
    <w:rsid w:val="002C5B60"/>
    <w:rsid w:val="002C6524"/>
    <w:rsid w:val="002C67FC"/>
    <w:rsid w:val="002C7ADC"/>
    <w:rsid w:val="002D13F7"/>
    <w:rsid w:val="002D2559"/>
    <w:rsid w:val="002D39A2"/>
    <w:rsid w:val="002D4CE1"/>
    <w:rsid w:val="002D4FD2"/>
    <w:rsid w:val="002D5C3B"/>
    <w:rsid w:val="002D64BC"/>
    <w:rsid w:val="002D7772"/>
    <w:rsid w:val="002D7936"/>
    <w:rsid w:val="002E43D4"/>
    <w:rsid w:val="002E5D64"/>
    <w:rsid w:val="002E6E92"/>
    <w:rsid w:val="002F1BCF"/>
    <w:rsid w:val="002F36A2"/>
    <w:rsid w:val="002F53D2"/>
    <w:rsid w:val="002F5694"/>
    <w:rsid w:val="002F59B8"/>
    <w:rsid w:val="002F6083"/>
    <w:rsid w:val="002F7FBB"/>
    <w:rsid w:val="003006B0"/>
    <w:rsid w:val="003010FD"/>
    <w:rsid w:val="003017B4"/>
    <w:rsid w:val="003031D1"/>
    <w:rsid w:val="003045BA"/>
    <w:rsid w:val="00304DCE"/>
    <w:rsid w:val="00306819"/>
    <w:rsid w:val="003069E5"/>
    <w:rsid w:val="003070DC"/>
    <w:rsid w:val="0030793C"/>
    <w:rsid w:val="0031276B"/>
    <w:rsid w:val="00312C34"/>
    <w:rsid w:val="00316895"/>
    <w:rsid w:val="003173B4"/>
    <w:rsid w:val="003179B2"/>
    <w:rsid w:val="00321F34"/>
    <w:rsid w:val="00322AF7"/>
    <w:rsid w:val="0032334B"/>
    <w:rsid w:val="00325189"/>
    <w:rsid w:val="00326D18"/>
    <w:rsid w:val="00330935"/>
    <w:rsid w:val="003338C1"/>
    <w:rsid w:val="003364A4"/>
    <w:rsid w:val="003365C8"/>
    <w:rsid w:val="00336E95"/>
    <w:rsid w:val="00340D58"/>
    <w:rsid w:val="003432ED"/>
    <w:rsid w:val="00343CE4"/>
    <w:rsid w:val="0034416E"/>
    <w:rsid w:val="00345060"/>
    <w:rsid w:val="0034739B"/>
    <w:rsid w:val="00347695"/>
    <w:rsid w:val="00351631"/>
    <w:rsid w:val="0035179D"/>
    <w:rsid w:val="00353C77"/>
    <w:rsid w:val="003551FD"/>
    <w:rsid w:val="0036122E"/>
    <w:rsid w:val="00361651"/>
    <w:rsid w:val="00362C6A"/>
    <w:rsid w:val="003639F6"/>
    <w:rsid w:val="0036503D"/>
    <w:rsid w:val="00365407"/>
    <w:rsid w:val="00365700"/>
    <w:rsid w:val="00365734"/>
    <w:rsid w:val="003661D2"/>
    <w:rsid w:val="00366900"/>
    <w:rsid w:val="00366ACE"/>
    <w:rsid w:val="003744F9"/>
    <w:rsid w:val="00374DCC"/>
    <w:rsid w:val="00375E92"/>
    <w:rsid w:val="003817BE"/>
    <w:rsid w:val="003823A2"/>
    <w:rsid w:val="003875F4"/>
    <w:rsid w:val="00391507"/>
    <w:rsid w:val="003928C6"/>
    <w:rsid w:val="003933CD"/>
    <w:rsid w:val="003946ED"/>
    <w:rsid w:val="00394816"/>
    <w:rsid w:val="00394BDD"/>
    <w:rsid w:val="003A0EB0"/>
    <w:rsid w:val="003A2F00"/>
    <w:rsid w:val="003A4143"/>
    <w:rsid w:val="003A44A0"/>
    <w:rsid w:val="003A55E0"/>
    <w:rsid w:val="003A5E11"/>
    <w:rsid w:val="003B02A4"/>
    <w:rsid w:val="003B18DD"/>
    <w:rsid w:val="003B2B11"/>
    <w:rsid w:val="003B5864"/>
    <w:rsid w:val="003B58E1"/>
    <w:rsid w:val="003B68BE"/>
    <w:rsid w:val="003B6C8C"/>
    <w:rsid w:val="003C1368"/>
    <w:rsid w:val="003C1F80"/>
    <w:rsid w:val="003C3547"/>
    <w:rsid w:val="003C4B8B"/>
    <w:rsid w:val="003C5A17"/>
    <w:rsid w:val="003C6267"/>
    <w:rsid w:val="003C766E"/>
    <w:rsid w:val="003C7E83"/>
    <w:rsid w:val="003D15D4"/>
    <w:rsid w:val="003D3071"/>
    <w:rsid w:val="003D3197"/>
    <w:rsid w:val="003D470A"/>
    <w:rsid w:val="003D5E7A"/>
    <w:rsid w:val="003D7051"/>
    <w:rsid w:val="003D78BD"/>
    <w:rsid w:val="003D7B59"/>
    <w:rsid w:val="003E09FE"/>
    <w:rsid w:val="003E0BAF"/>
    <w:rsid w:val="003E1D83"/>
    <w:rsid w:val="003E6778"/>
    <w:rsid w:val="003E6DC5"/>
    <w:rsid w:val="003F1BAE"/>
    <w:rsid w:val="003F4844"/>
    <w:rsid w:val="003F5DF9"/>
    <w:rsid w:val="003F6B63"/>
    <w:rsid w:val="003F7338"/>
    <w:rsid w:val="003F7FB8"/>
    <w:rsid w:val="003F7FCF"/>
    <w:rsid w:val="0040179A"/>
    <w:rsid w:val="0040208E"/>
    <w:rsid w:val="004061A1"/>
    <w:rsid w:val="004078FE"/>
    <w:rsid w:val="00407C2B"/>
    <w:rsid w:val="004103B9"/>
    <w:rsid w:val="00412D56"/>
    <w:rsid w:val="00414B7E"/>
    <w:rsid w:val="00415068"/>
    <w:rsid w:val="00415239"/>
    <w:rsid w:val="00416F4A"/>
    <w:rsid w:val="0041728C"/>
    <w:rsid w:val="00422DE8"/>
    <w:rsid w:val="004235FA"/>
    <w:rsid w:val="00424573"/>
    <w:rsid w:val="0042652B"/>
    <w:rsid w:val="004309A9"/>
    <w:rsid w:val="00430ADA"/>
    <w:rsid w:val="00430E06"/>
    <w:rsid w:val="00431C14"/>
    <w:rsid w:val="0043655F"/>
    <w:rsid w:val="004375BD"/>
    <w:rsid w:val="00437933"/>
    <w:rsid w:val="00437BDC"/>
    <w:rsid w:val="00441473"/>
    <w:rsid w:val="004435FA"/>
    <w:rsid w:val="004462B3"/>
    <w:rsid w:val="00446B9E"/>
    <w:rsid w:val="00447413"/>
    <w:rsid w:val="00447F19"/>
    <w:rsid w:val="00451389"/>
    <w:rsid w:val="00452080"/>
    <w:rsid w:val="004520C5"/>
    <w:rsid w:val="00452101"/>
    <w:rsid w:val="00453205"/>
    <w:rsid w:val="00453C85"/>
    <w:rsid w:val="00454439"/>
    <w:rsid w:val="004552B3"/>
    <w:rsid w:val="00455968"/>
    <w:rsid w:val="0045678B"/>
    <w:rsid w:val="00457981"/>
    <w:rsid w:val="00462181"/>
    <w:rsid w:val="00462CBB"/>
    <w:rsid w:val="00463DA2"/>
    <w:rsid w:val="00464899"/>
    <w:rsid w:val="00464D60"/>
    <w:rsid w:val="004658ED"/>
    <w:rsid w:val="00465ED3"/>
    <w:rsid w:val="0046735A"/>
    <w:rsid w:val="00471530"/>
    <w:rsid w:val="00471631"/>
    <w:rsid w:val="00475C88"/>
    <w:rsid w:val="00483293"/>
    <w:rsid w:val="0048440E"/>
    <w:rsid w:val="00486C99"/>
    <w:rsid w:val="00486EB1"/>
    <w:rsid w:val="00486F85"/>
    <w:rsid w:val="00490CCE"/>
    <w:rsid w:val="004910A1"/>
    <w:rsid w:val="00493C5E"/>
    <w:rsid w:val="004949DF"/>
    <w:rsid w:val="004A4A49"/>
    <w:rsid w:val="004B0F7D"/>
    <w:rsid w:val="004B17B8"/>
    <w:rsid w:val="004B2B7D"/>
    <w:rsid w:val="004C03A4"/>
    <w:rsid w:val="004C0991"/>
    <w:rsid w:val="004C2B73"/>
    <w:rsid w:val="004D05B9"/>
    <w:rsid w:val="004D0691"/>
    <w:rsid w:val="004D3B9A"/>
    <w:rsid w:val="004D534B"/>
    <w:rsid w:val="004D678D"/>
    <w:rsid w:val="004E1511"/>
    <w:rsid w:val="004E4A63"/>
    <w:rsid w:val="004E5F95"/>
    <w:rsid w:val="004E6308"/>
    <w:rsid w:val="004E68EA"/>
    <w:rsid w:val="004F738E"/>
    <w:rsid w:val="005015A0"/>
    <w:rsid w:val="005019DB"/>
    <w:rsid w:val="0050251E"/>
    <w:rsid w:val="00502DBE"/>
    <w:rsid w:val="005032AE"/>
    <w:rsid w:val="0050674D"/>
    <w:rsid w:val="00514534"/>
    <w:rsid w:val="00516693"/>
    <w:rsid w:val="005174E8"/>
    <w:rsid w:val="00520375"/>
    <w:rsid w:val="00522226"/>
    <w:rsid w:val="00522EBF"/>
    <w:rsid w:val="0052307F"/>
    <w:rsid w:val="0052412B"/>
    <w:rsid w:val="0052714F"/>
    <w:rsid w:val="00533881"/>
    <w:rsid w:val="00536E76"/>
    <w:rsid w:val="00544BA3"/>
    <w:rsid w:val="00546525"/>
    <w:rsid w:val="0055129F"/>
    <w:rsid w:val="005525AA"/>
    <w:rsid w:val="00553E7B"/>
    <w:rsid w:val="005544DA"/>
    <w:rsid w:val="00557423"/>
    <w:rsid w:val="00557487"/>
    <w:rsid w:val="00557BE9"/>
    <w:rsid w:val="00560B67"/>
    <w:rsid w:val="00560CD0"/>
    <w:rsid w:val="00561885"/>
    <w:rsid w:val="00561B3D"/>
    <w:rsid w:val="0056615B"/>
    <w:rsid w:val="0056620F"/>
    <w:rsid w:val="00566740"/>
    <w:rsid w:val="00570DC0"/>
    <w:rsid w:val="0057189D"/>
    <w:rsid w:val="005722E9"/>
    <w:rsid w:val="005728E1"/>
    <w:rsid w:val="00573FDF"/>
    <w:rsid w:val="005747C3"/>
    <w:rsid w:val="00574F49"/>
    <w:rsid w:val="00577C78"/>
    <w:rsid w:val="00577C9B"/>
    <w:rsid w:val="005825FA"/>
    <w:rsid w:val="0058379D"/>
    <w:rsid w:val="00584A9A"/>
    <w:rsid w:val="00592B5D"/>
    <w:rsid w:val="00594274"/>
    <w:rsid w:val="005946A9"/>
    <w:rsid w:val="005958ED"/>
    <w:rsid w:val="005A0543"/>
    <w:rsid w:val="005A24E8"/>
    <w:rsid w:val="005A381B"/>
    <w:rsid w:val="005B02E0"/>
    <w:rsid w:val="005B0BDD"/>
    <w:rsid w:val="005B1D0E"/>
    <w:rsid w:val="005B30AD"/>
    <w:rsid w:val="005B631C"/>
    <w:rsid w:val="005B6635"/>
    <w:rsid w:val="005C25BF"/>
    <w:rsid w:val="005C434E"/>
    <w:rsid w:val="005C4F09"/>
    <w:rsid w:val="005C55A1"/>
    <w:rsid w:val="005D058C"/>
    <w:rsid w:val="005D1397"/>
    <w:rsid w:val="005D15F1"/>
    <w:rsid w:val="005D38C1"/>
    <w:rsid w:val="005D44EF"/>
    <w:rsid w:val="005D5842"/>
    <w:rsid w:val="005D5937"/>
    <w:rsid w:val="005D66A1"/>
    <w:rsid w:val="005D7BBD"/>
    <w:rsid w:val="005E0D7E"/>
    <w:rsid w:val="005E3517"/>
    <w:rsid w:val="005E59BC"/>
    <w:rsid w:val="005E7003"/>
    <w:rsid w:val="005E7FDA"/>
    <w:rsid w:val="005F0FD7"/>
    <w:rsid w:val="005F1609"/>
    <w:rsid w:val="005F67F7"/>
    <w:rsid w:val="0060017B"/>
    <w:rsid w:val="00600243"/>
    <w:rsid w:val="006009B8"/>
    <w:rsid w:val="006018FF"/>
    <w:rsid w:val="00611ABB"/>
    <w:rsid w:val="00611F1E"/>
    <w:rsid w:val="0061399E"/>
    <w:rsid w:val="0061429B"/>
    <w:rsid w:val="00614A24"/>
    <w:rsid w:val="0062092B"/>
    <w:rsid w:val="00623C6A"/>
    <w:rsid w:val="00623F87"/>
    <w:rsid w:val="006258F6"/>
    <w:rsid w:val="00631235"/>
    <w:rsid w:val="00634100"/>
    <w:rsid w:val="006350B2"/>
    <w:rsid w:val="00636292"/>
    <w:rsid w:val="006457C7"/>
    <w:rsid w:val="00647B36"/>
    <w:rsid w:val="00652C85"/>
    <w:rsid w:val="006544C9"/>
    <w:rsid w:val="00655D49"/>
    <w:rsid w:val="00657441"/>
    <w:rsid w:val="00660B36"/>
    <w:rsid w:val="00663EEB"/>
    <w:rsid w:val="0066419E"/>
    <w:rsid w:val="00664B5B"/>
    <w:rsid w:val="00666221"/>
    <w:rsid w:val="006713ED"/>
    <w:rsid w:val="0067198D"/>
    <w:rsid w:val="00671E35"/>
    <w:rsid w:val="00672432"/>
    <w:rsid w:val="006736D2"/>
    <w:rsid w:val="00674304"/>
    <w:rsid w:val="0067475E"/>
    <w:rsid w:val="00675A30"/>
    <w:rsid w:val="00675AA5"/>
    <w:rsid w:val="006808E3"/>
    <w:rsid w:val="006832D4"/>
    <w:rsid w:val="006840E7"/>
    <w:rsid w:val="0068517C"/>
    <w:rsid w:val="00687FDE"/>
    <w:rsid w:val="00691478"/>
    <w:rsid w:val="0069197B"/>
    <w:rsid w:val="00691B2D"/>
    <w:rsid w:val="006951DC"/>
    <w:rsid w:val="0069641F"/>
    <w:rsid w:val="00696446"/>
    <w:rsid w:val="00696507"/>
    <w:rsid w:val="00696F9A"/>
    <w:rsid w:val="006A1F37"/>
    <w:rsid w:val="006A424A"/>
    <w:rsid w:val="006A6A11"/>
    <w:rsid w:val="006B062D"/>
    <w:rsid w:val="006B2C12"/>
    <w:rsid w:val="006B5194"/>
    <w:rsid w:val="006B7870"/>
    <w:rsid w:val="006B7C4D"/>
    <w:rsid w:val="006C0B05"/>
    <w:rsid w:val="006C35E3"/>
    <w:rsid w:val="006C6110"/>
    <w:rsid w:val="006C68CB"/>
    <w:rsid w:val="006C701C"/>
    <w:rsid w:val="006D215E"/>
    <w:rsid w:val="006D2961"/>
    <w:rsid w:val="006D2EF5"/>
    <w:rsid w:val="006D4362"/>
    <w:rsid w:val="006D5526"/>
    <w:rsid w:val="006D5B3A"/>
    <w:rsid w:val="006D6A89"/>
    <w:rsid w:val="006D7772"/>
    <w:rsid w:val="006E0D78"/>
    <w:rsid w:val="006E15A6"/>
    <w:rsid w:val="006E3882"/>
    <w:rsid w:val="006E5263"/>
    <w:rsid w:val="006E5AFD"/>
    <w:rsid w:val="006E5B7D"/>
    <w:rsid w:val="006E6F72"/>
    <w:rsid w:val="006F03D3"/>
    <w:rsid w:val="006F1DA8"/>
    <w:rsid w:val="006F38B6"/>
    <w:rsid w:val="006F4C91"/>
    <w:rsid w:val="006F541D"/>
    <w:rsid w:val="006F5E7F"/>
    <w:rsid w:val="007017E6"/>
    <w:rsid w:val="00702C30"/>
    <w:rsid w:val="00702F1F"/>
    <w:rsid w:val="007040F6"/>
    <w:rsid w:val="00705C13"/>
    <w:rsid w:val="00705DC8"/>
    <w:rsid w:val="0070773A"/>
    <w:rsid w:val="00714F89"/>
    <w:rsid w:val="00716683"/>
    <w:rsid w:val="00720534"/>
    <w:rsid w:val="00720902"/>
    <w:rsid w:val="00720C6B"/>
    <w:rsid w:val="0072181C"/>
    <w:rsid w:val="00722332"/>
    <w:rsid w:val="007238B8"/>
    <w:rsid w:val="007254E7"/>
    <w:rsid w:val="00733E3B"/>
    <w:rsid w:val="00734519"/>
    <w:rsid w:val="00734533"/>
    <w:rsid w:val="007347AA"/>
    <w:rsid w:val="0073555B"/>
    <w:rsid w:val="00736993"/>
    <w:rsid w:val="0074008E"/>
    <w:rsid w:val="00740BDF"/>
    <w:rsid w:val="00740EF8"/>
    <w:rsid w:val="00741DB1"/>
    <w:rsid w:val="00745190"/>
    <w:rsid w:val="007503DA"/>
    <w:rsid w:val="00750A6D"/>
    <w:rsid w:val="00752033"/>
    <w:rsid w:val="007544FF"/>
    <w:rsid w:val="0075468B"/>
    <w:rsid w:val="00754A63"/>
    <w:rsid w:val="00754CAF"/>
    <w:rsid w:val="00757CCF"/>
    <w:rsid w:val="00757DB0"/>
    <w:rsid w:val="007606BF"/>
    <w:rsid w:val="007623D4"/>
    <w:rsid w:val="0076452B"/>
    <w:rsid w:val="0076573A"/>
    <w:rsid w:val="0076690B"/>
    <w:rsid w:val="007707AF"/>
    <w:rsid w:val="0077251A"/>
    <w:rsid w:val="00774413"/>
    <w:rsid w:val="007759EB"/>
    <w:rsid w:val="00775EF6"/>
    <w:rsid w:val="007762AA"/>
    <w:rsid w:val="00776D3F"/>
    <w:rsid w:val="00776FFE"/>
    <w:rsid w:val="0078347D"/>
    <w:rsid w:val="007836A5"/>
    <w:rsid w:val="007838C8"/>
    <w:rsid w:val="007873D1"/>
    <w:rsid w:val="00787D48"/>
    <w:rsid w:val="007901E9"/>
    <w:rsid w:val="00790428"/>
    <w:rsid w:val="00791EC1"/>
    <w:rsid w:val="00797BED"/>
    <w:rsid w:val="007A6723"/>
    <w:rsid w:val="007A6D97"/>
    <w:rsid w:val="007B09FD"/>
    <w:rsid w:val="007B0FC7"/>
    <w:rsid w:val="007B0FDF"/>
    <w:rsid w:val="007B163C"/>
    <w:rsid w:val="007B2D33"/>
    <w:rsid w:val="007B2F12"/>
    <w:rsid w:val="007B5AEA"/>
    <w:rsid w:val="007B6033"/>
    <w:rsid w:val="007B63DE"/>
    <w:rsid w:val="007B6D0D"/>
    <w:rsid w:val="007B6DC1"/>
    <w:rsid w:val="007C08BF"/>
    <w:rsid w:val="007D1793"/>
    <w:rsid w:val="007D2060"/>
    <w:rsid w:val="007D266D"/>
    <w:rsid w:val="007D27EB"/>
    <w:rsid w:val="007D3592"/>
    <w:rsid w:val="007D3EF5"/>
    <w:rsid w:val="007D477D"/>
    <w:rsid w:val="007D6FB8"/>
    <w:rsid w:val="007E23CC"/>
    <w:rsid w:val="007E265E"/>
    <w:rsid w:val="007E2EFB"/>
    <w:rsid w:val="007E4921"/>
    <w:rsid w:val="007E6717"/>
    <w:rsid w:val="007E7B21"/>
    <w:rsid w:val="007F1B40"/>
    <w:rsid w:val="007F27F7"/>
    <w:rsid w:val="007F2AC7"/>
    <w:rsid w:val="007F31A8"/>
    <w:rsid w:val="007F3EA5"/>
    <w:rsid w:val="007F4AAC"/>
    <w:rsid w:val="007F5136"/>
    <w:rsid w:val="0080034A"/>
    <w:rsid w:val="0080036C"/>
    <w:rsid w:val="008005AD"/>
    <w:rsid w:val="00800A72"/>
    <w:rsid w:val="0080116C"/>
    <w:rsid w:val="00803709"/>
    <w:rsid w:val="008059A7"/>
    <w:rsid w:val="00807A4D"/>
    <w:rsid w:val="00807AC8"/>
    <w:rsid w:val="00812430"/>
    <w:rsid w:val="00813847"/>
    <w:rsid w:val="008145AE"/>
    <w:rsid w:val="0081520D"/>
    <w:rsid w:val="00815A78"/>
    <w:rsid w:val="0081742C"/>
    <w:rsid w:val="00817B5E"/>
    <w:rsid w:val="00821989"/>
    <w:rsid w:val="0082206C"/>
    <w:rsid w:val="008235D6"/>
    <w:rsid w:val="00825EC8"/>
    <w:rsid w:val="008261BA"/>
    <w:rsid w:val="008272BB"/>
    <w:rsid w:val="00827696"/>
    <w:rsid w:val="008329D3"/>
    <w:rsid w:val="008334F7"/>
    <w:rsid w:val="008341DB"/>
    <w:rsid w:val="00835038"/>
    <w:rsid w:val="008352F7"/>
    <w:rsid w:val="008367AC"/>
    <w:rsid w:val="00837ACE"/>
    <w:rsid w:val="00840909"/>
    <w:rsid w:val="00841199"/>
    <w:rsid w:val="008430CC"/>
    <w:rsid w:val="00845157"/>
    <w:rsid w:val="00846860"/>
    <w:rsid w:val="00847803"/>
    <w:rsid w:val="0085204E"/>
    <w:rsid w:val="00852BFF"/>
    <w:rsid w:val="008545BE"/>
    <w:rsid w:val="008563BE"/>
    <w:rsid w:val="00856B5B"/>
    <w:rsid w:val="00856E6F"/>
    <w:rsid w:val="00861152"/>
    <w:rsid w:val="008615A6"/>
    <w:rsid w:val="00861921"/>
    <w:rsid w:val="00862855"/>
    <w:rsid w:val="008705CE"/>
    <w:rsid w:val="008709FB"/>
    <w:rsid w:val="00875826"/>
    <w:rsid w:val="00876078"/>
    <w:rsid w:val="008762F1"/>
    <w:rsid w:val="00876593"/>
    <w:rsid w:val="008807A3"/>
    <w:rsid w:val="008841B4"/>
    <w:rsid w:val="00885483"/>
    <w:rsid w:val="00885C60"/>
    <w:rsid w:val="00890463"/>
    <w:rsid w:val="00890D4E"/>
    <w:rsid w:val="0089118D"/>
    <w:rsid w:val="0089136D"/>
    <w:rsid w:val="00891F6C"/>
    <w:rsid w:val="008A404A"/>
    <w:rsid w:val="008A53C8"/>
    <w:rsid w:val="008A5A0E"/>
    <w:rsid w:val="008A7AB1"/>
    <w:rsid w:val="008B11DD"/>
    <w:rsid w:val="008B3058"/>
    <w:rsid w:val="008B3C3D"/>
    <w:rsid w:val="008B5062"/>
    <w:rsid w:val="008B507F"/>
    <w:rsid w:val="008B6134"/>
    <w:rsid w:val="008B7AC8"/>
    <w:rsid w:val="008C08A6"/>
    <w:rsid w:val="008C34DC"/>
    <w:rsid w:val="008C3C42"/>
    <w:rsid w:val="008C3C7F"/>
    <w:rsid w:val="008C43FB"/>
    <w:rsid w:val="008C4FF2"/>
    <w:rsid w:val="008C742C"/>
    <w:rsid w:val="008D0140"/>
    <w:rsid w:val="008D0632"/>
    <w:rsid w:val="008D2D44"/>
    <w:rsid w:val="008D4288"/>
    <w:rsid w:val="008D4387"/>
    <w:rsid w:val="008D4FD8"/>
    <w:rsid w:val="008D582F"/>
    <w:rsid w:val="008D6C5E"/>
    <w:rsid w:val="008D790C"/>
    <w:rsid w:val="008E10B4"/>
    <w:rsid w:val="008E60FC"/>
    <w:rsid w:val="008E69B6"/>
    <w:rsid w:val="008E74FD"/>
    <w:rsid w:val="008E7D3D"/>
    <w:rsid w:val="008F0499"/>
    <w:rsid w:val="008F04D8"/>
    <w:rsid w:val="008F4292"/>
    <w:rsid w:val="008F653F"/>
    <w:rsid w:val="00901463"/>
    <w:rsid w:val="00901F1F"/>
    <w:rsid w:val="00901F94"/>
    <w:rsid w:val="00903E49"/>
    <w:rsid w:val="00910F34"/>
    <w:rsid w:val="00912259"/>
    <w:rsid w:val="00912857"/>
    <w:rsid w:val="0091332E"/>
    <w:rsid w:val="00914A38"/>
    <w:rsid w:val="0091630A"/>
    <w:rsid w:val="00917064"/>
    <w:rsid w:val="009174D8"/>
    <w:rsid w:val="00920F8C"/>
    <w:rsid w:val="00921528"/>
    <w:rsid w:val="00924C09"/>
    <w:rsid w:val="00925977"/>
    <w:rsid w:val="009269B2"/>
    <w:rsid w:val="0093033C"/>
    <w:rsid w:val="00930371"/>
    <w:rsid w:val="00930E0B"/>
    <w:rsid w:val="00934005"/>
    <w:rsid w:val="00934279"/>
    <w:rsid w:val="009348A8"/>
    <w:rsid w:val="00935D7C"/>
    <w:rsid w:val="00937377"/>
    <w:rsid w:val="0093773A"/>
    <w:rsid w:val="009414A3"/>
    <w:rsid w:val="00941786"/>
    <w:rsid w:val="00943AE5"/>
    <w:rsid w:val="00944961"/>
    <w:rsid w:val="00944C14"/>
    <w:rsid w:val="00954D4E"/>
    <w:rsid w:val="009554F6"/>
    <w:rsid w:val="009601CB"/>
    <w:rsid w:val="00960DF4"/>
    <w:rsid w:val="009615DC"/>
    <w:rsid w:val="00962D9F"/>
    <w:rsid w:val="00964094"/>
    <w:rsid w:val="00964B58"/>
    <w:rsid w:val="00965003"/>
    <w:rsid w:val="00966E64"/>
    <w:rsid w:val="0097261A"/>
    <w:rsid w:val="00972CCB"/>
    <w:rsid w:val="009748EC"/>
    <w:rsid w:val="009754B7"/>
    <w:rsid w:val="0097631E"/>
    <w:rsid w:val="0097738B"/>
    <w:rsid w:val="009803EF"/>
    <w:rsid w:val="00980CFD"/>
    <w:rsid w:val="00985344"/>
    <w:rsid w:val="00985493"/>
    <w:rsid w:val="009869D0"/>
    <w:rsid w:val="009908B0"/>
    <w:rsid w:val="00992BB7"/>
    <w:rsid w:val="009953D1"/>
    <w:rsid w:val="00995628"/>
    <w:rsid w:val="00995851"/>
    <w:rsid w:val="009A0174"/>
    <w:rsid w:val="009A02BF"/>
    <w:rsid w:val="009A058A"/>
    <w:rsid w:val="009A0655"/>
    <w:rsid w:val="009A07E8"/>
    <w:rsid w:val="009A08E2"/>
    <w:rsid w:val="009A1D64"/>
    <w:rsid w:val="009A283C"/>
    <w:rsid w:val="009A417C"/>
    <w:rsid w:val="009A4720"/>
    <w:rsid w:val="009A4B4B"/>
    <w:rsid w:val="009A4BCF"/>
    <w:rsid w:val="009A4CF3"/>
    <w:rsid w:val="009A5518"/>
    <w:rsid w:val="009A75D8"/>
    <w:rsid w:val="009A7D6E"/>
    <w:rsid w:val="009B0A60"/>
    <w:rsid w:val="009B1C7B"/>
    <w:rsid w:val="009B2D2C"/>
    <w:rsid w:val="009B2F41"/>
    <w:rsid w:val="009B395F"/>
    <w:rsid w:val="009B3C3B"/>
    <w:rsid w:val="009B50FD"/>
    <w:rsid w:val="009C0A42"/>
    <w:rsid w:val="009C2E3C"/>
    <w:rsid w:val="009C3929"/>
    <w:rsid w:val="009C5455"/>
    <w:rsid w:val="009C62DF"/>
    <w:rsid w:val="009C66B8"/>
    <w:rsid w:val="009C7792"/>
    <w:rsid w:val="009D08DD"/>
    <w:rsid w:val="009D12AA"/>
    <w:rsid w:val="009D2E5F"/>
    <w:rsid w:val="009D6729"/>
    <w:rsid w:val="009E0B14"/>
    <w:rsid w:val="009E43BD"/>
    <w:rsid w:val="009E5CEB"/>
    <w:rsid w:val="009E7465"/>
    <w:rsid w:val="009E7F24"/>
    <w:rsid w:val="009F5069"/>
    <w:rsid w:val="009F537C"/>
    <w:rsid w:val="00A03323"/>
    <w:rsid w:val="00A04121"/>
    <w:rsid w:val="00A06995"/>
    <w:rsid w:val="00A070CE"/>
    <w:rsid w:val="00A074D7"/>
    <w:rsid w:val="00A0794C"/>
    <w:rsid w:val="00A104BB"/>
    <w:rsid w:val="00A104F5"/>
    <w:rsid w:val="00A11A60"/>
    <w:rsid w:val="00A127AA"/>
    <w:rsid w:val="00A14EB6"/>
    <w:rsid w:val="00A15457"/>
    <w:rsid w:val="00A166A5"/>
    <w:rsid w:val="00A16F67"/>
    <w:rsid w:val="00A17E34"/>
    <w:rsid w:val="00A20B18"/>
    <w:rsid w:val="00A304EF"/>
    <w:rsid w:val="00A33622"/>
    <w:rsid w:val="00A341A4"/>
    <w:rsid w:val="00A3684D"/>
    <w:rsid w:val="00A42E8B"/>
    <w:rsid w:val="00A44A56"/>
    <w:rsid w:val="00A4542A"/>
    <w:rsid w:val="00A5068E"/>
    <w:rsid w:val="00A52B2D"/>
    <w:rsid w:val="00A5401F"/>
    <w:rsid w:val="00A56661"/>
    <w:rsid w:val="00A60E54"/>
    <w:rsid w:val="00A64FB5"/>
    <w:rsid w:val="00A6690B"/>
    <w:rsid w:val="00A67263"/>
    <w:rsid w:val="00A67FF6"/>
    <w:rsid w:val="00A708BD"/>
    <w:rsid w:val="00A71DAB"/>
    <w:rsid w:val="00A73753"/>
    <w:rsid w:val="00A75382"/>
    <w:rsid w:val="00A76022"/>
    <w:rsid w:val="00A82B93"/>
    <w:rsid w:val="00A84A8E"/>
    <w:rsid w:val="00A84EA2"/>
    <w:rsid w:val="00A907D2"/>
    <w:rsid w:val="00A90A7C"/>
    <w:rsid w:val="00A92E53"/>
    <w:rsid w:val="00A931DE"/>
    <w:rsid w:val="00A93248"/>
    <w:rsid w:val="00A962FA"/>
    <w:rsid w:val="00A967E5"/>
    <w:rsid w:val="00A97402"/>
    <w:rsid w:val="00AA25E6"/>
    <w:rsid w:val="00AA67F5"/>
    <w:rsid w:val="00AB7420"/>
    <w:rsid w:val="00AC00D8"/>
    <w:rsid w:val="00AC3E8D"/>
    <w:rsid w:val="00AC4941"/>
    <w:rsid w:val="00AC5E83"/>
    <w:rsid w:val="00AD0447"/>
    <w:rsid w:val="00AD0B9C"/>
    <w:rsid w:val="00AD173C"/>
    <w:rsid w:val="00AD40C5"/>
    <w:rsid w:val="00AD48A8"/>
    <w:rsid w:val="00AD5D74"/>
    <w:rsid w:val="00AD6392"/>
    <w:rsid w:val="00AD7F82"/>
    <w:rsid w:val="00AE0F5B"/>
    <w:rsid w:val="00AE13E9"/>
    <w:rsid w:val="00AE17AC"/>
    <w:rsid w:val="00AE23DB"/>
    <w:rsid w:val="00AE2B6A"/>
    <w:rsid w:val="00AE338A"/>
    <w:rsid w:val="00AE530A"/>
    <w:rsid w:val="00AE7057"/>
    <w:rsid w:val="00AE7C7A"/>
    <w:rsid w:val="00AE7CB3"/>
    <w:rsid w:val="00AE7F10"/>
    <w:rsid w:val="00AF2036"/>
    <w:rsid w:val="00AF249C"/>
    <w:rsid w:val="00AF2CBF"/>
    <w:rsid w:val="00AF339B"/>
    <w:rsid w:val="00AF45BC"/>
    <w:rsid w:val="00AF4F54"/>
    <w:rsid w:val="00AF5D3D"/>
    <w:rsid w:val="00AF6414"/>
    <w:rsid w:val="00B02080"/>
    <w:rsid w:val="00B034D9"/>
    <w:rsid w:val="00B049B1"/>
    <w:rsid w:val="00B05972"/>
    <w:rsid w:val="00B1048C"/>
    <w:rsid w:val="00B1178F"/>
    <w:rsid w:val="00B13760"/>
    <w:rsid w:val="00B21B59"/>
    <w:rsid w:val="00B22922"/>
    <w:rsid w:val="00B246D1"/>
    <w:rsid w:val="00B306E5"/>
    <w:rsid w:val="00B3098C"/>
    <w:rsid w:val="00B309DA"/>
    <w:rsid w:val="00B32F00"/>
    <w:rsid w:val="00B338B3"/>
    <w:rsid w:val="00B34C98"/>
    <w:rsid w:val="00B36963"/>
    <w:rsid w:val="00B36CB7"/>
    <w:rsid w:val="00B40A51"/>
    <w:rsid w:val="00B40CA5"/>
    <w:rsid w:val="00B415EE"/>
    <w:rsid w:val="00B42019"/>
    <w:rsid w:val="00B42055"/>
    <w:rsid w:val="00B451BC"/>
    <w:rsid w:val="00B45575"/>
    <w:rsid w:val="00B4748A"/>
    <w:rsid w:val="00B4764E"/>
    <w:rsid w:val="00B51212"/>
    <w:rsid w:val="00B517CB"/>
    <w:rsid w:val="00B5315A"/>
    <w:rsid w:val="00B5503B"/>
    <w:rsid w:val="00B55363"/>
    <w:rsid w:val="00B55DE6"/>
    <w:rsid w:val="00B5616A"/>
    <w:rsid w:val="00B56913"/>
    <w:rsid w:val="00B56D10"/>
    <w:rsid w:val="00B56F56"/>
    <w:rsid w:val="00B604EC"/>
    <w:rsid w:val="00B63265"/>
    <w:rsid w:val="00B6525C"/>
    <w:rsid w:val="00B678A1"/>
    <w:rsid w:val="00B67F7A"/>
    <w:rsid w:val="00B76720"/>
    <w:rsid w:val="00B8009F"/>
    <w:rsid w:val="00B8178E"/>
    <w:rsid w:val="00B86A92"/>
    <w:rsid w:val="00B872BB"/>
    <w:rsid w:val="00B878B8"/>
    <w:rsid w:val="00B932B1"/>
    <w:rsid w:val="00B943B8"/>
    <w:rsid w:val="00B9501F"/>
    <w:rsid w:val="00B97786"/>
    <w:rsid w:val="00BA1C82"/>
    <w:rsid w:val="00BA64DB"/>
    <w:rsid w:val="00BB3EA4"/>
    <w:rsid w:val="00BB47E9"/>
    <w:rsid w:val="00BB50E2"/>
    <w:rsid w:val="00BC04FA"/>
    <w:rsid w:val="00BC0583"/>
    <w:rsid w:val="00BC2F34"/>
    <w:rsid w:val="00BC36E6"/>
    <w:rsid w:val="00BC373E"/>
    <w:rsid w:val="00BC3B19"/>
    <w:rsid w:val="00BC55B7"/>
    <w:rsid w:val="00BC5C2E"/>
    <w:rsid w:val="00BC5D5E"/>
    <w:rsid w:val="00BC6DAD"/>
    <w:rsid w:val="00BC6DDE"/>
    <w:rsid w:val="00BD0B79"/>
    <w:rsid w:val="00BD143C"/>
    <w:rsid w:val="00BD1EE6"/>
    <w:rsid w:val="00BD1FE1"/>
    <w:rsid w:val="00BD3DEB"/>
    <w:rsid w:val="00BD3E65"/>
    <w:rsid w:val="00BD41DF"/>
    <w:rsid w:val="00BD451D"/>
    <w:rsid w:val="00BD4D3F"/>
    <w:rsid w:val="00BE1ABD"/>
    <w:rsid w:val="00BE433B"/>
    <w:rsid w:val="00BE473B"/>
    <w:rsid w:val="00BE5F2A"/>
    <w:rsid w:val="00BE6461"/>
    <w:rsid w:val="00BE7BAA"/>
    <w:rsid w:val="00BF0166"/>
    <w:rsid w:val="00BF1542"/>
    <w:rsid w:val="00BF17A6"/>
    <w:rsid w:val="00BF1806"/>
    <w:rsid w:val="00BF349B"/>
    <w:rsid w:val="00BF41E8"/>
    <w:rsid w:val="00BF509E"/>
    <w:rsid w:val="00BF5EA3"/>
    <w:rsid w:val="00BF69F1"/>
    <w:rsid w:val="00C01235"/>
    <w:rsid w:val="00C03670"/>
    <w:rsid w:val="00C0577D"/>
    <w:rsid w:val="00C1082E"/>
    <w:rsid w:val="00C12BBB"/>
    <w:rsid w:val="00C16877"/>
    <w:rsid w:val="00C17484"/>
    <w:rsid w:val="00C20838"/>
    <w:rsid w:val="00C21002"/>
    <w:rsid w:val="00C21057"/>
    <w:rsid w:val="00C21EB5"/>
    <w:rsid w:val="00C22B36"/>
    <w:rsid w:val="00C2422F"/>
    <w:rsid w:val="00C25D6E"/>
    <w:rsid w:val="00C277BB"/>
    <w:rsid w:val="00C303F8"/>
    <w:rsid w:val="00C30FE0"/>
    <w:rsid w:val="00C32538"/>
    <w:rsid w:val="00C33175"/>
    <w:rsid w:val="00C36A77"/>
    <w:rsid w:val="00C37432"/>
    <w:rsid w:val="00C40D64"/>
    <w:rsid w:val="00C40EE4"/>
    <w:rsid w:val="00C42237"/>
    <w:rsid w:val="00C42519"/>
    <w:rsid w:val="00C42AEB"/>
    <w:rsid w:val="00C43022"/>
    <w:rsid w:val="00C501E1"/>
    <w:rsid w:val="00C50613"/>
    <w:rsid w:val="00C520C5"/>
    <w:rsid w:val="00C56A31"/>
    <w:rsid w:val="00C618C5"/>
    <w:rsid w:val="00C670E3"/>
    <w:rsid w:val="00C67EDE"/>
    <w:rsid w:val="00C735A5"/>
    <w:rsid w:val="00C73DFC"/>
    <w:rsid w:val="00C74FB1"/>
    <w:rsid w:val="00C75A07"/>
    <w:rsid w:val="00C777F4"/>
    <w:rsid w:val="00C77C8A"/>
    <w:rsid w:val="00C8033F"/>
    <w:rsid w:val="00C820A3"/>
    <w:rsid w:val="00C8333C"/>
    <w:rsid w:val="00C8436F"/>
    <w:rsid w:val="00C855DB"/>
    <w:rsid w:val="00C8621B"/>
    <w:rsid w:val="00C86623"/>
    <w:rsid w:val="00C86A1F"/>
    <w:rsid w:val="00C875B0"/>
    <w:rsid w:val="00C9034E"/>
    <w:rsid w:val="00C90D34"/>
    <w:rsid w:val="00C90DEC"/>
    <w:rsid w:val="00C91560"/>
    <w:rsid w:val="00C91BBB"/>
    <w:rsid w:val="00C92899"/>
    <w:rsid w:val="00C93F16"/>
    <w:rsid w:val="00C950F9"/>
    <w:rsid w:val="00C9528C"/>
    <w:rsid w:val="00C979C1"/>
    <w:rsid w:val="00CA0147"/>
    <w:rsid w:val="00CA1442"/>
    <w:rsid w:val="00CA370A"/>
    <w:rsid w:val="00CA633B"/>
    <w:rsid w:val="00CA674E"/>
    <w:rsid w:val="00CB05E7"/>
    <w:rsid w:val="00CB1B37"/>
    <w:rsid w:val="00CB1DA3"/>
    <w:rsid w:val="00CB2A15"/>
    <w:rsid w:val="00CB326A"/>
    <w:rsid w:val="00CB5C21"/>
    <w:rsid w:val="00CB6197"/>
    <w:rsid w:val="00CB6340"/>
    <w:rsid w:val="00CB6657"/>
    <w:rsid w:val="00CC0789"/>
    <w:rsid w:val="00CC206A"/>
    <w:rsid w:val="00CC488D"/>
    <w:rsid w:val="00CC57DE"/>
    <w:rsid w:val="00CC5B2A"/>
    <w:rsid w:val="00CD22E8"/>
    <w:rsid w:val="00CD23AD"/>
    <w:rsid w:val="00CD4BBA"/>
    <w:rsid w:val="00CD6FD0"/>
    <w:rsid w:val="00CE56F6"/>
    <w:rsid w:val="00CE5D24"/>
    <w:rsid w:val="00CE78FE"/>
    <w:rsid w:val="00CE7FE2"/>
    <w:rsid w:val="00CF08F9"/>
    <w:rsid w:val="00CF2095"/>
    <w:rsid w:val="00CF2894"/>
    <w:rsid w:val="00CF381F"/>
    <w:rsid w:val="00CF40E0"/>
    <w:rsid w:val="00CF4F49"/>
    <w:rsid w:val="00CF6032"/>
    <w:rsid w:val="00D0043C"/>
    <w:rsid w:val="00D02452"/>
    <w:rsid w:val="00D024C6"/>
    <w:rsid w:val="00D04D7F"/>
    <w:rsid w:val="00D05268"/>
    <w:rsid w:val="00D10A4D"/>
    <w:rsid w:val="00D12317"/>
    <w:rsid w:val="00D15451"/>
    <w:rsid w:val="00D17BEF"/>
    <w:rsid w:val="00D2042C"/>
    <w:rsid w:val="00D20E92"/>
    <w:rsid w:val="00D212DF"/>
    <w:rsid w:val="00D214A0"/>
    <w:rsid w:val="00D22CD5"/>
    <w:rsid w:val="00D23A1F"/>
    <w:rsid w:val="00D25AB7"/>
    <w:rsid w:val="00D2693D"/>
    <w:rsid w:val="00D27631"/>
    <w:rsid w:val="00D30627"/>
    <w:rsid w:val="00D3072E"/>
    <w:rsid w:val="00D329EE"/>
    <w:rsid w:val="00D33C1F"/>
    <w:rsid w:val="00D34817"/>
    <w:rsid w:val="00D34C77"/>
    <w:rsid w:val="00D354C6"/>
    <w:rsid w:val="00D35D21"/>
    <w:rsid w:val="00D37F7D"/>
    <w:rsid w:val="00D40832"/>
    <w:rsid w:val="00D40A8F"/>
    <w:rsid w:val="00D40F09"/>
    <w:rsid w:val="00D42B2D"/>
    <w:rsid w:val="00D42C1B"/>
    <w:rsid w:val="00D43225"/>
    <w:rsid w:val="00D507C9"/>
    <w:rsid w:val="00D50E9F"/>
    <w:rsid w:val="00D57E87"/>
    <w:rsid w:val="00D60A6E"/>
    <w:rsid w:val="00D610E7"/>
    <w:rsid w:val="00D612C6"/>
    <w:rsid w:val="00D62FC3"/>
    <w:rsid w:val="00D633DF"/>
    <w:rsid w:val="00D64C91"/>
    <w:rsid w:val="00D6597F"/>
    <w:rsid w:val="00D66012"/>
    <w:rsid w:val="00D72AC8"/>
    <w:rsid w:val="00D72CFA"/>
    <w:rsid w:val="00D7391A"/>
    <w:rsid w:val="00D74FB8"/>
    <w:rsid w:val="00D75EFB"/>
    <w:rsid w:val="00D764DA"/>
    <w:rsid w:val="00D76735"/>
    <w:rsid w:val="00D76B80"/>
    <w:rsid w:val="00D80597"/>
    <w:rsid w:val="00D815F6"/>
    <w:rsid w:val="00D84914"/>
    <w:rsid w:val="00D853B5"/>
    <w:rsid w:val="00D85F2B"/>
    <w:rsid w:val="00D86348"/>
    <w:rsid w:val="00D87BC8"/>
    <w:rsid w:val="00D9126D"/>
    <w:rsid w:val="00D934A1"/>
    <w:rsid w:val="00D93751"/>
    <w:rsid w:val="00D93CEE"/>
    <w:rsid w:val="00D94129"/>
    <w:rsid w:val="00D94270"/>
    <w:rsid w:val="00D96241"/>
    <w:rsid w:val="00D96698"/>
    <w:rsid w:val="00DA10C4"/>
    <w:rsid w:val="00DA31C9"/>
    <w:rsid w:val="00DA5F74"/>
    <w:rsid w:val="00DA6C09"/>
    <w:rsid w:val="00DA6DC3"/>
    <w:rsid w:val="00DA7424"/>
    <w:rsid w:val="00DB01B4"/>
    <w:rsid w:val="00DB03E0"/>
    <w:rsid w:val="00DB1BAA"/>
    <w:rsid w:val="00DB2058"/>
    <w:rsid w:val="00DB7413"/>
    <w:rsid w:val="00DC228F"/>
    <w:rsid w:val="00DC35A6"/>
    <w:rsid w:val="00DC61B1"/>
    <w:rsid w:val="00DD011D"/>
    <w:rsid w:val="00DD1F34"/>
    <w:rsid w:val="00DD2A09"/>
    <w:rsid w:val="00DD52CE"/>
    <w:rsid w:val="00DE04BC"/>
    <w:rsid w:val="00DE10BC"/>
    <w:rsid w:val="00DE19F5"/>
    <w:rsid w:val="00DE1C8A"/>
    <w:rsid w:val="00DE2AF5"/>
    <w:rsid w:val="00DE6BDB"/>
    <w:rsid w:val="00DF2CEA"/>
    <w:rsid w:val="00DF40AF"/>
    <w:rsid w:val="00DF72B9"/>
    <w:rsid w:val="00E00032"/>
    <w:rsid w:val="00E00BFF"/>
    <w:rsid w:val="00E01F76"/>
    <w:rsid w:val="00E02DB8"/>
    <w:rsid w:val="00E031BC"/>
    <w:rsid w:val="00E04A0E"/>
    <w:rsid w:val="00E06AE2"/>
    <w:rsid w:val="00E15035"/>
    <w:rsid w:val="00E16017"/>
    <w:rsid w:val="00E174D6"/>
    <w:rsid w:val="00E2069F"/>
    <w:rsid w:val="00E24AFB"/>
    <w:rsid w:val="00E24CCF"/>
    <w:rsid w:val="00E255E9"/>
    <w:rsid w:val="00E3076D"/>
    <w:rsid w:val="00E30E14"/>
    <w:rsid w:val="00E31B5C"/>
    <w:rsid w:val="00E3235B"/>
    <w:rsid w:val="00E33971"/>
    <w:rsid w:val="00E35190"/>
    <w:rsid w:val="00E369C0"/>
    <w:rsid w:val="00E369DE"/>
    <w:rsid w:val="00E36E48"/>
    <w:rsid w:val="00E40C89"/>
    <w:rsid w:val="00E442F2"/>
    <w:rsid w:val="00E4687E"/>
    <w:rsid w:val="00E46C5D"/>
    <w:rsid w:val="00E47ECC"/>
    <w:rsid w:val="00E50EC9"/>
    <w:rsid w:val="00E519A4"/>
    <w:rsid w:val="00E5384D"/>
    <w:rsid w:val="00E540E1"/>
    <w:rsid w:val="00E54619"/>
    <w:rsid w:val="00E54FA7"/>
    <w:rsid w:val="00E6112C"/>
    <w:rsid w:val="00E64819"/>
    <w:rsid w:val="00E64AE2"/>
    <w:rsid w:val="00E67610"/>
    <w:rsid w:val="00E703E4"/>
    <w:rsid w:val="00E722B4"/>
    <w:rsid w:val="00E7316F"/>
    <w:rsid w:val="00E76061"/>
    <w:rsid w:val="00E80978"/>
    <w:rsid w:val="00E8316D"/>
    <w:rsid w:val="00E85A5D"/>
    <w:rsid w:val="00E90654"/>
    <w:rsid w:val="00E93F5E"/>
    <w:rsid w:val="00E94BD9"/>
    <w:rsid w:val="00E95160"/>
    <w:rsid w:val="00E959D9"/>
    <w:rsid w:val="00EA0545"/>
    <w:rsid w:val="00EA169A"/>
    <w:rsid w:val="00EA271D"/>
    <w:rsid w:val="00EA331D"/>
    <w:rsid w:val="00EA3602"/>
    <w:rsid w:val="00EA5A5E"/>
    <w:rsid w:val="00EA7EAE"/>
    <w:rsid w:val="00EB06EA"/>
    <w:rsid w:val="00EB078F"/>
    <w:rsid w:val="00EB0ACE"/>
    <w:rsid w:val="00EB28F3"/>
    <w:rsid w:val="00EB3814"/>
    <w:rsid w:val="00EB4A79"/>
    <w:rsid w:val="00EC2360"/>
    <w:rsid w:val="00EC35F1"/>
    <w:rsid w:val="00EC4E7C"/>
    <w:rsid w:val="00ED14CA"/>
    <w:rsid w:val="00ED1AA3"/>
    <w:rsid w:val="00ED2AEC"/>
    <w:rsid w:val="00ED3915"/>
    <w:rsid w:val="00ED3BDD"/>
    <w:rsid w:val="00ED4D62"/>
    <w:rsid w:val="00ED4DE8"/>
    <w:rsid w:val="00ED5164"/>
    <w:rsid w:val="00ED54A4"/>
    <w:rsid w:val="00ED6930"/>
    <w:rsid w:val="00EE09BB"/>
    <w:rsid w:val="00EE1035"/>
    <w:rsid w:val="00EE4238"/>
    <w:rsid w:val="00EE6B7F"/>
    <w:rsid w:val="00EE7FB4"/>
    <w:rsid w:val="00EF2178"/>
    <w:rsid w:val="00EF254E"/>
    <w:rsid w:val="00EF305E"/>
    <w:rsid w:val="00F018B2"/>
    <w:rsid w:val="00F02D1F"/>
    <w:rsid w:val="00F037E3"/>
    <w:rsid w:val="00F078B3"/>
    <w:rsid w:val="00F1089E"/>
    <w:rsid w:val="00F14E87"/>
    <w:rsid w:val="00F20095"/>
    <w:rsid w:val="00F24631"/>
    <w:rsid w:val="00F27549"/>
    <w:rsid w:val="00F2771D"/>
    <w:rsid w:val="00F279BF"/>
    <w:rsid w:val="00F3100D"/>
    <w:rsid w:val="00F31068"/>
    <w:rsid w:val="00F319F0"/>
    <w:rsid w:val="00F333E8"/>
    <w:rsid w:val="00F34C51"/>
    <w:rsid w:val="00F409C4"/>
    <w:rsid w:val="00F40AC8"/>
    <w:rsid w:val="00F41B35"/>
    <w:rsid w:val="00F425F0"/>
    <w:rsid w:val="00F42EF0"/>
    <w:rsid w:val="00F444DF"/>
    <w:rsid w:val="00F445C4"/>
    <w:rsid w:val="00F44755"/>
    <w:rsid w:val="00F44F29"/>
    <w:rsid w:val="00F504B8"/>
    <w:rsid w:val="00F521F9"/>
    <w:rsid w:val="00F550BA"/>
    <w:rsid w:val="00F63E07"/>
    <w:rsid w:val="00F63FDD"/>
    <w:rsid w:val="00F65111"/>
    <w:rsid w:val="00F65169"/>
    <w:rsid w:val="00F67859"/>
    <w:rsid w:val="00F7110F"/>
    <w:rsid w:val="00F720D7"/>
    <w:rsid w:val="00F74A5C"/>
    <w:rsid w:val="00F75268"/>
    <w:rsid w:val="00F753C1"/>
    <w:rsid w:val="00F812F3"/>
    <w:rsid w:val="00F825C1"/>
    <w:rsid w:val="00F83107"/>
    <w:rsid w:val="00F83F50"/>
    <w:rsid w:val="00F8470F"/>
    <w:rsid w:val="00F85256"/>
    <w:rsid w:val="00F855DA"/>
    <w:rsid w:val="00F872C4"/>
    <w:rsid w:val="00F8779A"/>
    <w:rsid w:val="00F90519"/>
    <w:rsid w:val="00F907BD"/>
    <w:rsid w:val="00F908BA"/>
    <w:rsid w:val="00F94ADA"/>
    <w:rsid w:val="00F9519F"/>
    <w:rsid w:val="00F95213"/>
    <w:rsid w:val="00FA1173"/>
    <w:rsid w:val="00FA3C1E"/>
    <w:rsid w:val="00FA3EEC"/>
    <w:rsid w:val="00FA5B11"/>
    <w:rsid w:val="00FA6394"/>
    <w:rsid w:val="00FA7636"/>
    <w:rsid w:val="00FB2ED6"/>
    <w:rsid w:val="00FB2F2F"/>
    <w:rsid w:val="00FB48C2"/>
    <w:rsid w:val="00FB51BA"/>
    <w:rsid w:val="00FB72D2"/>
    <w:rsid w:val="00FB74D2"/>
    <w:rsid w:val="00FC09FD"/>
    <w:rsid w:val="00FC21A6"/>
    <w:rsid w:val="00FC230A"/>
    <w:rsid w:val="00FC25DF"/>
    <w:rsid w:val="00FC2813"/>
    <w:rsid w:val="00FC38B5"/>
    <w:rsid w:val="00FC3F9F"/>
    <w:rsid w:val="00FD16FA"/>
    <w:rsid w:val="00FD1CA5"/>
    <w:rsid w:val="00FD1D6D"/>
    <w:rsid w:val="00FD5301"/>
    <w:rsid w:val="00FD5597"/>
    <w:rsid w:val="00FD567F"/>
    <w:rsid w:val="00FD59CC"/>
    <w:rsid w:val="00FD6ABB"/>
    <w:rsid w:val="00FD72DC"/>
    <w:rsid w:val="00FE1AF6"/>
    <w:rsid w:val="00FE1D72"/>
    <w:rsid w:val="00FE35D0"/>
    <w:rsid w:val="00FE385B"/>
    <w:rsid w:val="00FE3FB1"/>
    <w:rsid w:val="00FE48E4"/>
    <w:rsid w:val="00FE4B6F"/>
    <w:rsid w:val="00FE4BA1"/>
    <w:rsid w:val="00FE60EC"/>
    <w:rsid w:val="00FE748B"/>
    <w:rsid w:val="00FF3C87"/>
    <w:rsid w:val="00FF4144"/>
    <w:rsid w:val="00FF5F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90F135"/>
  <w15:docId w15:val="{4326211E-19AB-4B19-A710-02A0255CB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F53B7"/>
  </w:style>
  <w:style w:type="paragraph" w:styleId="Heading1">
    <w:name w:val="heading 1"/>
    <w:basedOn w:val="Normal1"/>
    <w:next w:val="Normal1"/>
    <w:link w:val="Heading1Char"/>
    <w:uiPriority w:val="9"/>
    <w:qFormat/>
    <w:rsid w:val="00800A72"/>
    <w:pPr>
      <w:keepNext/>
      <w:keepLines/>
      <w:spacing w:before="400" w:after="120"/>
      <w:contextualSpacing/>
      <w:outlineLvl w:val="0"/>
    </w:pPr>
    <w:rPr>
      <w:sz w:val="40"/>
      <w:szCs w:val="40"/>
    </w:rPr>
  </w:style>
  <w:style w:type="paragraph" w:styleId="Heading2">
    <w:name w:val="heading 2"/>
    <w:basedOn w:val="Normal1"/>
    <w:next w:val="Normal1"/>
    <w:rsid w:val="00800A72"/>
    <w:pPr>
      <w:keepNext/>
      <w:keepLines/>
      <w:spacing w:before="360" w:after="120"/>
      <w:contextualSpacing/>
      <w:outlineLvl w:val="1"/>
    </w:pPr>
    <w:rPr>
      <w:sz w:val="32"/>
      <w:szCs w:val="32"/>
    </w:rPr>
  </w:style>
  <w:style w:type="paragraph" w:styleId="Heading3">
    <w:name w:val="heading 3"/>
    <w:basedOn w:val="Normal1"/>
    <w:next w:val="Normal1"/>
    <w:rsid w:val="00800A72"/>
    <w:pPr>
      <w:keepNext/>
      <w:keepLines/>
      <w:spacing w:before="320" w:after="80"/>
      <w:contextualSpacing/>
      <w:outlineLvl w:val="2"/>
    </w:pPr>
    <w:rPr>
      <w:color w:val="434343"/>
      <w:sz w:val="28"/>
      <w:szCs w:val="28"/>
    </w:rPr>
  </w:style>
  <w:style w:type="paragraph" w:styleId="Heading4">
    <w:name w:val="heading 4"/>
    <w:basedOn w:val="Normal1"/>
    <w:next w:val="Normal1"/>
    <w:rsid w:val="00800A72"/>
    <w:pPr>
      <w:keepNext/>
      <w:keepLines/>
      <w:spacing w:before="280" w:after="80"/>
      <w:contextualSpacing/>
      <w:outlineLvl w:val="3"/>
    </w:pPr>
    <w:rPr>
      <w:color w:val="666666"/>
      <w:sz w:val="24"/>
      <w:szCs w:val="24"/>
    </w:rPr>
  </w:style>
  <w:style w:type="paragraph" w:styleId="Heading5">
    <w:name w:val="heading 5"/>
    <w:basedOn w:val="Normal1"/>
    <w:next w:val="Normal1"/>
    <w:rsid w:val="00800A72"/>
    <w:pPr>
      <w:keepNext/>
      <w:keepLines/>
      <w:spacing w:before="240" w:after="80"/>
      <w:contextualSpacing/>
      <w:outlineLvl w:val="4"/>
    </w:pPr>
    <w:rPr>
      <w:color w:val="666666"/>
    </w:rPr>
  </w:style>
  <w:style w:type="paragraph" w:styleId="Heading6">
    <w:name w:val="heading 6"/>
    <w:basedOn w:val="Normal1"/>
    <w:next w:val="Normal1"/>
    <w:rsid w:val="00800A72"/>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800A72"/>
  </w:style>
  <w:style w:type="paragraph" w:styleId="Title">
    <w:name w:val="Title"/>
    <w:aliases w:val="title"/>
    <w:basedOn w:val="Normal1"/>
    <w:next w:val="Normal1"/>
    <w:link w:val="TitleChar"/>
    <w:uiPriority w:val="10"/>
    <w:qFormat/>
    <w:rsid w:val="00800A72"/>
    <w:pPr>
      <w:keepNext/>
      <w:keepLines/>
      <w:spacing w:after="60"/>
      <w:contextualSpacing/>
    </w:pPr>
    <w:rPr>
      <w:sz w:val="52"/>
      <w:szCs w:val="52"/>
    </w:rPr>
  </w:style>
  <w:style w:type="paragraph" w:styleId="Subtitle">
    <w:name w:val="Subtitle"/>
    <w:basedOn w:val="Normal1"/>
    <w:next w:val="Normal1"/>
    <w:rsid w:val="00800A72"/>
    <w:pPr>
      <w:keepNext/>
      <w:keepLines/>
      <w:spacing w:after="320"/>
      <w:contextualSpacing/>
    </w:pPr>
    <w:rPr>
      <w:color w:val="666666"/>
      <w:sz w:val="30"/>
      <w:szCs w:val="30"/>
    </w:rPr>
  </w:style>
  <w:style w:type="character" w:styleId="LineNumber">
    <w:name w:val="line number"/>
    <w:basedOn w:val="DefaultParagraphFont"/>
    <w:uiPriority w:val="99"/>
    <w:semiHidden/>
    <w:unhideWhenUsed/>
    <w:rsid w:val="00204E2F"/>
  </w:style>
  <w:style w:type="paragraph" w:styleId="Header">
    <w:name w:val="header"/>
    <w:basedOn w:val="Normal"/>
    <w:link w:val="HeaderChar"/>
    <w:uiPriority w:val="99"/>
    <w:unhideWhenUsed/>
    <w:rsid w:val="00204E2F"/>
    <w:pPr>
      <w:tabs>
        <w:tab w:val="center" w:pos="4680"/>
        <w:tab w:val="right" w:pos="9360"/>
      </w:tabs>
      <w:spacing w:line="240" w:lineRule="auto"/>
    </w:pPr>
  </w:style>
  <w:style w:type="character" w:customStyle="1" w:styleId="HeaderChar">
    <w:name w:val="Header Char"/>
    <w:basedOn w:val="DefaultParagraphFont"/>
    <w:link w:val="Header"/>
    <w:uiPriority w:val="99"/>
    <w:rsid w:val="00204E2F"/>
  </w:style>
  <w:style w:type="paragraph" w:styleId="Footer">
    <w:name w:val="footer"/>
    <w:basedOn w:val="Normal"/>
    <w:link w:val="FooterChar"/>
    <w:uiPriority w:val="99"/>
    <w:unhideWhenUsed/>
    <w:rsid w:val="00204E2F"/>
    <w:pPr>
      <w:tabs>
        <w:tab w:val="center" w:pos="4680"/>
        <w:tab w:val="right" w:pos="9360"/>
      </w:tabs>
      <w:spacing w:line="240" w:lineRule="auto"/>
    </w:pPr>
  </w:style>
  <w:style w:type="character" w:customStyle="1" w:styleId="FooterChar">
    <w:name w:val="Footer Char"/>
    <w:basedOn w:val="DefaultParagraphFont"/>
    <w:link w:val="Footer"/>
    <w:uiPriority w:val="99"/>
    <w:rsid w:val="00204E2F"/>
  </w:style>
  <w:style w:type="character" w:styleId="CommentReference">
    <w:name w:val="annotation reference"/>
    <w:basedOn w:val="DefaultParagraphFont"/>
    <w:uiPriority w:val="99"/>
    <w:semiHidden/>
    <w:unhideWhenUsed/>
    <w:rsid w:val="00944C14"/>
    <w:rPr>
      <w:sz w:val="16"/>
      <w:szCs w:val="16"/>
    </w:rPr>
  </w:style>
  <w:style w:type="paragraph" w:styleId="CommentText">
    <w:name w:val="annotation text"/>
    <w:basedOn w:val="Normal"/>
    <w:link w:val="CommentTextChar"/>
    <w:uiPriority w:val="99"/>
    <w:semiHidden/>
    <w:unhideWhenUsed/>
    <w:rsid w:val="00944C14"/>
    <w:pPr>
      <w:spacing w:line="240" w:lineRule="auto"/>
    </w:pPr>
    <w:rPr>
      <w:sz w:val="20"/>
      <w:szCs w:val="20"/>
    </w:rPr>
  </w:style>
  <w:style w:type="character" w:customStyle="1" w:styleId="CommentTextChar">
    <w:name w:val="Comment Text Char"/>
    <w:basedOn w:val="DefaultParagraphFont"/>
    <w:link w:val="CommentText"/>
    <w:uiPriority w:val="99"/>
    <w:semiHidden/>
    <w:rsid w:val="00944C14"/>
    <w:rPr>
      <w:sz w:val="20"/>
      <w:szCs w:val="20"/>
    </w:rPr>
  </w:style>
  <w:style w:type="paragraph" w:styleId="CommentSubject">
    <w:name w:val="annotation subject"/>
    <w:basedOn w:val="CommentText"/>
    <w:next w:val="CommentText"/>
    <w:link w:val="CommentSubjectChar"/>
    <w:uiPriority w:val="99"/>
    <w:semiHidden/>
    <w:unhideWhenUsed/>
    <w:rsid w:val="00944C14"/>
    <w:rPr>
      <w:b/>
      <w:bCs/>
    </w:rPr>
  </w:style>
  <w:style w:type="character" w:customStyle="1" w:styleId="CommentSubjectChar">
    <w:name w:val="Comment Subject Char"/>
    <w:basedOn w:val="CommentTextChar"/>
    <w:link w:val="CommentSubject"/>
    <w:uiPriority w:val="99"/>
    <w:semiHidden/>
    <w:rsid w:val="00944C14"/>
    <w:rPr>
      <w:b/>
      <w:bCs/>
      <w:sz w:val="20"/>
      <w:szCs w:val="20"/>
    </w:rPr>
  </w:style>
  <w:style w:type="paragraph" w:styleId="Revision">
    <w:name w:val="Revision"/>
    <w:hidden/>
    <w:uiPriority w:val="99"/>
    <w:semiHidden/>
    <w:rsid w:val="00944C14"/>
    <w:pPr>
      <w:spacing w:line="240" w:lineRule="auto"/>
    </w:pPr>
  </w:style>
  <w:style w:type="paragraph" w:styleId="BalloonText">
    <w:name w:val="Balloon Text"/>
    <w:basedOn w:val="Normal"/>
    <w:link w:val="BalloonTextChar"/>
    <w:uiPriority w:val="99"/>
    <w:semiHidden/>
    <w:unhideWhenUsed/>
    <w:rsid w:val="00944C1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4C14"/>
    <w:rPr>
      <w:rFonts w:ascii="Tahoma" w:hAnsi="Tahoma" w:cs="Tahoma"/>
      <w:sz w:val="16"/>
      <w:szCs w:val="16"/>
    </w:rPr>
  </w:style>
  <w:style w:type="paragraph" w:customStyle="1" w:styleId="Body">
    <w:name w:val="Body"/>
    <w:rsid w:val="006F4C91"/>
    <w:pPr>
      <w:pBdr>
        <w:top w:val="nil"/>
        <w:left w:val="nil"/>
        <w:bottom w:val="nil"/>
        <w:right w:val="nil"/>
        <w:between w:val="nil"/>
        <w:bar w:val="nil"/>
      </w:pBdr>
      <w:spacing w:line="240" w:lineRule="auto"/>
    </w:pPr>
    <w:rPr>
      <w:rFonts w:ascii="Helvetica" w:eastAsia="Arial Unicode MS" w:hAnsi="Helvetica" w:cs="Arial Unicode MS"/>
      <w:bdr w:val="nil"/>
    </w:rPr>
  </w:style>
  <w:style w:type="numbering" w:customStyle="1" w:styleId="Numbered">
    <w:name w:val="Numbered"/>
    <w:rsid w:val="006F4C91"/>
    <w:pPr>
      <w:numPr>
        <w:numId w:val="1"/>
      </w:numPr>
    </w:pPr>
  </w:style>
  <w:style w:type="paragraph" w:styleId="z-TopofForm">
    <w:name w:val="HTML Top of Form"/>
    <w:basedOn w:val="Normal"/>
    <w:next w:val="Normal"/>
    <w:link w:val="z-TopofFormChar"/>
    <w:hidden/>
    <w:uiPriority w:val="99"/>
    <w:semiHidden/>
    <w:unhideWhenUsed/>
    <w:rsid w:val="00AF249C"/>
    <w:pPr>
      <w:pBdr>
        <w:bottom w:val="single" w:sz="6" w:space="1" w:color="auto"/>
      </w:pBdr>
      <w:spacing w:line="240" w:lineRule="auto"/>
      <w:jc w:val="center"/>
    </w:pPr>
    <w:rPr>
      <w:vanish/>
      <w:color w:val="auto"/>
      <w:sz w:val="16"/>
      <w:szCs w:val="16"/>
    </w:rPr>
  </w:style>
  <w:style w:type="character" w:customStyle="1" w:styleId="z-TopofFormChar">
    <w:name w:val="z-Top of Form Char"/>
    <w:basedOn w:val="DefaultParagraphFont"/>
    <w:link w:val="z-TopofForm"/>
    <w:uiPriority w:val="99"/>
    <w:semiHidden/>
    <w:rsid w:val="00AF249C"/>
    <w:rPr>
      <w:vanish/>
      <w:color w:val="auto"/>
      <w:sz w:val="16"/>
      <w:szCs w:val="16"/>
    </w:rPr>
  </w:style>
  <w:style w:type="character" w:customStyle="1" w:styleId="apple-converted-space">
    <w:name w:val="apple-converted-space"/>
    <w:basedOn w:val="DefaultParagraphFont"/>
    <w:rsid w:val="00AF249C"/>
  </w:style>
  <w:style w:type="paragraph" w:styleId="NormalWeb">
    <w:name w:val="Normal (Web)"/>
    <w:basedOn w:val="Normal"/>
    <w:uiPriority w:val="99"/>
    <w:semiHidden/>
    <w:unhideWhenUsed/>
    <w:rsid w:val="00AF249C"/>
    <w:pPr>
      <w:spacing w:before="100" w:beforeAutospacing="1" w:after="100" w:afterAutospacing="1" w:line="240" w:lineRule="auto"/>
    </w:pPr>
    <w:rPr>
      <w:rFonts w:ascii="Times" w:hAnsi="Times" w:cs="Times New Roman"/>
      <w:color w:val="auto"/>
      <w:sz w:val="20"/>
      <w:szCs w:val="20"/>
    </w:rPr>
  </w:style>
  <w:style w:type="paragraph" w:styleId="z-BottomofForm">
    <w:name w:val="HTML Bottom of Form"/>
    <w:basedOn w:val="Normal"/>
    <w:next w:val="Normal"/>
    <w:link w:val="z-BottomofFormChar"/>
    <w:hidden/>
    <w:uiPriority w:val="99"/>
    <w:semiHidden/>
    <w:unhideWhenUsed/>
    <w:rsid w:val="00AF249C"/>
    <w:pPr>
      <w:pBdr>
        <w:top w:val="single" w:sz="6" w:space="1" w:color="auto"/>
      </w:pBdr>
      <w:spacing w:line="240" w:lineRule="auto"/>
      <w:jc w:val="center"/>
    </w:pPr>
    <w:rPr>
      <w:vanish/>
      <w:color w:val="auto"/>
      <w:sz w:val="16"/>
      <w:szCs w:val="16"/>
    </w:rPr>
  </w:style>
  <w:style w:type="character" w:customStyle="1" w:styleId="z-BottomofFormChar">
    <w:name w:val="z-Bottom of Form Char"/>
    <w:basedOn w:val="DefaultParagraphFont"/>
    <w:link w:val="z-BottomofForm"/>
    <w:uiPriority w:val="99"/>
    <w:semiHidden/>
    <w:rsid w:val="00AF249C"/>
    <w:rPr>
      <w:vanish/>
      <w:color w:val="auto"/>
      <w:sz w:val="16"/>
      <w:szCs w:val="16"/>
    </w:rPr>
  </w:style>
  <w:style w:type="character" w:styleId="Hyperlink">
    <w:name w:val="Hyperlink"/>
    <w:basedOn w:val="DefaultParagraphFont"/>
    <w:uiPriority w:val="99"/>
    <w:unhideWhenUsed/>
    <w:rsid w:val="00AF249C"/>
    <w:rPr>
      <w:color w:val="0000FF"/>
      <w:u w:val="single"/>
    </w:rPr>
  </w:style>
  <w:style w:type="character" w:customStyle="1" w:styleId="Heading1Char">
    <w:name w:val="Heading 1 Char"/>
    <w:basedOn w:val="DefaultParagraphFont"/>
    <w:link w:val="Heading1"/>
    <w:uiPriority w:val="9"/>
    <w:rsid w:val="00B32F00"/>
    <w:rPr>
      <w:sz w:val="40"/>
      <w:szCs w:val="40"/>
    </w:rPr>
  </w:style>
  <w:style w:type="character" w:styleId="PlaceholderText">
    <w:name w:val="Placeholder Text"/>
    <w:basedOn w:val="DefaultParagraphFont"/>
    <w:uiPriority w:val="99"/>
    <w:semiHidden/>
    <w:rsid w:val="00A104BB"/>
    <w:rPr>
      <w:color w:val="808080"/>
    </w:rPr>
  </w:style>
  <w:style w:type="paragraph" w:customStyle="1" w:styleId="EndNoteBibliography">
    <w:name w:val="EndNote Bibliography"/>
    <w:basedOn w:val="Normal"/>
    <w:rsid w:val="00AF2CBF"/>
    <w:pPr>
      <w:spacing w:line="240" w:lineRule="auto"/>
      <w:jc w:val="both"/>
    </w:pPr>
    <w:rPr>
      <w:rFonts w:ascii="Cambria" w:eastAsiaTheme="minorEastAsia" w:hAnsi="Cambria" w:cstheme="minorBidi"/>
      <w:color w:val="auto"/>
      <w:sz w:val="24"/>
      <w:szCs w:val="24"/>
    </w:rPr>
  </w:style>
  <w:style w:type="character" w:customStyle="1" w:styleId="TitleChar">
    <w:name w:val="Title Char"/>
    <w:aliases w:val="title Char"/>
    <w:basedOn w:val="DefaultParagraphFont"/>
    <w:link w:val="Title"/>
    <w:uiPriority w:val="10"/>
    <w:rsid w:val="003D78BD"/>
    <w:rPr>
      <w:sz w:val="52"/>
      <w:szCs w:val="52"/>
    </w:rPr>
  </w:style>
  <w:style w:type="paragraph" w:customStyle="1" w:styleId="desc">
    <w:name w:val="desc"/>
    <w:basedOn w:val="Normal"/>
    <w:rsid w:val="003D78BD"/>
    <w:pPr>
      <w:spacing w:before="100" w:beforeAutospacing="1" w:after="100" w:afterAutospacing="1" w:line="240" w:lineRule="auto"/>
    </w:pPr>
    <w:rPr>
      <w:rFonts w:ascii="Times" w:hAnsi="Times"/>
      <w:color w:val="auto"/>
      <w:sz w:val="20"/>
      <w:szCs w:val="20"/>
    </w:rPr>
  </w:style>
  <w:style w:type="paragraph" w:customStyle="1" w:styleId="details">
    <w:name w:val="details"/>
    <w:basedOn w:val="Normal"/>
    <w:rsid w:val="003D78BD"/>
    <w:pPr>
      <w:spacing w:before="100" w:beforeAutospacing="1" w:after="100" w:afterAutospacing="1" w:line="240" w:lineRule="auto"/>
    </w:pPr>
    <w:rPr>
      <w:rFonts w:ascii="Times" w:hAnsi="Times"/>
      <w:color w:val="auto"/>
      <w:sz w:val="20"/>
      <w:szCs w:val="20"/>
    </w:rPr>
  </w:style>
  <w:style w:type="character" w:customStyle="1" w:styleId="jrnl">
    <w:name w:val="jrnl"/>
    <w:basedOn w:val="DefaultParagraphFont"/>
    <w:rsid w:val="003D78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951631">
      <w:bodyDiv w:val="1"/>
      <w:marLeft w:val="0"/>
      <w:marRight w:val="0"/>
      <w:marTop w:val="0"/>
      <w:marBottom w:val="0"/>
      <w:divBdr>
        <w:top w:val="none" w:sz="0" w:space="0" w:color="auto"/>
        <w:left w:val="none" w:sz="0" w:space="0" w:color="auto"/>
        <w:bottom w:val="none" w:sz="0" w:space="0" w:color="auto"/>
        <w:right w:val="none" w:sz="0" w:space="0" w:color="auto"/>
      </w:divBdr>
    </w:div>
    <w:div w:id="162745551">
      <w:bodyDiv w:val="1"/>
      <w:marLeft w:val="0"/>
      <w:marRight w:val="0"/>
      <w:marTop w:val="0"/>
      <w:marBottom w:val="0"/>
      <w:divBdr>
        <w:top w:val="none" w:sz="0" w:space="0" w:color="auto"/>
        <w:left w:val="none" w:sz="0" w:space="0" w:color="auto"/>
        <w:bottom w:val="none" w:sz="0" w:space="0" w:color="auto"/>
        <w:right w:val="none" w:sz="0" w:space="0" w:color="auto"/>
      </w:divBdr>
    </w:div>
    <w:div w:id="264851781">
      <w:bodyDiv w:val="1"/>
      <w:marLeft w:val="0"/>
      <w:marRight w:val="0"/>
      <w:marTop w:val="0"/>
      <w:marBottom w:val="0"/>
      <w:divBdr>
        <w:top w:val="none" w:sz="0" w:space="0" w:color="auto"/>
        <w:left w:val="none" w:sz="0" w:space="0" w:color="auto"/>
        <w:bottom w:val="none" w:sz="0" w:space="0" w:color="auto"/>
        <w:right w:val="none" w:sz="0" w:space="0" w:color="auto"/>
      </w:divBdr>
    </w:div>
    <w:div w:id="510531886">
      <w:bodyDiv w:val="1"/>
      <w:marLeft w:val="0"/>
      <w:marRight w:val="0"/>
      <w:marTop w:val="0"/>
      <w:marBottom w:val="0"/>
      <w:divBdr>
        <w:top w:val="none" w:sz="0" w:space="0" w:color="auto"/>
        <w:left w:val="none" w:sz="0" w:space="0" w:color="auto"/>
        <w:bottom w:val="none" w:sz="0" w:space="0" w:color="auto"/>
        <w:right w:val="none" w:sz="0" w:space="0" w:color="auto"/>
      </w:divBdr>
    </w:div>
    <w:div w:id="541136976">
      <w:bodyDiv w:val="1"/>
      <w:marLeft w:val="0"/>
      <w:marRight w:val="0"/>
      <w:marTop w:val="0"/>
      <w:marBottom w:val="0"/>
      <w:divBdr>
        <w:top w:val="none" w:sz="0" w:space="0" w:color="auto"/>
        <w:left w:val="none" w:sz="0" w:space="0" w:color="auto"/>
        <w:bottom w:val="none" w:sz="0" w:space="0" w:color="auto"/>
        <w:right w:val="none" w:sz="0" w:space="0" w:color="auto"/>
      </w:divBdr>
    </w:div>
    <w:div w:id="648171373">
      <w:bodyDiv w:val="1"/>
      <w:marLeft w:val="0"/>
      <w:marRight w:val="0"/>
      <w:marTop w:val="0"/>
      <w:marBottom w:val="0"/>
      <w:divBdr>
        <w:top w:val="none" w:sz="0" w:space="0" w:color="auto"/>
        <w:left w:val="none" w:sz="0" w:space="0" w:color="auto"/>
        <w:bottom w:val="none" w:sz="0" w:space="0" w:color="auto"/>
        <w:right w:val="none" w:sz="0" w:space="0" w:color="auto"/>
      </w:divBdr>
      <w:divsChild>
        <w:div w:id="997345106">
          <w:marLeft w:val="0"/>
          <w:marRight w:val="0"/>
          <w:marTop w:val="0"/>
          <w:marBottom w:val="0"/>
          <w:divBdr>
            <w:top w:val="none" w:sz="0" w:space="0" w:color="auto"/>
            <w:left w:val="none" w:sz="0" w:space="0" w:color="auto"/>
            <w:bottom w:val="none" w:sz="0" w:space="0" w:color="auto"/>
            <w:right w:val="none" w:sz="0" w:space="0" w:color="auto"/>
          </w:divBdr>
        </w:div>
      </w:divsChild>
    </w:div>
    <w:div w:id="656347982">
      <w:bodyDiv w:val="1"/>
      <w:marLeft w:val="0"/>
      <w:marRight w:val="0"/>
      <w:marTop w:val="0"/>
      <w:marBottom w:val="0"/>
      <w:divBdr>
        <w:top w:val="none" w:sz="0" w:space="0" w:color="auto"/>
        <w:left w:val="none" w:sz="0" w:space="0" w:color="auto"/>
        <w:bottom w:val="none" w:sz="0" w:space="0" w:color="auto"/>
        <w:right w:val="none" w:sz="0" w:space="0" w:color="auto"/>
      </w:divBdr>
    </w:div>
    <w:div w:id="667712366">
      <w:bodyDiv w:val="1"/>
      <w:marLeft w:val="0"/>
      <w:marRight w:val="0"/>
      <w:marTop w:val="0"/>
      <w:marBottom w:val="0"/>
      <w:divBdr>
        <w:top w:val="none" w:sz="0" w:space="0" w:color="auto"/>
        <w:left w:val="none" w:sz="0" w:space="0" w:color="auto"/>
        <w:bottom w:val="none" w:sz="0" w:space="0" w:color="auto"/>
        <w:right w:val="none" w:sz="0" w:space="0" w:color="auto"/>
      </w:divBdr>
    </w:div>
    <w:div w:id="720135603">
      <w:bodyDiv w:val="1"/>
      <w:marLeft w:val="0"/>
      <w:marRight w:val="0"/>
      <w:marTop w:val="0"/>
      <w:marBottom w:val="0"/>
      <w:divBdr>
        <w:top w:val="none" w:sz="0" w:space="0" w:color="auto"/>
        <w:left w:val="none" w:sz="0" w:space="0" w:color="auto"/>
        <w:bottom w:val="none" w:sz="0" w:space="0" w:color="auto"/>
        <w:right w:val="none" w:sz="0" w:space="0" w:color="auto"/>
      </w:divBdr>
    </w:div>
    <w:div w:id="823349341">
      <w:bodyDiv w:val="1"/>
      <w:marLeft w:val="0"/>
      <w:marRight w:val="0"/>
      <w:marTop w:val="0"/>
      <w:marBottom w:val="0"/>
      <w:divBdr>
        <w:top w:val="none" w:sz="0" w:space="0" w:color="auto"/>
        <w:left w:val="none" w:sz="0" w:space="0" w:color="auto"/>
        <w:bottom w:val="none" w:sz="0" w:space="0" w:color="auto"/>
        <w:right w:val="none" w:sz="0" w:space="0" w:color="auto"/>
      </w:divBdr>
    </w:div>
    <w:div w:id="836769117">
      <w:bodyDiv w:val="1"/>
      <w:marLeft w:val="0"/>
      <w:marRight w:val="0"/>
      <w:marTop w:val="0"/>
      <w:marBottom w:val="0"/>
      <w:divBdr>
        <w:top w:val="none" w:sz="0" w:space="0" w:color="auto"/>
        <w:left w:val="none" w:sz="0" w:space="0" w:color="auto"/>
        <w:bottom w:val="none" w:sz="0" w:space="0" w:color="auto"/>
        <w:right w:val="none" w:sz="0" w:space="0" w:color="auto"/>
      </w:divBdr>
      <w:divsChild>
        <w:div w:id="1209301165">
          <w:marLeft w:val="0"/>
          <w:marRight w:val="0"/>
          <w:marTop w:val="0"/>
          <w:marBottom w:val="0"/>
          <w:divBdr>
            <w:top w:val="none" w:sz="0" w:space="0" w:color="auto"/>
            <w:left w:val="none" w:sz="0" w:space="0" w:color="auto"/>
            <w:bottom w:val="none" w:sz="0" w:space="0" w:color="auto"/>
            <w:right w:val="none" w:sz="0" w:space="0" w:color="auto"/>
          </w:divBdr>
        </w:div>
      </w:divsChild>
    </w:div>
    <w:div w:id="893780315">
      <w:bodyDiv w:val="1"/>
      <w:marLeft w:val="0"/>
      <w:marRight w:val="0"/>
      <w:marTop w:val="0"/>
      <w:marBottom w:val="0"/>
      <w:divBdr>
        <w:top w:val="none" w:sz="0" w:space="0" w:color="auto"/>
        <w:left w:val="none" w:sz="0" w:space="0" w:color="auto"/>
        <w:bottom w:val="none" w:sz="0" w:space="0" w:color="auto"/>
        <w:right w:val="none" w:sz="0" w:space="0" w:color="auto"/>
      </w:divBdr>
    </w:div>
    <w:div w:id="1047417091">
      <w:bodyDiv w:val="1"/>
      <w:marLeft w:val="0"/>
      <w:marRight w:val="0"/>
      <w:marTop w:val="0"/>
      <w:marBottom w:val="0"/>
      <w:divBdr>
        <w:top w:val="none" w:sz="0" w:space="0" w:color="auto"/>
        <w:left w:val="none" w:sz="0" w:space="0" w:color="auto"/>
        <w:bottom w:val="none" w:sz="0" w:space="0" w:color="auto"/>
        <w:right w:val="none" w:sz="0" w:space="0" w:color="auto"/>
      </w:divBdr>
    </w:div>
    <w:div w:id="1235168746">
      <w:bodyDiv w:val="1"/>
      <w:marLeft w:val="0"/>
      <w:marRight w:val="0"/>
      <w:marTop w:val="0"/>
      <w:marBottom w:val="0"/>
      <w:divBdr>
        <w:top w:val="none" w:sz="0" w:space="0" w:color="auto"/>
        <w:left w:val="none" w:sz="0" w:space="0" w:color="auto"/>
        <w:bottom w:val="none" w:sz="0" w:space="0" w:color="auto"/>
        <w:right w:val="none" w:sz="0" w:space="0" w:color="auto"/>
      </w:divBdr>
    </w:div>
    <w:div w:id="1356346921">
      <w:bodyDiv w:val="1"/>
      <w:marLeft w:val="0"/>
      <w:marRight w:val="0"/>
      <w:marTop w:val="0"/>
      <w:marBottom w:val="0"/>
      <w:divBdr>
        <w:top w:val="none" w:sz="0" w:space="0" w:color="auto"/>
        <w:left w:val="none" w:sz="0" w:space="0" w:color="auto"/>
        <w:bottom w:val="none" w:sz="0" w:space="0" w:color="auto"/>
        <w:right w:val="none" w:sz="0" w:space="0" w:color="auto"/>
      </w:divBdr>
    </w:div>
    <w:div w:id="1807117395">
      <w:bodyDiv w:val="1"/>
      <w:marLeft w:val="0"/>
      <w:marRight w:val="0"/>
      <w:marTop w:val="0"/>
      <w:marBottom w:val="0"/>
      <w:divBdr>
        <w:top w:val="none" w:sz="0" w:space="0" w:color="auto"/>
        <w:left w:val="none" w:sz="0" w:space="0" w:color="auto"/>
        <w:bottom w:val="none" w:sz="0" w:space="0" w:color="auto"/>
        <w:right w:val="none" w:sz="0" w:space="0" w:color="auto"/>
      </w:divBdr>
      <w:divsChild>
        <w:div w:id="1947082096">
          <w:marLeft w:val="0"/>
          <w:marRight w:val="0"/>
          <w:marTop w:val="34"/>
          <w:marBottom w:val="34"/>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footer" Target="footer1.xm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hyperlink" Target="https://github.com/xulong82/bayes.glmm" TargetMode="External"/><Relationship Id="rId12" Type="http://schemas.openxmlformats.org/officeDocument/2006/relationships/hyperlink" Target="http://www.niagads.org/adsp"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mc-sta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B0E591-285A-4947-9104-3C8A30FE2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28</Pages>
  <Words>10393</Words>
  <Characters>59242</Characters>
  <Application>Microsoft Macintosh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The Jackson Laboratory</Company>
  <LinksUpToDate>false</LinksUpToDate>
  <CharactersWithSpaces>69497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Gregory Carter</dc:creator>
  <cp:lastModifiedBy>Xulong Wang</cp:lastModifiedBy>
  <cp:revision>83</cp:revision>
  <cp:lastPrinted>2016-12-27T17:55:00Z</cp:lastPrinted>
  <dcterms:created xsi:type="dcterms:W3CDTF">2017-08-24T18:23:00Z</dcterms:created>
  <dcterms:modified xsi:type="dcterms:W3CDTF">2017-12-22T15:37:00Z</dcterms:modified>
</cp:coreProperties>
</file>