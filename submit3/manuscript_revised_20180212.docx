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40A1752" w14:textId="77777777" w:rsidR="00D72AC8" w:rsidRPr="00700848" w:rsidRDefault="00D72AC8" w:rsidP="00D72AC8">
      <w:pPr>
        <w:pStyle w:val="Normal1"/>
        <w:spacing w:after="120" w:line="360" w:lineRule="auto"/>
        <w:rPr>
          <w:b/>
          <w:color w:val="auto"/>
        </w:rPr>
      </w:pPr>
      <w:r w:rsidRPr="00700848">
        <w:rPr>
          <w:b/>
          <w:color w:val="auto"/>
          <w:highlight w:val="white"/>
        </w:rPr>
        <w:t>A Bayesian framework for generalized linear mixed modeling identifies new</w:t>
      </w:r>
      <w:r w:rsidR="007B09FD" w:rsidRPr="00700848">
        <w:rPr>
          <w:b/>
          <w:color w:val="auto"/>
          <w:highlight w:val="white"/>
        </w:rPr>
        <w:t xml:space="preserve"> candidate</w:t>
      </w:r>
      <w:r w:rsidRPr="00700848">
        <w:rPr>
          <w:b/>
          <w:color w:val="auto"/>
          <w:highlight w:val="white"/>
        </w:rPr>
        <w:t xml:space="preserve"> </w:t>
      </w:r>
      <w:r w:rsidRPr="00700848">
        <w:rPr>
          <w:b/>
          <w:color w:val="auto"/>
        </w:rPr>
        <w:t>loci for late-onset Alzheimer’s disease</w:t>
      </w:r>
    </w:p>
    <w:p w14:paraId="022D860D" w14:textId="77777777" w:rsidR="00D72AC8" w:rsidRPr="00700848" w:rsidRDefault="00D72AC8" w:rsidP="00D72AC8">
      <w:pPr>
        <w:pStyle w:val="Normal1"/>
        <w:spacing w:after="120" w:line="360" w:lineRule="auto"/>
        <w:rPr>
          <w:color w:val="auto"/>
        </w:rPr>
      </w:pPr>
      <w:r w:rsidRPr="00700848">
        <w:rPr>
          <w:color w:val="auto"/>
        </w:rPr>
        <w:t>Xulong Wang</w:t>
      </w:r>
      <w:r w:rsidR="008430CC" w:rsidRPr="00700848">
        <w:rPr>
          <w:color w:val="auto"/>
          <w:vertAlign w:val="superscript"/>
        </w:rPr>
        <w:t>*</w:t>
      </w:r>
      <w:r w:rsidRPr="00700848">
        <w:rPr>
          <w:color w:val="auto"/>
        </w:rPr>
        <w:t>, Vivek M. Philip</w:t>
      </w:r>
      <w:r w:rsidR="008430CC" w:rsidRPr="00700848">
        <w:rPr>
          <w:color w:val="auto"/>
          <w:vertAlign w:val="superscript"/>
        </w:rPr>
        <w:t>*</w:t>
      </w:r>
      <w:r w:rsidRPr="00700848">
        <w:rPr>
          <w:color w:val="auto"/>
        </w:rPr>
        <w:t>, Guruprasad Ananda</w:t>
      </w:r>
      <w:r w:rsidR="008430CC" w:rsidRPr="00700848">
        <w:rPr>
          <w:color w:val="auto"/>
          <w:vertAlign w:val="superscript"/>
        </w:rPr>
        <w:t>†</w:t>
      </w:r>
      <w:r w:rsidRPr="00700848">
        <w:rPr>
          <w:color w:val="auto"/>
        </w:rPr>
        <w:t>,</w:t>
      </w:r>
      <w:r w:rsidR="00E35190" w:rsidRPr="00700848">
        <w:rPr>
          <w:color w:val="auto"/>
        </w:rPr>
        <w:t xml:space="preserve"> Charles C. White</w:t>
      </w:r>
      <w:r w:rsidR="008430CC" w:rsidRPr="00700848">
        <w:rPr>
          <w:color w:val="auto"/>
          <w:vertAlign w:val="superscript"/>
        </w:rPr>
        <w:t>‡</w:t>
      </w:r>
      <w:r w:rsidR="00E35190" w:rsidRPr="00700848">
        <w:rPr>
          <w:color w:val="auto"/>
        </w:rPr>
        <w:t>,</w:t>
      </w:r>
      <w:r w:rsidRPr="00700848">
        <w:rPr>
          <w:color w:val="auto"/>
        </w:rPr>
        <w:t xml:space="preserve"> Ankit Malhotra</w:t>
      </w:r>
      <w:r w:rsidR="008430CC" w:rsidRPr="00700848">
        <w:rPr>
          <w:color w:val="auto"/>
          <w:vertAlign w:val="superscript"/>
        </w:rPr>
        <w:t>†</w:t>
      </w:r>
      <w:r w:rsidRPr="00700848">
        <w:rPr>
          <w:color w:val="auto"/>
        </w:rPr>
        <w:t>, Paul J. Michalski</w:t>
      </w:r>
      <w:r w:rsidR="008430CC" w:rsidRPr="00700848">
        <w:rPr>
          <w:color w:val="auto"/>
          <w:vertAlign w:val="superscript"/>
        </w:rPr>
        <w:t>†</w:t>
      </w:r>
      <w:r w:rsidRPr="00700848">
        <w:rPr>
          <w:color w:val="auto"/>
        </w:rPr>
        <w:t>, Krishna R. Murthy Karuturi</w:t>
      </w:r>
      <w:r w:rsidR="008430CC" w:rsidRPr="00700848">
        <w:rPr>
          <w:color w:val="auto"/>
          <w:vertAlign w:val="superscript"/>
        </w:rPr>
        <w:t>†</w:t>
      </w:r>
      <w:r w:rsidRPr="00700848">
        <w:rPr>
          <w:color w:val="auto"/>
        </w:rPr>
        <w:t>,</w:t>
      </w:r>
      <w:r w:rsidR="00013C04" w:rsidRPr="00700848">
        <w:rPr>
          <w:color w:val="auto"/>
        </w:rPr>
        <w:t xml:space="preserve"> Sumana R. Chintalapudi</w:t>
      </w:r>
      <w:r w:rsidR="008430CC" w:rsidRPr="00700848">
        <w:rPr>
          <w:color w:val="auto"/>
          <w:vertAlign w:val="superscript"/>
        </w:rPr>
        <w:t>*</w:t>
      </w:r>
      <w:r w:rsidR="00013C04" w:rsidRPr="00700848">
        <w:rPr>
          <w:color w:val="auto"/>
        </w:rPr>
        <w:t>,</w:t>
      </w:r>
      <w:r w:rsidRPr="00700848">
        <w:rPr>
          <w:color w:val="auto"/>
        </w:rPr>
        <w:t xml:space="preserve"> Casey Acklin</w:t>
      </w:r>
      <w:r w:rsidR="008430CC" w:rsidRPr="00700848">
        <w:rPr>
          <w:color w:val="auto"/>
          <w:vertAlign w:val="superscript"/>
        </w:rPr>
        <w:t>*</w:t>
      </w:r>
      <w:r w:rsidRPr="00700848">
        <w:rPr>
          <w:color w:val="auto"/>
        </w:rPr>
        <w:t>, Michael Sasner</w:t>
      </w:r>
      <w:r w:rsidR="008430CC" w:rsidRPr="00700848">
        <w:rPr>
          <w:color w:val="auto"/>
          <w:vertAlign w:val="superscript"/>
        </w:rPr>
        <w:t>*</w:t>
      </w:r>
      <w:r w:rsidRPr="00700848">
        <w:rPr>
          <w:color w:val="auto"/>
        </w:rPr>
        <w:t xml:space="preserve">, </w:t>
      </w:r>
      <w:r w:rsidR="00E35190" w:rsidRPr="00700848">
        <w:rPr>
          <w:color w:val="auto"/>
        </w:rPr>
        <w:t>David A. Bennett</w:t>
      </w:r>
      <w:r w:rsidR="008430CC" w:rsidRPr="00700848">
        <w:rPr>
          <w:color w:val="auto"/>
          <w:vertAlign w:val="superscript"/>
        </w:rPr>
        <w:t>§</w:t>
      </w:r>
      <w:r w:rsidR="00E35190" w:rsidRPr="00700848">
        <w:rPr>
          <w:color w:val="auto"/>
        </w:rPr>
        <w:t>, Philip L. De Jager</w:t>
      </w:r>
      <w:r w:rsidR="008430CC" w:rsidRPr="00700848">
        <w:rPr>
          <w:color w:val="auto"/>
          <w:vertAlign w:val="superscript"/>
        </w:rPr>
        <w:t>‡</w:t>
      </w:r>
      <w:r w:rsidR="00E35190" w:rsidRPr="00700848">
        <w:rPr>
          <w:color w:val="auto"/>
          <w:vertAlign w:val="superscript"/>
        </w:rPr>
        <w:t>,</w:t>
      </w:r>
      <w:r w:rsidR="008430CC" w:rsidRPr="00700848">
        <w:rPr>
          <w:color w:val="auto"/>
          <w:vertAlign w:val="superscript"/>
        </w:rPr>
        <w:t>**</w:t>
      </w:r>
      <w:r w:rsidR="00E35190" w:rsidRPr="00700848">
        <w:rPr>
          <w:color w:val="auto"/>
        </w:rPr>
        <w:t xml:space="preserve">, </w:t>
      </w:r>
      <w:r w:rsidRPr="00700848">
        <w:rPr>
          <w:color w:val="auto"/>
        </w:rPr>
        <w:t>Gareth R. Howell</w:t>
      </w:r>
      <w:r w:rsidR="0080036C" w:rsidRPr="00700848">
        <w:rPr>
          <w:color w:val="auto"/>
          <w:vertAlign w:val="superscript"/>
        </w:rPr>
        <w:t>*</w:t>
      </w:r>
      <w:r w:rsidRPr="00700848">
        <w:rPr>
          <w:color w:val="auto"/>
        </w:rPr>
        <w:t>, Gregory W. Carter</w:t>
      </w:r>
      <w:r w:rsidR="0080036C" w:rsidRPr="00700848">
        <w:rPr>
          <w:color w:val="auto"/>
          <w:vertAlign w:val="superscript"/>
        </w:rPr>
        <w:t>*</w:t>
      </w:r>
    </w:p>
    <w:p w14:paraId="277C4B5C" w14:textId="77777777" w:rsidR="00D72AC8" w:rsidRPr="00700848" w:rsidRDefault="008430CC" w:rsidP="002C24AB">
      <w:pPr>
        <w:pStyle w:val="Normal1"/>
        <w:spacing w:after="120" w:line="360" w:lineRule="auto"/>
        <w:outlineLvl w:val="0"/>
        <w:rPr>
          <w:color w:val="auto"/>
        </w:rPr>
      </w:pPr>
      <w:r w:rsidRPr="00700848">
        <w:rPr>
          <w:color w:val="auto"/>
          <w:vertAlign w:val="superscript"/>
        </w:rPr>
        <w:t>*</w:t>
      </w:r>
      <w:r w:rsidR="00D72AC8" w:rsidRPr="00700848">
        <w:rPr>
          <w:color w:val="auto"/>
        </w:rPr>
        <w:t>The Jackson Laboratory Mammalian Genetics, Bar Harbor, ME</w:t>
      </w:r>
      <w:r w:rsidR="00E35190" w:rsidRPr="00700848">
        <w:rPr>
          <w:color w:val="auto"/>
        </w:rPr>
        <w:t>, USA</w:t>
      </w:r>
      <w:r w:rsidRPr="00700848">
        <w:rPr>
          <w:color w:val="auto"/>
        </w:rPr>
        <w:t xml:space="preserve"> 04609</w:t>
      </w:r>
    </w:p>
    <w:p w14:paraId="6663C976" w14:textId="77777777"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for Genomic Medicine, Farmington, CT</w:t>
      </w:r>
      <w:r w:rsidR="00E35190" w:rsidRPr="00700848">
        <w:rPr>
          <w:color w:val="auto"/>
        </w:rPr>
        <w:t>, USA</w:t>
      </w:r>
      <w:r w:rsidRPr="00700848">
        <w:rPr>
          <w:color w:val="auto"/>
        </w:rPr>
        <w:t xml:space="preserve"> 06032</w:t>
      </w:r>
    </w:p>
    <w:p w14:paraId="1D3497D3" w14:textId="77777777" w:rsidR="00E35190" w:rsidRPr="00700848" w:rsidRDefault="008430CC" w:rsidP="002C24AB">
      <w:pPr>
        <w:pStyle w:val="Normal1"/>
        <w:spacing w:after="120" w:line="360" w:lineRule="auto"/>
        <w:outlineLvl w:val="0"/>
        <w:rPr>
          <w:color w:val="auto"/>
        </w:rPr>
      </w:pPr>
      <w:r w:rsidRPr="00700848">
        <w:rPr>
          <w:color w:val="auto"/>
          <w:vertAlign w:val="superscript"/>
        </w:rPr>
        <w:t>‡</w:t>
      </w:r>
      <w:r w:rsidR="00E35190" w:rsidRPr="00700848">
        <w:rPr>
          <w:color w:val="auto"/>
        </w:rPr>
        <w:t>Broad Institute, Cambridge, MA, USA</w:t>
      </w:r>
      <w:r w:rsidRPr="00700848">
        <w:rPr>
          <w:color w:val="auto"/>
        </w:rPr>
        <w:t xml:space="preserve"> 02142</w:t>
      </w:r>
    </w:p>
    <w:p w14:paraId="05B138F8" w14:textId="77777777"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Rush Alzheimer Disease Center, Rush University Medical Center, Chicago, IL, USA</w:t>
      </w:r>
      <w:r w:rsidRPr="00700848">
        <w:rPr>
          <w:color w:val="auto"/>
        </w:rPr>
        <w:t xml:space="preserve"> 60612</w:t>
      </w:r>
    </w:p>
    <w:p w14:paraId="7AE34839" w14:textId="77777777"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Center for Translational &amp; Computational Neuroimmunology, Department of Neurology, Columbia University Medical Center, New York, NY, USA</w:t>
      </w:r>
      <w:r w:rsidRPr="00700848">
        <w:rPr>
          <w:color w:val="auto"/>
        </w:rPr>
        <w:t xml:space="preserve"> 10027</w:t>
      </w:r>
    </w:p>
    <w:p w14:paraId="7C56B381" w14:textId="77777777" w:rsidR="008430CC" w:rsidRPr="00700848" w:rsidRDefault="008430CC" w:rsidP="00E35190">
      <w:pPr>
        <w:pStyle w:val="Normal1"/>
        <w:spacing w:after="120" w:line="360" w:lineRule="auto"/>
        <w:rPr>
          <w:color w:val="auto"/>
        </w:rPr>
      </w:pPr>
    </w:p>
    <w:p w14:paraId="2531655C" w14:textId="77777777" w:rsidR="008430CC" w:rsidRPr="00700848" w:rsidRDefault="008430CC" w:rsidP="001C3A62">
      <w:pPr>
        <w:pStyle w:val="Normal1"/>
        <w:spacing w:after="120" w:line="360" w:lineRule="auto"/>
        <w:rPr>
          <w:color w:val="auto"/>
        </w:rPr>
      </w:pPr>
    </w:p>
    <w:p w14:paraId="730A39E2" w14:textId="77777777" w:rsidR="00560CD0" w:rsidRPr="00700848" w:rsidRDefault="008430CC" w:rsidP="001C3A62">
      <w:pPr>
        <w:pStyle w:val="Normal1"/>
        <w:spacing w:after="120" w:line="360" w:lineRule="auto"/>
        <w:rPr>
          <w:color w:val="auto"/>
        </w:rPr>
      </w:pPr>
      <w:r w:rsidRPr="00700848">
        <w:rPr>
          <w:color w:val="auto"/>
        </w:rPr>
        <w:t xml:space="preserve">Public data source used: dbGaP, Study Accession phs000572.v7.p4. </w:t>
      </w:r>
    </w:p>
    <w:p w14:paraId="6A5B8D88" w14:textId="77777777" w:rsidR="008430CC" w:rsidRPr="00700848" w:rsidRDefault="008430CC">
      <w:pPr>
        <w:rPr>
          <w:b/>
          <w:color w:val="auto"/>
          <w:highlight w:val="white"/>
        </w:rPr>
      </w:pPr>
      <w:r w:rsidRPr="00700848">
        <w:rPr>
          <w:b/>
          <w:color w:val="auto"/>
          <w:highlight w:val="white"/>
        </w:rPr>
        <w:br w:type="page"/>
      </w:r>
    </w:p>
    <w:p w14:paraId="5551931D" w14:textId="77777777" w:rsidR="008C4FF2" w:rsidRPr="00700848" w:rsidRDefault="008C4FF2" w:rsidP="002C24AB">
      <w:pPr>
        <w:pStyle w:val="Normal1"/>
        <w:spacing w:after="120" w:line="360" w:lineRule="auto"/>
        <w:outlineLvl w:val="0"/>
        <w:rPr>
          <w:color w:val="auto"/>
        </w:rPr>
      </w:pPr>
      <w:r w:rsidRPr="00700848">
        <w:rPr>
          <w:b/>
          <w:color w:val="auto"/>
        </w:rPr>
        <w:lastRenderedPageBreak/>
        <w:t>Running Title</w:t>
      </w:r>
    </w:p>
    <w:p w14:paraId="3585B147" w14:textId="77777777" w:rsidR="008C4FF2" w:rsidRPr="00700848" w:rsidRDefault="008C4FF2" w:rsidP="002C24AB">
      <w:pPr>
        <w:pStyle w:val="Normal1"/>
        <w:spacing w:after="120" w:line="360" w:lineRule="auto"/>
        <w:outlineLvl w:val="0"/>
        <w:rPr>
          <w:color w:val="auto"/>
          <w:highlight w:val="white"/>
        </w:rPr>
      </w:pPr>
      <w:r w:rsidRPr="00700848">
        <w:rPr>
          <w:color w:val="auto"/>
          <w:highlight w:val="white"/>
        </w:rPr>
        <w:t>Generalized Mixed Model for GWAS</w:t>
      </w:r>
    </w:p>
    <w:p w14:paraId="64EEC04A" w14:textId="77777777" w:rsidR="008C4FF2" w:rsidRPr="00700848" w:rsidRDefault="008C4FF2" w:rsidP="002C24AB">
      <w:pPr>
        <w:pStyle w:val="Normal1"/>
        <w:spacing w:after="120" w:line="360" w:lineRule="auto"/>
        <w:outlineLvl w:val="0"/>
        <w:rPr>
          <w:color w:val="auto"/>
        </w:rPr>
      </w:pPr>
      <w:r w:rsidRPr="00700848">
        <w:rPr>
          <w:b/>
          <w:color w:val="auto"/>
        </w:rPr>
        <w:t>Keywords</w:t>
      </w:r>
    </w:p>
    <w:p w14:paraId="3653CC5F" w14:textId="77777777" w:rsidR="008C4FF2" w:rsidRPr="00700848" w:rsidRDefault="008C4FF2" w:rsidP="008C4FF2">
      <w:pPr>
        <w:pStyle w:val="Normal1"/>
        <w:spacing w:after="120" w:line="360" w:lineRule="auto"/>
        <w:rPr>
          <w:color w:val="auto"/>
          <w:highlight w:val="white"/>
        </w:rPr>
      </w:pPr>
      <w:r w:rsidRPr="00700848">
        <w:rPr>
          <w:color w:val="auto"/>
          <w:highlight w:val="white"/>
        </w:rPr>
        <w:t>genome-wide association, whole genome sequencing, Alzheimer’s disease</w:t>
      </w:r>
    </w:p>
    <w:p w14:paraId="47D42B28" w14:textId="77777777" w:rsidR="008C4FF2" w:rsidRPr="00700848" w:rsidRDefault="008C4FF2" w:rsidP="002C24AB">
      <w:pPr>
        <w:pStyle w:val="Normal1"/>
        <w:spacing w:after="120" w:line="360" w:lineRule="auto"/>
        <w:outlineLvl w:val="0"/>
        <w:rPr>
          <w:color w:val="auto"/>
        </w:rPr>
      </w:pPr>
      <w:r w:rsidRPr="00700848">
        <w:rPr>
          <w:b/>
          <w:color w:val="auto"/>
        </w:rPr>
        <w:t>Corresponding authors</w:t>
      </w:r>
    </w:p>
    <w:p w14:paraId="318884C9" w14:textId="77777777" w:rsidR="008C4FF2" w:rsidRPr="00700848" w:rsidRDefault="008C4FF2" w:rsidP="002C24AB">
      <w:pPr>
        <w:pStyle w:val="Normal1"/>
        <w:spacing w:after="120" w:line="360" w:lineRule="auto"/>
        <w:outlineLvl w:val="0"/>
        <w:rPr>
          <w:color w:val="auto"/>
        </w:rPr>
      </w:pPr>
      <w:r w:rsidRPr="00700848">
        <w:rPr>
          <w:color w:val="auto"/>
        </w:rPr>
        <w:t>Gregory W. Carter</w:t>
      </w:r>
    </w:p>
    <w:p w14:paraId="5D5AD208"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003873E6" w14:textId="77777777" w:rsidR="008C4FF2" w:rsidRPr="00700848" w:rsidRDefault="008C4FF2" w:rsidP="008C4FF2">
      <w:pPr>
        <w:pStyle w:val="Normal1"/>
        <w:spacing w:after="120" w:line="360" w:lineRule="auto"/>
        <w:rPr>
          <w:color w:val="auto"/>
        </w:rPr>
      </w:pPr>
      <w:r w:rsidRPr="00700848">
        <w:rPr>
          <w:color w:val="auto"/>
        </w:rPr>
        <w:t>207-288-6025, greg.carter@jax.org</w:t>
      </w:r>
    </w:p>
    <w:p w14:paraId="10C2DCC1" w14:textId="77777777" w:rsidR="008C4FF2" w:rsidRPr="00700848" w:rsidRDefault="008C4FF2" w:rsidP="008C4FF2">
      <w:pPr>
        <w:pStyle w:val="Normal1"/>
        <w:spacing w:after="120" w:line="360" w:lineRule="auto"/>
        <w:rPr>
          <w:color w:val="auto"/>
        </w:rPr>
      </w:pPr>
      <w:r w:rsidRPr="00700848">
        <w:rPr>
          <w:color w:val="auto"/>
        </w:rPr>
        <w:t>Gareth R. Howell</w:t>
      </w:r>
    </w:p>
    <w:p w14:paraId="1E9B934F"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516F1293" w14:textId="77777777" w:rsidR="008C4FF2" w:rsidRPr="00700848" w:rsidRDefault="008C4FF2" w:rsidP="008C4FF2">
      <w:pPr>
        <w:pStyle w:val="Normal1"/>
        <w:spacing w:after="120" w:line="360" w:lineRule="auto"/>
        <w:rPr>
          <w:color w:val="auto"/>
        </w:rPr>
      </w:pPr>
      <w:r w:rsidRPr="00700848">
        <w:rPr>
          <w:color w:val="auto"/>
        </w:rPr>
        <w:t>207-288-6572, gareth.howell@jax.org</w:t>
      </w:r>
    </w:p>
    <w:p w14:paraId="2D286B65" w14:textId="77777777" w:rsidR="008C4FF2" w:rsidRPr="00700848" w:rsidRDefault="008C4FF2" w:rsidP="003A5E11">
      <w:pPr>
        <w:pStyle w:val="Normal1"/>
        <w:spacing w:after="120" w:line="360" w:lineRule="auto"/>
        <w:rPr>
          <w:color w:val="auto"/>
          <w:highlight w:val="white"/>
        </w:rPr>
      </w:pPr>
    </w:p>
    <w:p w14:paraId="02ACBAF1" w14:textId="77777777" w:rsidR="00EF254E" w:rsidRPr="00700848" w:rsidRDefault="00EF254E">
      <w:pPr>
        <w:rPr>
          <w:b/>
          <w:color w:val="auto"/>
          <w:highlight w:val="white"/>
        </w:rPr>
      </w:pPr>
      <w:r w:rsidRPr="00700848">
        <w:rPr>
          <w:b/>
          <w:color w:val="auto"/>
          <w:highlight w:val="white"/>
        </w:rPr>
        <w:br w:type="page"/>
      </w:r>
    </w:p>
    <w:p w14:paraId="378C5A56" w14:textId="77777777" w:rsidR="003A5E11" w:rsidRPr="00700848" w:rsidRDefault="003A5E11" w:rsidP="002C24AB">
      <w:pPr>
        <w:pStyle w:val="Normal1"/>
        <w:spacing w:after="120" w:line="360" w:lineRule="auto"/>
        <w:outlineLvl w:val="0"/>
        <w:rPr>
          <w:color w:val="auto"/>
        </w:rPr>
      </w:pPr>
      <w:r w:rsidRPr="00700848">
        <w:rPr>
          <w:b/>
          <w:color w:val="auto"/>
          <w:highlight w:val="white"/>
        </w:rPr>
        <w:lastRenderedPageBreak/>
        <w:t>Abstract</w:t>
      </w:r>
    </w:p>
    <w:p w14:paraId="1E726439" w14:textId="77777777" w:rsidR="00560CD0" w:rsidRPr="00700848" w:rsidRDefault="003A5E11" w:rsidP="003A5E11">
      <w:pPr>
        <w:pStyle w:val="Normal1"/>
        <w:spacing w:after="120" w:line="360" w:lineRule="auto"/>
        <w:rPr>
          <w:color w:val="auto"/>
        </w:rPr>
      </w:pPr>
      <w:r w:rsidRPr="00700848">
        <w:rPr>
          <w:color w:val="auto"/>
          <w:highlight w:val="white"/>
        </w:rPr>
        <w:t xml:space="preserve">Recent </w:t>
      </w:r>
      <w:r w:rsidR="00204E2F" w:rsidRPr="00700848">
        <w:rPr>
          <w:color w:val="auto"/>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00848">
        <w:rPr>
          <w:color w:val="auto"/>
          <w:highlight w:val="white"/>
        </w:rPr>
        <w:t>sample relatedness</w:t>
      </w:r>
      <w:r w:rsidR="0025407C" w:rsidRPr="00700848">
        <w:rPr>
          <w:color w:val="auto"/>
          <w:highlight w:val="white"/>
        </w:rPr>
        <w:t xml:space="preserve"> and population stratification</w:t>
      </w:r>
      <w:r w:rsidR="00204E2F" w:rsidRPr="00700848">
        <w:rPr>
          <w:color w:val="auto"/>
          <w:highlight w:val="white"/>
        </w:rPr>
        <w:t xml:space="preserve">, LMMs have </w:t>
      </w:r>
      <w:r w:rsidR="00797BED" w:rsidRPr="00700848">
        <w:rPr>
          <w:color w:val="auto"/>
          <w:highlight w:val="white"/>
        </w:rPr>
        <w:t xml:space="preserve">commonly </w:t>
      </w:r>
      <w:r w:rsidR="00204E2F" w:rsidRPr="00700848">
        <w:rPr>
          <w:color w:val="auto"/>
          <w:highlight w:val="white"/>
        </w:rPr>
        <w:t>been restric</w:t>
      </w:r>
      <w:r w:rsidR="000C54FC" w:rsidRPr="00700848">
        <w:rPr>
          <w:color w:val="auto"/>
          <w:highlight w:val="white"/>
        </w:rPr>
        <w:t>ted to quantitative</w:t>
      </w:r>
      <w:r w:rsidR="00797BED" w:rsidRPr="00700848">
        <w:rPr>
          <w:color w:val="auto"/>
          <w:highlight w:val="white"/>
        </w:rPr>
        <w:t xml:space="preserve"> </w:t>
      </w:r>
      <w:r w:rsidR="00204E2F" w:rsidRPr="00700848">
        <w:rPr>
          <w:color w:val="auto"/>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00848">
        <w:rPr>
          <w:i/>
          <w:color w:val="auto"/>
          <w:highlight w:val="white"/>
        </w:rPr>
        <w:t>Bayes-GLMM</w:t>
      </w:r>
      <w:r w:rsidR="00204E2F" w:rsidRPr="00700848">
        <w:rPr>
          <w:color w:val="auto"/>
          <w:highlight w:val="white"/>
        </w:rPr>
        <w:t xml:space="preserve">. </w:t>
      </w:r>
      <w:r w:rsidR="00204E2F" w:rsidRPr="00700848">
        <w:rPr>
          <w:i/>
          <w:color w:val="auto"/>
          <w:highlight w:val="white"/>
        </w:rPr>
        <w:t>Bayes-GLMM</w:t>
      </w:r>
      <w:r w:rsidR="00204E2F" w:rsidRPr="00700848">
        <w:rPr>
          <w:color w:val="auto"/>
          <w:highlight w:val="white"/>
        </w:rPr>
        <w:t xml:space="preserve"> has four major features: </w:t>
      </w:r>
      <w:r w:rsidR="00CF381F" w:rsidRPr="00700848">
        <w:rPr>
          <w:color w:val="auto"/>
          <w:highlight w:val="white"/>
        </w:rPr>
        <w:t xml:space="preserve">(1) </w:t>
      </w:r>
      <w:r w:rsidR="00204E2F" w:rsidRPr="00700848">
        <w:rPr>
          <w:color w:val="auto"/>
          <w:highlight w:val="white"/>
        </w:rPr>
        <w:t>support of categorical</w:t>
      </w:r>
      <w:r w:rsidR="00C735A5" w:rsidRPr="00700848">
        <w:rPr>
          <w:color w:val="auto"/>
          <w:highlight w:val="white"/>
        </w:rPr>
        <w:t>, binary and quantitative</w:t>
      </w:r>
      <w:r w:rsidR="00204E2F" w:rsidRPr="00700848">
        <w:rPr>
          <w:color w:val="auto"/>
          <w:highlight w:val="white"/>
        </w:rPr>
        <w:t xml:space="preserve"> variables; </w:t>
      </w:r>
      <w:r w:rsidR="00CF381F" w:rsidRPr="00700848">
        <w:rPr>
          <w:color w:val="auto"/>
          <w:highlight w:val="white"/>
        </w:rPr>
        <w:t xml:space="preserve">(2) </w:t>
      </w:r>
      <w:r w:rsidR="00204E2F" w:rsidRPr="00700848">
        <w:rPr>
          <w:color w:val="auto"/>
          <w:highlight w:val="white"/>
        </w:rPr>
        <w:t xml:space="preserve">cohesive integration of previous GWAS results for related traits; </w:t>
      </w:r>
      <w:r w:rsidR="00CF381F" w:rsidRPr="00700848">
        <w:rPr>
          <w:color w:val="auto"/>
          <w:highlight w:val="white"/>
        </w:rPr>
        <w:t xml:space="preserve">(3) </w:t>
      </w:r>
      <w:r w:rsidR="00204E2F" w:rsidRPr="00700848">
        <w:rPr>
          <w:color w:val="auto"/>
          <w:highlight w:val="white"/>
        </w:rPr>
        <w:t xml:space="preserve">correction for sample relatedness by mixed modeling; and </w:t>
      </w:r>
      <w:r w:rsidR="00CF381F" w:rsidRPr="00700848">
        <w:rPr>
          <w:color w:val="auto"/>
          <w:highlight w:val="white"/>
        </w:rPr>
        <w:t xml:space="preserve">(4) </w:t>
      </w:r>
      <w:r w:rsidR="00204E2F" w:rsidRPr="00700848">
        <w:rPr>
          <w:color w:val="auto"/>
          <w:highlight w:val="white"/>
        </w:rPr>
        <w:t xml:space="preserve">model estimation by both </w:t>
      </w:r>
      <w:r w:rsidR="00797BED" w:rsidRPr="00700848">
        <w:rPr>
          <w:color w:val="auto"/>
          <w:highlight w:val="white"/>
        </w:rPr>
        <w:t>Markov chain Monte Carlo (MCMC)</w:t>
      </w:r>
      <w:r w:rsidR="00204E2F" w:rsidRPr="00700848">
        <w:rPr>
          <w:color w:val="auto"/>
          <w:highlight w:val="white"/>
        </w:rPr>
        <w:t xml:space="preserve"> sampling and maximal likelihood estimation. </w:t>
      </w:r>
      <w:r w:rsidR="008615A6" w:rsidRPr="00700848">
        <w:rPr>
          <w:color w:val="auto"/>
          <w:highlight w:val="white"/>
        </w:rPr>
        <w:t>We applied</w:t>
      </w:r>
      <w:r w:rsidR="00D75EFB" w:rsidRPr="00700848">
        <w:rPr>
          <w:color w:val="auto"/>
          <w:highlight w:val="white"/>
        </w:rPr>
        <w:t xml:space="preserve"> </w:t>
      </w:r>
      <w:r w:rsidR="00D75EFB" w:rsidRPr="00700848">
        <w:rPr>
          <w:i/>
          <w:color w:val="auto"/>
          <w:highlight w:val="white"/>
        </w:rPr>
        <w:t>Bayes-GLMM</w:t>
      </w:r>
      <w:r w:rsidR="00D75EFB" w:rsidRPr="00700848">
        <w:rPr>
          <w:color w:val="auto"/>
          <w:highlight w:val="white"/>
        </w:rPr>
        <w:t xml:space="preserve"> </w:t>
      </w:r>
      <w:r w:rsidR="008615A6" w:rsidRPr="00700848">
        <w:rPr>
          <w:color w:val="auto"/>
          <w:highlight w:val="white"/>
        </w:rPr>
        <w:t>to</w:t>
      </w:r>
      <w:r w:rsidR="00D75EFB" w:rsidRPr="00700848">
        <w:rPr>
          <w:color w:val="auto"/>
          <w:highlight w:val="white"/>
        </w:rPr>
        <w:t xml:space="preserve"> </w:t>
      </w:r>
      <w:r w:rsidR="00204E2F" w:rsidRPr="00700848">
        <w:rPr>
          <w:color w:val="auto"/>
          <w:highlight w:val="white"/>
        </w:rPr>
        <w:t xml:space="preserve">the whole-genome sequencing cohort </w:t>
      </w:r>
      <w:r w:rsidR="00DE6BDB" w:rsidRPr="00700848">
        <w:rPr>
          <w:color w:val="auto"/>
          <w:highlight w:val="white"/>
        </w:rPr>
        <w:t>of</w:t>
      </w:r>
      <w:r w:rsidR="00204E2F" w:rsidRPr="00700848">
        <w:rPr>
          <w:color w:val="auto"/>
          <w:highlight w:val="white"/>
        </w:rPr>
        <w:t xml:space="preserve"> the Alzheimer's Disease Sequencing Project (ADSP). This study contains 57</w:t>
      </w:r>
      <w:r w:rsidR="00DE6BDB" w:rsidRPr="00700848">
        <w:rPr>
          <w:color w:val="auto"/>
          <w:highlight w:val="white"/>
        </w:rPr>
        <w:t>0</w:t>
      </w:r>
      <w:r w:rsidR="00204E2F" w:rsidRPr="00700848">
        <w:rPr>
          <w:color w:val="auto"/>
          <w:highlight w:val="white"/>
        </w:rPr>
        <w:t xml:space="preserve"> individuals </w:t>
      </w:r>
      <w:r w:rsidR="00797BED" w:rsidRPr="00700848">
        <w:rPr>
          <w:color w:val="auto"/>
          <w:highlight w:val="white"/>
        </w:rPr>
        <w:t>from</w:t>
      </w:r>
      <w:r w:rsidR="00204E2F" w:rsidRPr="00700848">
        <w:rPr>
          <w:color w:val="auto"/>
          <w:highlight w:val="white"/>
        </w:rPr>
        <w:t xml:space="preserve"> 111 families, each with Alzheimer's disease diagnosed at</w:t>
      </w:r>
      <w:r w:rsidR="00797BED" w:rsidRPr="00700848">
        <w:rPr>
          <w:color w:val="auto"/>
          <w:highlight w:val="white"/>
        </w:rPr>
        <w:t xml:space="preserve"> one of</w:t>
      </w:r>
      <w:r w:rsidR="00204E2F" w:rsidRPr="00700848">
        <w:rPr>
          <w:color w:val="auto"/>
          <w:highlight w:val="white"/>
        </w:rPr>
        <w:t xml:space="preserve"> four confidence levels. </w:t>
      </w:r>
      <w:r w:rsidR="00221DA1" w:rsidRPr="00700848">
        <w:rPr>
          <w:color w:val="auto"/>
          <w:highlight w:val="white"/>
        </w:rPr>
        <w:t xml:space="preserve">With </w:t>
      </w:r>
      <w:r w:rsidR="00221DA1" w:rsidRPr="00700848">
        <w:rPr>
          <w:i/>
          <w:color w:val="auto"/>
          <w:highlight w:val="white"/>
        </w:rPr>
        <w:t>Bayes-GLMM</w:t>
      </w:r>
      <w:r w:rsidR="00221DA1" w:rsidRPr="00700848">
        <w:rPr>
          <w:color w:val="auto"/>
          <w:highlight w:val="white"/>
        </w:rPr>
        <w:t xml:space="preserve"> we identified four variants in three loci significantly associated with Alzheimer’s disease. </w:t>
      </w:r>
      <w:r w:rsidR="00221DA1" w:rsidRPr="00700848">
        <w:rPr>
          <w:color w:val="auto"/>
        </w:rPr>
        <w:t xml:space="preserve">Two variants, rs140233081 and rs149372995 lie between </w:t>
      </w:r>
      <w:r w:rsidR="00221DA1" w:rsidRPr="00700848">
        <w:rPr>
          <w:i/>
          <w:color w:val="auto"/>
        </w:rPr>
        <w:t>PRKAR1B</w:t>
      </w:r>
      <w:r w:rsidR="00221DA1" w:rsidRPr="00700848">
        <w:rPr>
          <w:color w:val="auto"/>
        </w:rPr>
        <w:t xml:space="preserve"> and </w:t>
      </w:r>
      <w:r w:rsidR="00221DA1" w:rsidRPr="00700848">
        <w:rPr>
          <w:i/>
          <w:color w:val="auto"/>
        </w:rPr>
        <w:t>PDGFA</w:t>
      </w:r>
      <w:r w:rsidR="00121ECA" w:rsidRPr="00700848">
        <w:rPr>
          <w:color w:val="auto"/>
        </w:rPr>
        <w:t>. The coded</w:t>
      </w:r>
      <w:r w:rsidR="00221DA1" w:rsidRPr="00700848">
        <w:rPr>
          <w:color w:val="auto"/>
        </w:rPr>
        <w:t xml:space="preserve"> proteins are localized to the glial-vascular unit, </w:t>
      </w:r>
      <w:r w:rsidR="005722E9" w:rsidRPr="00700848">
        <w:rPr>
          <w:color w:val="auto"/>
        </w:rPr>
        <w:t xml:space="preserve">and </w:t>
      </w:r>
      <w:r w:rsidR="005722E9" w:rsidRPr="00700848">
        <w:rPr>
          <w:i/>
          <w:color w:val="auto"/>
        </w:rPr>
        <w:t>PDGFA</w:t>
      </w:r>
      <w:r w:rsidR="005722E9" w:rsidRPr="00700848">
        <w:rPr>
          <w:color w:val="auto"/>
        </w:rPr>
        <w:t xml:space="preserve"> transcript levels are associated with AD-related neuropathology</w:t>
      </w:r>
      <w:r w:rsidR="00221DA1" w:rsidRPr="00700848">
        <w:rPr>
          <w:color w:val="auto"/>
        </w:rPr>
        <w:t xml:space="preserve">. </w:t>
      </w:r>
      <w:r w:rsidR="00221DA1" w:rsidRPr="00700848">
        <w:rPr>
          <w:color w:val="auto"/>
          <w:highlight w:val="white"/>
        </w:rPr>
        <w:t xml:space="preserve">In </w:t>
      </w:r>
      <w:r w:rsidR="008C4FF2" w:rsidRPr="00700848">
        <w:rPr>
          <w:color w:val="auto"/>
          <w:highlight w:val="white"/>
        </w:rPr>
        <w:t xml:space="preserve">summary, this work provides </w:t>
      </w:r>
      <w:r w:rsidR="00221DA1" w:rsidRPr="00700848">
        <w:rPr>
          <w:color w:val="auto"/>
          <w:highlight w:val="white"/>
        </w:rPr>
        <w:t>implementation of a flexible, generalized mixed model approach in a Bayesian framework for association studies.</w:t>
      </w:r>
    </w:p>
    <w:p w14:paraId="257B940F" w14:textId="77777777" w:rsidR="00560CD0" w:rsidRPr="00700848" w:rsidRDefault="00560CD0" w:rsidP="007017E6">
      <w:pPr>
        <w:pStyle w:val="Normal1"/>
        <w:spacing w:after="120"/>
        <w:rPr>
          <w:color w:val="auto"/>
        </w:rPr>
      </w:pPr>
    </w:p>
    <w:p w14:paraId="10EBC384" w14:textId="77777777" w:rsidR="00560CD0" w:rsidRPr="00700848" w:rsidRDefault="00204E2F" w:rsidP="002C24AB">
      <w:pPr>
        <w:pStyle w:val="Normal1"/>
        <w:spacing w:after="120" w:line="360" w:lineRule="auto"/>
        <w:outlineLvl w:val="0"/>
        <w:rPr>
          <w:color w:val="auto"/>
        </w:rPr>
      </w:pPr>
      <w:r w:rsidRPr="00700848">
        <w:rPr>
          <w:b/>
          <w:color w:val="auto"/>
        </w:rPr>
        <w:t>Introduction</w:t>
      </w:r>
    </w:p>
    <w:p w14:paraId="3FB85E0B" w14:textId="77777777" w:rsidR="00560CD0" w:rsidRPr="00700848" w:rsidRDefault="00204E2F" w:rsidP="001C3A62">
      <w:pPr>
        <w:pStyle w:val="Normal1"/>
        <w:spacing w:after="120" w:line="360" w:lineRule="auto"/>
        <w:rPr>
          <w:color w:val="auto"/>
        </w:rPr>
      </w:pPr>
      <w:r w:rsidRPr="00700848">
        <w:rPr>
          <w:color w:val="auto"/>
        </w:rPr>
        <w:t>Linking genomic variants to tr</w:t>
      </w:r>
      <w:r w:rsidR="00262681" w:rsidRPr="00700848">
        <w:rPr>
          <w:color w:val="auto"/>
        </w:rPr>
        <w:t xml:space="preserve">aits is central to discovering the </w:t>
      </w:r>
      <w:r w:rsidRPr="00700848">
        <w:rPr>
          <w:color w:val="auto"/>
        </w:rPr>
        <w:t xml:space="preserve">mechanisms of </w:t>
      </w:r>
      <w:r w:rsidR="00262681" w:rsidRPr="00700848">
        <w:rPr>
          <w:color w:val="auto"/>
        </w:rPr>
        <w:t>genetic</w:t>
      </w:r>
      <w:r w:rsidR="00F14E87" w:rsidRPr="00700848">
        <w:rPr>
          <w:color w:val="auto"/>
        </w:rPr>
        <w:t xml:space="preserve"> diseases. To date, NHGRI has curated</w:t>
      </w:r>
      <w:r w:rsidR="007B09FD" w:rsidRPr="00700848">
        <w:rPr>
          <w:color w:val="auto"/>
        </w:rPr>
        <w:t xml:space="preserve"> over</w:t>
      </w:r>
      <w:r w:rsidR="00F14E87" w:rsidRPr="00700848">
        <w:rPr>
          <w:color w:val="auto"/>
        </w:rPr>
        <w:t xml:space="preserve"> 1,</w:t>
      </w:r>
      <w:r w:rsidRPr="00700848">
        <w:rPr>
          <w:color w:val="auto"/>
        </w:rPr>
        <w:t>75</w:t>
      </w:r>
      <w:r w:rsidR="007B09FD" w:rsidRPr="00700848">
        <w:rPr>
          <w:color w:val="auto"/>
        </w:rPr>
        <w:t>0</w:t>
      </w:r>
      <w:r w:rsidRPr="00700848">
        <w:rPr>
          <w:color w:val="auto"/>
        </w:rPr>
        <w:t xml:space="preserve"> publications of genome-wide association studies (GWAS) </w:t>
      </w:r>
      <w:r w:rsidR="002304E6" w:rsidRPr="00700848">
        <w:rPr>
          <w:color w:val="auto"/>
        </w:rPr>
        <w:t>that considered</w:t>
      </w:r>
      <w:r w:rsidRPr="00700848">
        <w:rPr>
          <w:color w:val="auto"/>
        </w:rPr>
        <w:t xml:space="preserve"> at least 100,000 single nucleotide polymorphisms (SNP</w:t>
      </w:r>
      <w:r w:rsidR="00ED6930" w:rsidRPr="00700848">
        <w:rPr>
          <w:color w:val="auto"/>
        </w:rPr>
        <w:t xml:space="preserve">) </w: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 w:tooltip="Manolio, 2010 #24" w:history="1">
        <w:r w:rsidR="0007269B" w:rsidRPr="00700848">
          <w:rPr>
            <w:noProof/>
            <w:color w:val="auto"/>
          </w:rPr>
          <w:t>1</w:t>
        </w:r>
      </w:hyperlink>
      <w:r w:rsidR="00733E3B" w:rsidRPr="00700848">
        <w:rPr>
          <w:noProof/>
          <w:color w:val="auto"/>
        </w:rPr>
        <w:t xml:space="preserve">, </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ED6930" w:rsidRPr="00700848">
        <w:rPr>
          <w:color w:val="auto"/>
        </w:rPr>
        <w:t>.</w:t>
      </w:r>
      <w:r w:rsidRPr="00700848">
        <w:rPr>
          <w:color w:val="auto"/>
        </w:rPr>
        <w:t xml:space="preserve"> </w:t>
      </w:r>
      <w:r w:rsidR="002304E6" w:rsidRPr="00700848">
        <w:rPr>
          <w:color w:val="auto"/>
        </w:rPr>
        <w:t>The adoption</w:t>
      </w:r>
      <w:r w:rsidRPr="00700848">
        <w:rPr>
          <w:color w:val="auto"/>
        </w:rPr>
        <w:t xml:space="preserve"> of high throughput sequencing technology</w:t>
      </w:r>
      <w:r w:rsidR="002304E6" w:rsidRPr="00700848">
        <w:rPr>
          <w:color w:val="auto"/>
        </w:rPr>
        <w:t xml:space="preserve"> has facilitated the rapid identification of potentially causal variants.</w:t>
      </w:r>
      <w:r w:rsidRPr="00700848">
        <w:rPr>
          <w:color w:val="auto"/>
        </w:rPr>
        <w:t xml:space="preserve"> The 1000 Genomes Project has characterized roughly 88 million variants by whole genome sequencing of 2504 i</w:t>
      </w:r>
      <w:r w:rsidR="00ED6930" w:rsidRPr="00700848">
        <w:rPr>
          <w:color w:val="auto"/>
        </w:rPr>
        <w:t xml:space="preserve">ndividuals from 26 populations </w:t>
      </w:r>
      <w:r w:rsidR="00733E3B" w:rsidRPr="00700848">
        <w:rPr>
          <w:color w:val="auto"/>
        </w:rPr>
        <w:fldChar w:fldCharType="begin"/>
      </w:r>
      <w:r w:rsidR="00733E3B" w:rsidRPr="00700848">
        <w:rPr>
          <w:color w:val="auto"/>
        </w:rPr>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00848">
        <w:rPr>
          <w:color w:val="auto"/>
        </w:rPr>
        <w:fldChar w:fldCharType="separate"/>
      </w:r>
      <w:r w:rsidR="00733E3B" w:rsidRPr="00700848">
        <w:rPr>
          <w:noProof/>
          <w:color w:val="auto"/>
        </w:rPr>
        <w:t>[</w:t>
      </w:r>
      <w:hyperlink w:anchor="_ENREF_3" w:tooltip="The Genomes Project, 2015 #34" w:history="1">
        <w:r w:rsidR="0007269B" w:rsidRPr="00700848">
          <w:rPr>
            <w:noProof/>
            <w:color w:val="auto"/>
          </w:rPr>
          <w:t>3</w:t>
        </w:r>
      </w:hyperlink>
      <w:r w:rsidR="00733E3B" w:rsidRPr="00700848">
        <w:rPr>
          <w:noProof/>
          <w:color w:val="auto"/>
        </w:rPr>
        <w:t>]</w:t>
      </w:r>
      <w:r w:rsidR="00733E3B" w:rsidRPr="00700848">
        <w:rPr>
          <w:color w:val="auto"/>
        </w:rPr>
        <w:fldChar w:fldCharType="end"/>
      </w:r>
      <w:r w:rsidRPr="00700848">
        <w:rPr>
          <w:color w:val="auto"/>
        </w:rPr>
        <w:t xml:space="preserve">. </w:t>
      </w:r>
      <w:r w:rsidR="002304E6" w:rsidRPr="00700848">
        <w:rPr>
          <w:color w:val="auto"/>
        </w:rPr>
        <w:t>Such</w:t>
      </w:r>
      <w:r w:rsidRPr="00700848">
        <w:rPr>
          <w:color w:val="auto"/>
        </w:rPr>
        <w:t xml:space="preserve"> sequencing approaches to ge</w:t>
      </w:r>
      <w:r w:rsidR="00890D4E" w:rsidRPr="00700848">
        <w:rPr>
          <w:color w:val="auto"/>
        </w:rPr>
        <w:t>nomic</w:t>
      </w:r>
      <w:r w:rsidRPr="00700848">
        <w:rPr>
          <w:color w:val="auto"/>
        </w:rPr>
        <w:t xml:space="preserve"> association will soon enable discover</w:t>
      </w:r>
      <w:r w:rsidR="002304E6" w:rsidRPr="00700848">
        <w:rPr>
          <w:color w:val="auto"/>
        </w:rPr>
        <w:t>y</w:t>
      </w:r>
      <w:r w:rsidRPr="00700848">
        <w:rPr>
          <w:color w:val="auto"/>
        </w:rPr>
        <w:t xml:space="preserve"> at base</w:t>
      </w:r>
      <w:r w:rsidR="00890D4E" w:rsidRPr="00700848">
        <w:rPr>
          <w:color w:val="auto"/>
        </w:rPr>
        <w:t xml:space="preserve"> </w:t>
      </w:r>
      <w:r w:rsidRPr="00700848">
        <w:rPr>
          <w:color w:val="auto"/>
        </w:rPr>
        <w:t>pair resolution. Meanwhile, statistical methods for GWAS have evolved from odds ratio tests</w:t>
      </w:r>
      <w:r w:rsidR="00A20B18" w:rsidRPr="00700848">
        <w:rPr>
          <w:color w:val="auto"/>
        </w:rPr>
        <w:t>,</w:t>
      </w:r>
      <w:r w:rsidRPr="00700848">
        <w:rPr>
          <w:color w:val="auto"/>
        </w:rPr>
        <w:t xml:space="preserve"> to generalized linear regression models</w:t>
      </w:r>
      <w:r w:rsidR="003C4B8B" w:rsidRPr="00700848">
        <w:rPr>
          <w:color w:val="auto"/>
        </w:rPr>
        <w:t xml:space="preserve">, </w:t>
      </w:r>
      <w:r w:rsidRPr="00700848">
        <w:rPr>
          <w:color w:val="auto"/>
        </w:rPr>
        <w:t xml:space="preserve">to more sophisticated multivariate linear mixed models </w:t>
      </w:r>
      <w:r w:rsidRPr="00700848">
        <w:rPr>
          <w:color w:val="auto"/>
        </w:rPr>
        <w:lastRenderedPageBreak/>
        <w:t xml:space="preserve">(LMMs). LMM approaches have the capacity to correct population structures and </w:t>
      </w:r>
      <w:r w:rsidR="003C4B8B" w:rsidRPr="00700848">
        <w:rPr>
          <w:color w:val="auto"/>
        </w:rPr>
        <w:t xml:space="preserve">sample </w:t>
      </w:r>
      <w:r w:rsidRPr="00700848">
        <w:rPr>
          <w:color w:val="auto"/>
        </w:rPr>
        <w:t xml:space="preserve">relatedness </w:t>
      </w:r>
      <w:r w:rsidR="00733E3B" w:rsidRPr="00700848">
        <w:rPr>
          <w:color w:val="auto"/>
        </w:rPr>
        <w:fldChar w:fldCharType="begin"/>
      </w:r>
      <w:r w:rsidR="00733E3B" w:rsidRPr="00700848">
        <w:rPr>
          <w:color w:val="auto"/>
        </w:rPr>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00848">
        <w:rPr>
          <w:color w:val="auto"/>
        </w:rPr>
        <w:fldChar w:fldCharType="separate"/>
      </w:r>
      <w:r w:rsidR="00733E3B" w:rsidRPr="00700848">
        <w:rPr>
          <w:noProof/>
          <w:color w:val="auto"/>
        </w:rPr>
        <w:t>[</w:t>
      </w:r>
      <w:hyperlink w:anchor="_ENREF_4" w:tooltip="Henderson, 1953 #35" w:history="1">
        <w:r w:rsidR="0007269B" w:rsidRPr="00700848">
          <w:rPr>
            <w:noProof/>
            <w:color w:val="auto"/>
          </w:rPr>
          <w:t>4</w:t>
        </w:r>
      </w:hyperlink>
      <w:r w:rsidR="00733E3B" w:rsidRPr="00700848">
        <w:rPr>
          <w:noProof/>
          <w:color w:val="auto"/>
        </w:rPr>
        <w:t>]</w:t>
      </w:r>
      <w:r w:rsidR="00733E3B" w:rsidRPr="00700848">
        <w:rPr>
          <w:color w:val="auto"/>
        </w:rPr>
        <w:fldChar w:fldCharType="end"/>
      </w:r>
      <w:r w:rsidRPr="00700848">
        <w:rPr>
          <w:color w:val="auto"/>
        </w:rPr>
        <w:t>, thereby minimizing false positives due to allelic co-segregation. Consequently, the number of LMM-compatible computational tools for genetic studies is rapidly increasing, including ASReml, TASSEL, EMMA, QTLRel, FaST-LMM, DOQTL, GEMMA</w:t>
      </w:r>
      <w:r w:rsidR="00696446" w:rsidRPr="00700848">
        <w:rPr>
          <w:color w:val="auto"/>
        </w:rPr>
        <w:t xml:space="preserve">, </w:t>
      </w:r>
      <w:r w:rsidR="003D7B59" w:rsidRPr="00700848">
        <w:rPr>
          <w:color w:val="auto"/>
        </w:rPr>
        <w:t xml:space="preserve">and </w:t>
      </w:r>
      <w:r w:rsidR="00696446" w:rsidRPr="00700848">
        <w:rPr>
          <w:color w:val="auto"/>
        </w:rPr>
        <w:t>GMMAT</w:t>
      </w:r>
      <w:r w:rsidR="00ED693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5-12</w:t>
        </w:r>
      </w:hyperlink>
      <w:r w:rsidR="00733E3B" w:rsidRPr="00700848">
        <w:rPr>
          <w:noProof/>
          <w:color w:val="auto"/>
        </w:rPr>
        <w:t>]</w:t>
      </w:r>
      <w:r w:rsidR="00733E3B" w:rsidRPr="00700848">
        <w:rPr>
          <w:color w:val="auto"/>
        </w:rPr>
        <w:fldChar w:fldCharType="end"/>
      </w:r>
      <w:r w:rsidRPr="00700848">
        <w:rPr>
          <w:color w:val="auto"/>
        </w:rPr>
        <w:t>.</w:t>
      </w:r>
    </w:p>
    <w:p w14:paraId="1EFCA397" w14:textId="77777777" w:rsidR="00560CD0" w:rsidRPr="00700848" w:rsidRDefault="00204E2F" w:rsidP="001C3A62">
      <w:pPr>
        <w:pStyle w:val="Normal1"/>
        <w:spacing w:after="120" w:line="360" w:lineRule="auto"/>
        <w:rPr>
          <w:color w:val="auto"/>
        </w:rPr>
      </w:pPr>
      <w:r w:rsidRPr="00700848">
        <w:rPr>
          <w:color w:val="auto"/>
        </w:rPr>
        <w:t xml:space="preserve">While LMMs are efficient </w:t>
      </w:r>
      <w:r w:rsidR="00CC5B2A" w:rsidRPr="00700848">
        <w:rPr>
          <w:color w:val="auto"/>
        </w:rPr>
        <w:t>in</w:t>
      </w:r>
      <w:r w:rsidRPr="00700848">
        <w:rPr>
          <w:color w:val="auto"/>
        </w:rPr>
        <w:t xml:space="preserve"> correcting sample relatedness, </w:t>
      </w:r>
      <w:r w:rsidR="00F504B8" w:rsidRPr="00700848">
        <w:rPr>
          <w:color w:val="auto"/>
        </w:rPr>
        <w:t>response variables are restricted as numerical</w:t>
      </w:r>
      <w:r w:rsidRPr="00700848">
        <w:rPr>
          <w:color w:val="auto"/>
        </w:rPr>
        <w:t>. Meanwhile, phenotypic traits in GWAS are often categorical, such as binary variable</w:t>
      </w:r>
      <w:r w:rsidR="007F5136" w:rsidRPr="00700848">
        <w:rPr>
          <w:color w:val="auto"/>
        </w:rPr>
        <w:t>s</w:t>
      </w:r>
      <w:r w:rsidRPr="00700848">
        <w:rPr>
          <w:color w:val="auto"/>
        </w:rPr>
        <w:t xml:space="preserve"> in case-control studies or multi</w:t>
      </w:r>
      <w:r w:rsidR="007F5136" w:rsidRPr="00700848">
        <w:rPr>
          <w:color w:val="auto"/>
        </w:rPr>
        <w:t>-</w:t>
      </w:r>
      <w:r w:rsidRPr="00700848">
        <w:rPr>
          <w:color w:val="auto"/>
        </w:rPr>
        <w:t>level ordered categorical variable</w:t>
      </w:r>
      <w:r w:rsidR="007F5136" w:rsidRPr="00700848">
        <w:rPr>
          <w:color w:val="auto"/>
        </w:rPr>
        <w:t>s</w:t>
      </w:r>
      <w:r w:rsidRPr="00700848">
        <w:rPr>
          <w:color w:val="auto"/>
        </w:rPr>
        <w:t xml:space="preserve"> </w:t>
      </w:r>
      <w:r w:rsidR="007F5136" w:rsidRPr="00700848">
        <w:rPr>
          <w:color w:val="auto"/>
        </w:rPr>
        <w:t>corresponding to disease</w:t>
      </w:r>
      <w:r w:rsidRPr="00700848">
        <w:rPr>
          <w:color w:val="auto"/>
        </w:rPr>
        <w:t xml:space="preserve"> stage</w:t>
      </w:r>
      <w:r w:rsidR="0058379D" w:rsidRPr="00700848">
        <w:rPr>
          <w:color w:val="auto"/>
        </w:rPr>
        <w:t>s</w:t>
      </w:r>
      <w:r w:rsidRPr="00700848">
        <w:rPr>
          <w:color w:val="auto"/>
        </w:rPr>
        <w:t>. To model discrete response variabl</w:t>
      </w:r>
      <w:bookmarkStart w:id="0" w:name="_GoBack"/>
      <w:bookmarkEnd w:id="0"/>
      <w:r w:rsidRPr="00700848">
        <w:rPr>
          <w:color w:val="auto"/>
        </w:rPr>
        <w:t>es in the context of mixed models for population relatedness correction, generalized linear mixed models (GLMM</w:t>
      </w:r>
      <w:r w:rsidR="007F5136" w:rsidRPr="00700848">
        <w:rPr>
          <w:color w:val="auto"/>
        </w:rPr>
        <w:t>s</w:t>
      </w:r>
      <w:r w:rsidRPr="00700848">
        <w:rPr>
          <w:color w:val="auto"/>
        </w:rPr>
        <w:t xml:space="preserve">) are required. </w:t>
      </w:r>
      <w:r w:rsidR="00D214A0" w:rsidRPr="00700848">
        <w:rPr>
          <w:color w:val="auto"/>
        </w:rPr>
        <w:t xml:space="preserve">Chen et al. published a method </w:t>
      </w:r>
      <w:r w:rsidR="00F504B8" w:rsidRPr="00700848">
        <w:rPr>
          <w:color w:val="auto"/>
        </w:rPr>
        <w:t xml:space="preserve">that handles </w:t>
      </w:r>
      <w:r w:rsidR="007B09FD" w:rsidRPr="00700848">
        <w:rPr>
          <w:color w:val="auto"/>
        </w:rPr>
        <w:t xml:space="preserve">a </w:t>
      </w:r>
      <w:r w:rsidR="00F504B8" w:rsidRPr="00700848">
        <w:rPr>
          <w:color w:val="auto"/>
        </w:rPr>
        <w:t>binary response variable in the context of</w:t>
      </w:r>
      <w:r w:rsidR="007B09FD" w:rsidRPr="00700848">
        <w:rPr>
          <w:color w:val="auto"/>
        </w:rPr>
        <w:t xml:space="preserve"> a</w:t>
      </w:r>
      <w:r w:rsidR="00F504B8" w:rsidRPr="00700848">
        <w:rPr>
          <w:color w:val="auto"/>
        </w:rPr>
        <w:t xml:space="preserve"> mixed model</w:t>
      </w:r>
      <w:r w:rsidR="00D214A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00F504B8" w:rsidRPr="00700848">
        <w:rPr>
          <w:color w:val="auto"/>
        </w:rPr>
        <w:t xml:space="preserve">. However, </w:t>
      </w:r>
      <w:r w:rsidR="007B09FD" w:rsidRPr="00700848">
        <w:rPr>
          <w:color w:val="auto"/>
        </w:rPr>
        <w:t>multiple-</w:t>
      </w:r>
      <w:r w:rsidR="00F504B8" w:rsidRPr="00700848">
        <w:rPr>
          <w:color w:val="auto"/>
        </w:rPr>
        <w:t xml:space="preserve">level categorical variables are not supported. </w:t>
      </w:r>
      <w:r w:rsidR="007F5136" w:rsidRPr="00700848">
        <w:rPr>
          <w:color w:val="auto"/>
        </w:rPr>
        <w:t>Current approaches commonly</w:t>
      </w:r>
      <w:r w:rsidR="00C90D34" w:rsidRPr="00700848">
        <w:rPr>
          <w:color w:val="auto"/>
        </w:rPr>
        <w:t xml:space="preserve"> transform</w:t>
      </w:r>
      <w:r w:rsidRPr="00700848">
        <w:rPr>
          <w:color w:val="auto"/>
        </w:rPr>
        <w:t xml:space="preserve"> categorical variables into</w:t>
      </w:r>
      <w:r w:rsidR="007F5136" w:rsidRPr="00700848">
        <w:rPr>
          <w:color w:val="auto"/>
        </w:rPr>
        <w:t xml:space="preserve"> continuous variables </w:t>
      </w:r>
      <w:r w:rsidR="000777D3" w:rsidRPr="00700848">
        <w:rPr>
          <w:color w:val="auto"/>
        </w:rPr>
        <w:t xml:space="preserve">to </w:t>
      </w:r>
      <w:r w:rsidR="009554F6" w:rsidRPr="00700848">
        <w:rPr>
          <w:color w:val="auto"/>
        </w:rPr>
        <w:t>fit</w:t>
      </w:r>
      <w:r w:rsidR="000777D3" w:rsidRPr="00700848">
        <w:rPr>
          <w:color w:val="auto"/>
        </w:rPr>
        <w:t xml:space="preserve"> LMMs </w:t>
      </w:r>
      <w:r w:rsidR="00294A4D" w:rsidRPr="00700848">
        <w:rPr>
          <w:color w:val="auto"/>
        </w:rPr>
        <w:t>following the assumption that</w:t>
      </w:r>
      <w:r w:rsidR="007F5136" w:rsidRPr="00700848">
        <w:rPr>
          <w:color w:val="auto"/>
        </w:rPr>
        <w:t xml:space="preserve"> </w:t>
      </w:r>
      <w:r w:rsidR="000C0044" w:rsidRPr="00700848">
        <w:rPr>
          <w:color w:val="auto"/>
        </w:rPr>
        <w:t>the trait</w:t>
      </w:r>
      <w:r w:rsidR="009554F6" w:rsidRPr="00700848">
        <w:rPr>
          <w:color w:val="auto"/>
        </w:rPr>
        <w:t xml:space="preserve"> has constant residual variance. However, the constant residual variance assumption is </w:t>
      </w:r>
      <w:r w:rsidR="00A20B18" w:rsidRPr="00700848">
        <w:rPr>
          <w:color w:val="auto"/>
        </w:rPr>
        <w:t>often</w:t>
      </w:r>
      <w:r w:rsidR="000C0044" w:rsidRPr="00700848">
        <w:rPr>
          <w:color w:val="auto"/>
        </w:rPr>
        <w:t xml:space="preserve"> violated by categorical trait</w:t>
      </w:r>
      <w:r w:rsidR="00A20B18" w:rsidRPr="00700848">
        <w:rPr>
          <w:color w:val="auto"/>
        </w:rPr>
        <w:t>, which can bias e</w:t>
      </w:r>
      <w:r w:rsidR="009554F6" w:rsidRPr="00700848">
        <w:rPr>
          <w:color w:val="auto"/>
        </w:rPr>
        <w:t>ffect estimates.</w:t>
      </w:r>
      <w:r w:rsidR="000C0044" w:rsidRPr="00700848">
        <w:rPr>
          <w:color w:val="auto"/>
        </w:rPr>
        <w:t xml:space="preserve"> </w:t>
      </w:r>
    </w:p>
    <w:p w14:paraId="5D1C984B" w14:textId="77777777" w:rsidR="00560CD0" w:rsidRPr="00700848" w:rsidRDefault="007F5136" w:rsidP="001C3A62">
      <w:pPr>
        <w:pStyle w:val="Normal1"/>
        <w:spacing w:after="120" w:line="360" w:lineRule="auto"/>
        <w:rPr>
          <w:color w:val="auto"/>
        </w:rPr>
      </w:pPr>
      <w:r w:rsidRPr="00700848">
        <w:rPr>
          <w:color w:val="auto"/>
        </w:rPr>
        <w:t>The proliferation of multiple GWAS for a single disease has also generate</w:t>
      </w:r>
      <w:r w:rsidR="00A4542A" w:rsidRPr="00700848">
        <w:rPr>
          <w:color w:val="auto"/>
        </w:rPr>
        <w:t>d</w:t>
      </w:r>
      <w:r w:rsidRPr="00700848">
        <w:rPr>
          <w:color w:val="auto"/>
        </w:rPr>
        <w:t xml:space="preserve"> a need for methods to </w:t>
      </w:r>
      <w:r w:rsidR="00A20B18" w:rsidRPr="00700848">
        <w:rPr>
          <w:color w:val="auto"/>
        </w:rPr>
        <w:t xml:space="preserve">systematically </w:t>
      </w:r>
      <w:r w:rsidRPr="00700848">
        <w:rPr>
          <w:color w:val="auto"/>
        </w:rPr>
        <w:t xml:space="preserve">combine results from multiple studies. </w:t>
      </w:r>
      <w:r w:rsidR="00204E2F" w:rsidRPr="00700848">
        <w:rPr>
          <w:color w:val="auto"/>
        </w:rPr>
        <w:t xml:space="preserve">Such efforts, </w:t>
      </w:r>
      <w:r w:rsidRPr="00700848">
        <w:rPr>
          <w:color w:val="auto"/>
        </w:rPr>
        <w:t xml:space="preserve">often pursued </w:t>
      </w:r>
      <w:r w:rsidR="00204E2F" w:rsidRPr="00700848">
        <w:rPr>
          <w:color w:val="auto"/>
        </w:rPr>
        <w:t>as meta-</w:t>
      </w:r>
      <w:r w:rsidRPr="00700848">
        <w:rPr>
          <w:color w:val="auto"/>
        </w:rPr>
        <w:t>analyses</w:t>
      </w:r>
      <w:r w:rsidR="00204E2F" w:rsidRPr="00700848">
        <w:rPr>
          <w:color w:val="auto"/>
        </w:rPr>
        <w:t xml:space="preserve">, can dramatically boost statistical power </w:t>
      </w:r>
      <w:r w:rsidR="00A4542A" w:rsidRPr="00700848">
        <w:rPr>
          <w:color w:val="auto"/>
        </w:rPr>
        <w:t xml:space="preserve">through an increase in </w:t>
      </w:r>
      <w:r w:rsidR="00204E2F" w:rsidRPr="00700848">
        <w:rPr>
          <w:color w:val="auto"/>
        </w:rPr>
        <w:t xml:space="preserve">sample size </w:t>
      </w:r>
      <w:r w:rsidR="00733E3B" w:rsidRPr="00700848">
        <w:rPr>
          <w:color w:val="auto"/>
        </w:rPr>
        <w:fldChar w:fldCharType="begin"/>
      </w:r>
      <w:r w:rsidR="00733E3B" w:rsidRPr="00700848">
        <w:rPr>
          <w:color w:val="auto"/>
        </w:rPr>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00848">
        <w:rPr>
          <w:color w:val="auto"/>
        </w:rPr>
        <w:fldChar w:fldCharType="separate"/>
      </w:r>
      <w:r w:rsidR="00733E3B" w:rsidRPr="00700848">
        <w:rPr>
          <w:noProof/>
          <w:color w:val="auto"/>
        </w:rPr>
        <w:t>[</w:t>
      </w:r>
      <w:hyperlink w:anchor="_ENREF_13" w:tooltip="Kavvoura, 2008 #20" w:history="1">
        <w:r w:rsidR="0007269B" w:rsidRPr="00700848">
          <w:rPr>
            <w:noProof/>
            <w:color w:val="auto"/>
          </w:rPr>
          <w:t>13</w:t>
        </w:r>
      </w:hyperlink>
      <w:r w:rsidR="00733E3B" w:rsidRPr="00700848">
        <w:rPr>
          <w:noProof/>
          <w:color w:val="auto"/>
        </w:rPr>
        <w:t>]</w:t>
      </w:r>
      <w:r w:rsidR="00733E3B" w:rsidRPr="00700848">
        <w:rPr>
          <w:color w:val="auto"/>
        </w:rPr>
        <w:fldChar w:fldCharType="end"/>
      </w:r>
      <w:r w:rsidR="00204E2F" w:rsidRPr="00700848">
        <w:rPr>
          <w:color w:val="auto"/>
        </w:rPr>
        <w:t xml:space="preserve">. </w:t>
      </w:r>
      <w:r w:rsidR="00A20B18" w:rsidRPr="00700848">
        <w:rPr>
          <w:color w:val="auto"/>
        </w:rPr>
        <w:t>However</w:t>
      </w:r>
      <w:r w:rsidR="00C86623" w:rsidRPr="00700848">
        <w:rPr>
          <w:color w:val="auto"/>
        </w:rPr>
        <w:t>, a</w:t>
      </w:r>
      <w:r w:rsidR="00204E2F" w:rsidRPr="00700848">
        <w:rPr>
          <w:color w:val="auto"/>
        </w:rPr>
        <w:t>ssociation strengths of a given variant or a gen</w:t>
      </w:r>
      <w:r w:rsidR="00A4542A" w:rsidRPr="00700848">
        <w:rPr>
          <w:color w:val="auto"/>
        </w:rPr>
        <w:t>etic</w:t>
      </w:r>
      <w:r w:rsidR="00204E2F" w:rsidRPr="00700848">
        <w:rPr>
          <w:color w:val="auto"/>
        </w:rPr>
        <w:t xml:space="preserve"> </w:t>
      </w:r>
      <w:r w:rsidR="00A4542A" w:rsidRPr="00700848">
        <w:rPr>
          <w:color w:val="auto"/>
        </w:rPr>
        <w:t>locus typically</w:t>
      </w:r>
      <w:r w:rsidR="00204E2F" w:rsidRPr="00700848">
        <w:rPr>
          <w:color w:val="auto"/>
        </w:rPr>
        <w:t xml:space="preserve"> fluctuate</w:t>
      </w:r>
      <w:r w:rsidR="00A4542A" w:rsidRPr="00700848">
        <w:rPr>
          <w:color w:val="auto"/>
        </w:rPr>
        <w:t xml:space="preserve"> across studies, which may be due to</w:t>
      </w:r>
      <w:r w:rsidR="00204E2F" w:rsidRPr="00700848">
        <w:rPr>
          <w:color w:val="auto"/>
        </w:rPr>
        <w:t xml:space="preserve"> different population </w:t>
      </w:r>
      <w:r w:rsidR="00A4542A" w:rsidRPr="00700848">
        <w:rPr>
          <w:color w:val="auto"/>
        </w:rPr>
        <w:t xml:space="preserve">compositions, </w:t>
      </w:r>
      <w:r w:rsidR="00204E2F" w:rsidRPr="00700848">
        <w:rPr>
          <w:color w:val="auto"/>
        </w:rPr>
        <w:t>environmental exposures</w:t>
      </w:r>
      <w:r w:rsidR="00A4542A" w:rsidRPr="00700848">
        <w:rPr>
          <w:color w:val="auto"/>
        </w:rPr>
        <w:t>, clinical reporting standards, and experimental platforms</w:t>
      </w:r>
      <w:r w:rsidR="00204E2F" w:rsidRPr="00700848">
        <w:rPr>
          <w:color w:val="auto"/>
        </w:rPr>
        <w:t>.</w:t>
      </w:r>
      <w:r w:rsidR="00A4542A" w:rsidRPr="00700848">
        <w:rPr>
          <w:color w:val="auto"/>
        </w:rPr>
        <w:t xml:space="preserve"> As a result, i</w:t>
      </w:r>
      <w:r w:rsidR="00204E2F" w:rsidRPr="00700848">
        <w:rPr>
          <w:color w:val="auto"/>
        </w:rPr>
        <w:t>t is often difficult or impossible to merge raw data of different studies into a single association model.</w:t>
      </w:r>
      <w:r w:rsidR="00A20B18" w:rsidRPr="00700848">
        <w:rPr>
          <w:color w:val="auto"/>
        </w:rPr>
        <w:t xml:space="preserve"> Furthermore, a more general integration of prior information is often desirable, such as co-expression or other correlations between genes.</w:t>
      </w:r>
      <w:r w:rsidR="00A4542A" w:rsidRPr="00700848">
        <w:rPr>
          <w:color w:val="auto"/>
        </w:rPr>
        <w:t xml:space="preserve"> Integration approaches with more flexibility are needed to address these issues.</w:t>
      </w:r>
    </w:p>
    <w:p w14:paraId="2D0B572E" w14:textId="77777777" w:rsidR="00C855DB" w:rsidRPr="00700848" w:rsidRDefault="00204E2F" w:rsidP="00F90519">
      <w:pPr>
        <w:pStyle w:val="Normal1"/>
        <w:spacing w:after="120" w:line="360" w:lineRule="auto"/>
        <w:rPr>
          <w:color w:val="auto"/>
        </w:rPr>
      </w:pPr>
      <w:r w:rsidRPr="00700848">
        <w:rPr>
          <w:color w:val="auto"/>
        </w:rPr>
        <w:t xml:space="preserve">To </w:t>
      </w:r>
      <w:r w:rsidR="00A4542A" w:rsidRPr="00700848">
        <w:rPr>
          <w:color w:val="auto"/>
        </w:rPr>
        <w:t xml:space="preserve">address </w:t>
      </w:r>
      <w:r w:rsidRPr="00700848">
        <w:rPr>
          <w:color w:val="auto"/>
        </w:rPr>
        <w:t xml:space="preserve">these </w:t>
      </w:r>
      <w:r w:rsidR="00A4542A" w:rsidRPr="00700848">
        <w:rPr>
          <w:color w:val="auto"/>
        </w:rPr>
        <w:t>challenges</w:t>
      </w:r>
      <w:r w:rsidRPr="00700848">
        <w:rPr>
          <w:color w:val="auto"/>
        </w:rPr>
        <w:t xml:space="preserve">, we </w:t>
      </w:r>
      <w:r w:rsidR="00A4542A" w:rsidRPr="00700848">
        <w:rPr>
          <w:color w:val="auto"/>
        </w:rPr>
        <w:t>created</w:t>
      </w:r>
      <w:r w:rsidRPr="00700848">
        <w:rPr>
          <w:color w:val="auto"/>
        </w:rPr>
        <w:t xml:space="preserve"> </w:t>
      </w:r>
      <w:r w:rsidR="00A4542A" w:rsidRPr="00700848">
        <w:rPr>
          <w:color w:val="auto"/>
        </w:rPr>
        <w:t>the</w:t>
      </w:r>
      <w:r w:rsidRPr="00700848">
        <w:rPr>
          <w:color w:val="auto"/>
        </w:rPr>
        <w:t xml:space="preserve"> </w:t>
      </w:r>
      <w:r w:rsidR="00560CD0" w:rsidRPr="00700848">
        <w:rPr>
          <w:i/>
          <w:color w:val="auto"/>
        </w:rPr>
        <w:t>Bayes-</w:t>
      </w:r>
      <w:r w:rsidR="00A20B18" w:rsidRPr="00700848">
        <w:rPr>
          <w:i/>
          <w:color w:val="auto"/>
        </w:rPr>
        <w:t xml:space="preserve">GLMM </w:t>
      </w:r>
      <w:r w:rsidR="00A4542A" w:rsidRPr="00700848">
        <w:rPr>
          <w:color w:val="auto"/>
        </w:rPr>
        <w:t>method that exploits the</w:t>
      </w:r>
      <w:r w:rsidRPr="00700848">
        <w:rPr>
          <w:color w:val="auto"/>
        </w:rPr>
        <w:t xml:space="preserve"> flexibility of </w:t>
      </w:r>
      <w:r w:rsidR="00A4542A" w:rsidRPr="00700848">
        <w:rPr>
          <w:color w:val="auto"/>
        </w:rPr>
        <w:t xml:space="preserve">a </w:t>
      </w:r>
      <w:r w:rsidRPr="00700848">
        <w:rPr>
          <w:color w:val="auto"/>
        </w:rPr>
        <w:t xml:space="preserve">Bayesian modeling framework and the computing efficiency of </w:t>
      </w:r>
      <w:r w:rsidR="00A4542A" w:rsidRPr="00700848">
        <w:rPr>
          <w:color w:val="auto"/>
        </w:rPr>
        <w:t>the</w:t>
      </w:r>
      <w:r w:rsidRPr="00700848">
        <w:rPr>
          <w:color w:val="auto"/>
        </w:rPr>
        <w:t xml:space="preserve"> </w:t>
      </w:r>
      <w:r w:rsidR="00A4542A" w:rsidRPr="00700848">
        <w:rPr>
          <w:color w:val="auto"/>
        </w:rPr>
        <w:t xml:space="preserve">recently </w:t>
      </w:r>
      <w:r w:rsidRPr="00700848">
        <w:rPr>
          <w:color w:val="auto"/>
        </w:rPr>
        <w:t>developed statistical programming language Stan (</w:t>
      </w:r>
      <w:hyperlink r:id="rId8">
        <w:r w:rsidRPr="00700848">
          <w:rPr>
            <w:color w:val="auto"/>
            <w:u w:val="single"/>
          </w:rPr>
          <w:t>http://mc-stan.org</w:t>
        </w:r>
      </w:hyperlink>
      <w:r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00848">
        <w:rPr>
          <w:color w:val="auto"/>
        </w:rPr>
        <w:fldChar w:fldCharType="separate"/>
      </w:r>
      <w:r w:rsidR="00733E3B" w:rsidRPr="00700848">
        <w:rPr>
          <w:noProof/>
          <w:color w:val="auto"/>
        </w:rPr>
        <w:t>[</w:t>
      </w:r>
      <w:hyperlink w:anchor="_ENREF_14" w:tooltip="Carpenter, 2017 #48" w:history="1">
        <w:r w:rsidR="0007269B" w:rsidRPr="00700848">
          <w:rPr>
            <w:noProof/>
            <w:color w:val="auto"/>
          </w:rPr>
          <w:t>14</w:t>
        </w:r>
      </w:hyperlink>
      <w:r w:rsidR="00733E3B" w:rsidRPr="00700848">
        <w:rPr>
          <w:noProof/>
          <w:color w:val="auto"/>
        </w:rPr>
        <w:t>]</w:t>
      </w:r>
      <w:r w:rsidR="00733E3B" w:rsidRPr="00700848">
        <w:rPr>
          <w:color w:val="auto"/>
        </w:rPr>
        <w:fldChar w:fldCharType="end"/>
      </w:r>
      <w:r w:rsidRPr="00700848">
        <w:rPr>
          <w:color w:val="auto"/>
        </w:rPr>
        <w:t xml:space="preserve">). </w:t>
      </w:r>
      <w:r w:rsidR="00A4542A" w:rsidRPr="00700848">
        <w:rPr>
          <w:color w:val="auto"/>
        </w:rPr>
        <w:t xml:space="preserve">As a </w:t>
      </w:r>
      <w:r w:rsidRPr="00700848">
        <w:rPr>
          <w:color w:val="auto"/>
        </w:rPr>
        <w:t xml:space="preserve">Bayesian </w:t>
      </w:r>
      <w:r w:rsidR="00A4542A" w:rsidRPr="00700848">
        <w:rPr>
          <w:color w:val="auto"/>
        </w:rPr>
        <w:t>strategy,</w:t>
      </w:r>
      <w:r w:rsidRPr="00700848">
        <w:rPr>
          <w:color w:val="auto"/>
        </w:rPr>
        <w:t xml:space="preserve"> model parameters are assumed to be stochastic rather than fixed as</w:t>
      </w:r>
      <w:r w:rsidR="00A4542A" w:rsidRPr="00700848">
        <w:rPr>
          <w:color w:val="auto"/>
        </w:rPr>
        <w:t xml:space="preserve"> in</w:t>
      </w:r>
      <w:r w:rsidRPr="00700848">
        <w:rPr>
          <w:color w:val="auto"/>
        </w:rPr>
        <w:t xml:space="preserve"> the case in frequentist approaches</w:t>
      </w:r>
      <w:r w:rsidR="00A4542A"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00848">
        <w:rPr>
          <w:color w:val="auto"/>
        </w:rPr>
        <w:fldChar w:fldCharType="separate"/>
      </w:r>
      <w:r w:rsidR="00733E3B" w:rsidRPr="00700848">
        <w:rPr>
          <w:noProof/>
          <w:color w:val="auto"/>
        </w:rPr>
        <w:t>[</w:t>
      </w:r>
      <w:hyperlink w:anchor="_ENREF_15" w:tooltip="Gelman, 2013 #40" w:history="1">
        <w:r w:rsidR="0007269B" w:rsidRPr="00700848">
          <w:rPr>
            <w:noProof/>
            <w:color w:val="auto"/>
          </w:rPr>
          <w:t>15</w:t>
        </w:r>
      </w:hyperlink>
      <w:r w:rsidR="00733E3B" w:rsidRPr="00700848">
        <w:rPr>
          <w:noProof/>
          <w:color w:val="auto"/>
        </w:rPr>
        <w:t>]</w:t>
      </w:r>
      <w:r w:rsidR="00733E3B" w:rsidRPr="00700848">
        <w:rPr>
          <w:color w:val="auto"/>
        </w:rPr>
        <w:fldChar w:fldCharType="end"/>
      </w:r>
      <w:r w:rsidRPr="00700848">
        <w:rPr>
          <w:color w:val="auto"/>
        </w:rPr>
        <w:t xml:space="preserve">. The stochastic nature of Bayesian modeling provides a coherent solution to combine published results of a related GWAS by configuring the prior distributions of the statistics of interest </w:t>
      </w:r>
      <w:r w:rsidR="00CE56F6" w:rsidRPr="00700848">
        <w:rPr>
          <w:color w:val="auto"/>
        </w:rPr>
        <w:t xml:space="preserve">and computing posterior probabilities given new data </w: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6" w:tooltip="Newcombe, 2009 #27" w:history="1">
        <w:r w:rsidR="0007269B" w:rsidRPr="00700848">
          <w:rPr>
            <w:noProof/>
            <w:color w:val="auto"/>
          </w:rPr>
          <w:t>16-18</w:t>
        </w:r>
      </w:hyperlink>
      <w:r w:rsidR="00733E3B" w:rsidRPr="00700848">
        <w:rPr>
          <w:noProof/>
          <w:color w:val="auto"/>
        </w:rPr>
        <w:t>]</w:t>
      </w:r>
      <w:r w:rsidR="00733E3B" w:rsidRPr="00700848">
        <w:rPr>
          <w:color w:val="auto"/>
        </w:rPr>
        <w:fldChar w:fldCharType="end"/>
      </w:r>
      <w:r w:rsidRPr="00700848">
        <w:rPr>
          <w:color w:val="auto"/>
        </w:rPr>
        <w:t xml:space="preserve">. </w:t>
      </w:r>
      <w:r w:rsidR="00A20B18" w:rsidRPr="00700848">
        <w:rPr>
          <w:i/>
          <w:color w:val="auto"/>
        </w:rPr>
        <w:t>Bayes-GLMM</w:t>
      </w:r>
      <w:r w:rsidR="00204208" w:rsidRPr="00700848">
        <w:rPr>
          <w:color w:val="auto"/>
        </w:rPr>
        <w:t xml:space="preserve"> priors are determined from</w:t>
      </w:r>
      <w:r w:rsidR="00CE56F6" w:rsidRPr="00700848">
        <w:rPr>
          <w:color w:val="auto"/>
        </w:rPr>
        <w:t xml:space="preserve"> reported e</w:t>
      </w:r>
      <w:r w:rsidRPr="00700848">
        <w:rPr>
          <w:color w:val="auto"/>
        </w:rPr>
        <w:t>ffect size</w:t>
      </w:r>
      <w:r w:rsidR="00CE56F6" w:rsidRPr="00700848">
        <w:rPr>
          <w:color w:val="auto"/>
        </w:rPr>
        <w:t>s</w:t>
      </w:r>
      <w:r w:rsidRPr="00700848">
        <w:rPr>
          <w:color w:val="auto"/>
        </w:rPr>
        <w:t xml:space="preserve"> and corresponding </w:t>
      </w:r>
      <w:r w:rsidR="00560CD0" w:rsidRPr="00700848">
        <w:rPr>
          <w:i/>
          <w:color w:val="auto"/>
        </w:rPr>
        <w:t>p</w:t>
      </w:r>
      <w:r w:rsidRPr="00700848">
        <w:rPr>
          <w:color w:val="auto"/>
        </w:rPr>
        <w:t>-value</w:t>
      </w:r>
      <w:r w:rsidR="00CE56F6" w:rsidRPr="00700848">
        <w:rPr>
          <w:color w:val="auto"/>
        </w:rPr>
        <w:t>s</w:t>
      </w:r>
      <w:r w:rsidR="00204208" w:rsidRPr="00700848">
        <w:rPr>
          <w:color w:val="auto"/>
        </w:rPr>
        <w:t xml:space="preserve">, </w:t>
      </w:r>
      <w:r w:rsidR="005825FA" w:rsidRPr="00700848">
        <w:rPr>
          <w:color w:val="auto"/>
        </w:rPr>
        <w:t xml:space="preserve">thereby </w:t>
      </w:r>
      <w:r w:rsidR="00204208" w:rsidRPr="00700848">
        <w:rPr>
          <w:color w:val="auto"/>
        </w:rPr>
        <w:t xml:space="preserve">allowing </w:t>
      </w:r>
      <w:r w:rsidR="00204208" w:rsidRPr="00700848">
        <w:rPr>
          <w:color w:val="auto"/>
        </w:rPr>
        <w:lastRenderedPageBreak/>
        <w:t>integration of published studies based on summary statistics.</w:t>
      </w:r>
      <w:r w:rsidR="002603CF" w:rsidRPr="00700848">
        <w:rPr>
          <w:color w:val="auto"/>
        </w:rPr>
        <w:t xml:space="preserve"> </w:t>
      </w:r>
      <w:r w:rsidR="00A20B18" w:rsidRPr="00700848">
        <w:rPr>
          <w:i/>
          <w:color w:val="auto"/>
        </w:rPr>
        <w:t>Bayes-GLMM</w:t>
      </w:r>
      <w:r w:rsidR="002603CF" w:rsidRPr="00700848">
        <w:rPr>
          <w:color w:val="auto"/>
        </w:rPr>
        <w:t xml:space="preserve"> is available as an R package for public use.</w:t>
      </w:r>
    </w:p>
    <w:p w14:paraId="271C42B3" w14:textId="77777777" w:rsidR="00560CD0" w:rsidRPr="00700848" w:rsidRDefault="00C855DB" w:rsidP="00F90519">
      <w:pPr>
        <w:pStyle w:val="Normal1"/>
        <w:spacing w:after="120" w:line="360" w:lineRule="auto"/>
        <w:rPr>
          <w:color w:val="auto"/>
        </w:rPr>
      </w:pPr>
      <w:r w:rsidRPr="00700848">
        <w:rPr>
          <w:color w:val="auto"/>
        </w:rPr>
        <w:t>We applied Bayes-</w:t>
      </w:r>
      <w:r w:rsidRPr="00700848">
        <w:rPr>
          <w:i/>
          <w:color w:val="auto"/>
        </w:rPr>
        <w:t>GLMM</w:t>
      </w:r>
      <w:r w:rsidRPr="00700848">
        <w:rPr>
          <w:color w:val="auto"/>
        </w:rPr>
        <w:t xml:space="preserve"> to the analysis of whole genome sequencing association studies using resources made available by the Alzheimer’s disease sequencing project (ADSP). AD is the most common form of dementia</w:t>
      </w:r>
      <w:r w:rsidR="007B09FD" w:rsidRPr="00700848">
        <w:rPr>
          <w:color w:val="auto"/>
        </w:rPr>
        <w:t>,</w:t>
      </w:r>
      <w:r w:rsidRPr="00700848">
        <w:rPr>
          <w:color w:val="auto"/>
        </w:rPr>
        <w:t xml:space="preserve"> predicted to affect 50 million people worldwide by 2020. Unfortunately</w:t>
      </w:r>
      <w:r w:rsidR="00121ECA" w:rsidRPr="00700848">
        <w:rPr>
          <w:color w:val="auto"/>
        </w:rPr>
        <w:t>,</w:t>
      </w:r>
      <w:r w:rsidRPr="00700848">
        <w:rPr>
          <w:color w:val="auto"/>
        </w:rPr>
        <w:t xml:space="preserve"> there is no known cure. AD is commonly divided into early-onset (EO</w:t>
      </w:r>
      <w:r w:rsidR="007B09FD" w:rsidRPr="00700848">
        <w:rPr>
          <w:color w:val="auto"/>
        </w:rPr>
        <w:t>AD</w:t>
      </w:r>
      <w:r w:rsidRPr="00700848">
        <w:rPr>
          <w:color w:val="auto"/>
        </w:rPr>
        <w:t>) and late-onset (LO</w:t>
      </w:r>
      <w:r w:rsidR="007B09FD" w:rsidRPr="00700848">
        <w:rPr>
          <w:color w:val="auto"/>
        </w:rPr>
        <w:t>AD</w:t>
      </w:r>
      <w:r w:rsidRPr="00700848">
        <w:rPr>
          <w:color w:val="auto"/>
        </w:rPr>
        <w:t xml:space="preserve">) </w:t>
      </w:r>
      <w:r w:rsidR="007B09FD" w:rsidRPr="00700848">
        <w:rPr>
          <w:color w:val="auto"/>
        </w:rPr>
        <w:t>disease</w:t>
      </w:r>
      <w:r w:rsidRPr="00700848">
        <w:rPr>
          <w:color w:val="auto"/>
        </w:rPr>
        <w:t xml:space="preserve">. The </w:t>
      </w:r>
      <w:r w:rsidR="007B09FD" w:rsidRPr="00700848">
        <w:rPr>
          <w:color w:val="auto"/>
        </w:rPr>
        <w:t xml:space="preserve">known </w:t>
      </w:r>
      <w:r w:rsidRPr="00700848">
        <w:rPr>
          <w:color w:val="auto"/>
        </w:rPr>
        <w:t>genetic</w:t>
      </w:r>
      <w:r w:rsidR="007B09FD" w:rsidRPr="00700848">
        <w:rPr>
          <w:color w:val="auto"/>
        </w:rPr>
        <w:t xml:space="preserve"> cause</w:t>
      </w:r>
      <w:r w:rsidRPr="00700848">
        <w:rPr>
          <w:color w:val="auto"/>
        </w:rPr>
        <w:t xml:space="preserve">s of EOAD </w:t>
      </w:r>
      <w:r w:rsidR="007B09FD" w:rsidRPr="00700848">
        <w:rPr>
          <w:color w:val="auto"/>
        </w:rPr>
        <w:t xml:space="preserve">are </w:t>
      </w:r>
      <w:r w:rsidRPr="00700848">
        <w:rPr>
          <w:color w:val="auto"/>
        </w:rPr>
        <w:t>relatively simple with mutations in amyloid precursor protein (</w:t>
      </w:r>
      <w:r w:rsidRPr="00700848">
        <w:rPr>
          <w:i/>
          <w:color w:val="auto"/>
        </w:rPr>
        <w:t>APP</w:t>
      </w:r>
      <w:r w:rsidRPr="00700848">
        <w:rPr>
          <w:color w:val="auto"/>
        </w:rPr>
        <w:t xml:space="preserve">) and APP processing enzymes such as the presenilins (e.g. </w:t>
      </w:r>
      <w:r w:rsidRPr="00700848">
        <w:rPr>
          <w:i/>
          <w:color w:val="auto"/>
        </w:rPr>
        <w:t>PSEN1</w:t>
      </w:r>
      <w:r w:rsidRPr="00700848">
        <w:rPr>
          <w:color w:val="auto"/>
        </w:rPr>
        <w:t xml:space="preserve">, </w:t>
      </w:r>
      <w:r w:rsidRPr="00700848">
        <w:rPr>
          <w:i/>
          <w:color w:val="auto"/>
        </w:rPr>
        <w:t>PSEN2</w:t>
      </w:r>
      <w:r w:rsidRPr="00700848">
        <w:rPr>
          <w:color w:val="auto"/>
        </w:rPr>
        <w:t>). However, the genetics of LOAD are poorly understood. Variations in apoliprotein E (</w:t>
      </w:r>
      <w:r w:rsidRPr="00700848">
        <w:rPr>
          <w:i/>
          <w:color w:val="auto"/>
        </w:rPr>
        <w:t>APOE</w:t>
      </w:r>
      <w:r w:rsidRPr="00700848">
        <w:rPr>
          <w:color w:val="auto"/>
        </w:rPr>
        <w:t>) are the greatest genetic risk factor, with</w:t>
      </w:r>
      <w:r w:rsidR="001C4CB0" w:rsidRPr="00700848">
        <w:rPr>
          <w:color w:val="auto"/>
        </w:rPr>
        <w:t xml:space="preserve"> the</w:t>
      </w:r>
      <w:r w:rsidRPr="00700848">
        <w:rPr>
          <w:color w:val="auto"/>
        </w:rPr>
        <w:t xml:space="preserve"> </w:t>
      </w:r>
      <w:r w:rsidR="001C4CB0" w:rsidRPr="00700848">
        <w:rPr>
          <w:i/>
          <w:color w:val="auto"/>
        </w:rPr>
        <w:t>ε4</w:t>
      </w:r>
      <w:r w:rsidRPr="00700848">
        <w:rPr>
          <w:i/>
          <w:color w:val="auto"/>
        </w:rPr>
        <w:t xml:space="preserve"> </w:t>
      </w:r>
      <w:r w:rsidR="001C4CB0" w:rsidRPr="00700848">
        <w:rPr>
          <w:color w:val="auto"/>
        </w:rPr>
        <w:t xml:space="preserve">allele </w:t>
      </w:r>
      <w:r w:rsidRPr="00700848">
        <w:rPr>
          <w:color w:val="auto"/>
        </w:rPr>
        <w:t>conferring 30-50% increased risk for AD</w:t>
      </w:r>
      <w:r w:rsidR="000D3E19" w:rsidRPr="00700848">
        <w:rPr>
          <w:color w:val="auto"/>
        </w:rPr>
        <w:t xml:space="preserve"> </w: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9" w:tooltip="Bertram, 2008 #6" w:history="1">
        <w:r w:rsidR="0007269B" w:rsidRPr="00700848">
          <w:rPr>
            <w:noProof/>
            <w:color w:val="auto"/>
          </w:rPr>
          <w:t>19</w:t>
        </w:r>
      </w:hyperlink>
      <w:r w:rsidR="00733E3B" w:rsidRPr="00700848">
        <w:rPr>
          <w:noProof/>
          <w:color w:val="auto"/>
        </w:rPr>
        <w:t>]</w:t>
      </w:r>
      <w:r w:rsidR="00733E3B" w:rsidRPr="00700848">
        <w:rPr>
          <w:color w:val="auto"/>
        </w:rPr>
        <w:fldChar w:fldCharType="end"/>
      </w:r>
      <w:r w:rsidRPr="00700848">
        <w:rPr>
          <w:color w:val="auto"/>
        </w:rPr>
        <w:t>. Recently, rare variants in triggering receptor expressed on myeloid cells 2 (</w:t>
      </w:r>
      <w:r w:rsidRPr="00700848">
        <w:rPr>
          <w:i/>
          <w:color w:val="auto"/>
        </w:rPr>
        <w:t>TREM2</w:t>
      </w:r>
      <w:r w:rsidRPr="00700848">
        <w:rPr>
          <w:color w:val="auto"/>
        </w:rPr>
        <w:t>) were identified that increase risk for AD</w:t>
      </w:r>
      <w:r w:rsidR="00AF2CBF" w:rsidRPr="00700848">
        <w:rPr>
          <w:color w:val="auto"/>
        </w:rPr>
        <w:t xml:space="preserve"> </w: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0" w:tooltip="Guerreiro, 2013 #10" w:history="1">
        <w:r w:rsidR="0007269B" w:rsidRPr="00700848">
          <w:rPr>
            <w:noProof/>
            <w:color w:val="auto"/>
          </w:rPr>
          <w:t>20</w:t>
        </w:r>
      </w:hyperlink>
      <w:r w:rsidR="00733E3B" w:rsidRPr="00700848">
        <w:rPr>
          <w:noProof/>
          <w:color w:val="auto"/>
        </w:rPr>
        <w:t xml:space="preserve">, </w:t>
      </w:r>
      <w:hyperlink w:anchor="_ENREF_21" w:tooltip="Jonsson, 2013 #16" w:history="1">
        <w:r w:rsidR="0007269B" w:rsidRPr="00700848">
          <w:rPr>
            <w:noProof/>
            <w:color w:val="auto"/>
          </w:rPr>
          <w:t>21</w:t>
        </w:r>
      </w:hyperlink>
      <w:r w:rsidR="00733E3B" w:rsidRPr="00700848">
        <w:rPr>
          <w:noProof/>
          <w:color w:val="auto"/>
        </w:rPr>
        <w:t>]</w:t>
      </w:r>
      <w:r w:rsidR="00733E3B" w:rsidRPr="00700848">
        <w:rPr>
          <w:color w:val="auto"/>
        </w:rPr>
        <w:fldChar w:fldCharType="end"/>
      </w:r>
      <w:r w:rsidRPr="00700848">
        <w:rPr>
          <w:color w:val="auto"/>
        </w:rPr>
        <w:t>. However, few other specific causative variants have been confirmed for AD, although numerous loci have associated by GWAS</w:t>
      </w:r>
      <w:r w:rsidR="003933CD" w:rsidRPr="00700848">
        <w:rPr>
          <w:color w:val="auto"/>
        </w:rPr>
        <w:t xml:space="preserve"> </w:t>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2" w:tooltip="Harold, 2009 #11" w:history="1">
        <w:r w:rsidR="0007269B" w:rsidRPr="00700848">
          <w:rPr>
            <w:noProof/>
            <w:color w:val="auto"/>
          </w:rPr>
          <w:t>22-28</w:t>
        </w:r>
      </w:hyperlink>
      <w:r w:rsidR="00733E3B" w:rsidRPr="00700848">
        <w:rPr>
          <w:noProof/>
          <w:color w:val="auto"/>
        </w:rPr>
        <w:t>]</w:t>
      </w:r>
      <w:r w:rsidR="00733E3B" w:rsidRPr="00700848">
        <w:rPr>
          <w:color w:val="auto"/>
        </w:rPr>
        <w:fldChar w:fldCharType="end"/>
      </w:r>
      <w:r w:rsidRPr="00700848">
        <w:rPr>
          <w:color w:val="auto"/>
        </w:rPr>
        <w:t>. The lack of causative variants severely hampers diagnosis, animal model creation and the development of new thera</w:t>
      </w:r>
      <w:r w:rsidR="00261C19" w:rsidRPr="00700848">
        <w:rPr>
          <w:color w:val="auto"/>
        </w:rPr>
        <w:t>pies for LOAD. Here, we report four</w:t>
      </w:r>
      <w:r w:rsidRPr="00700848">
        <w:rPr>
          <w:color w:val="auto"/>
        </w:rPr>
        <w:t xml:space="preserve"> novel non-coding variants, identified through applying </w:t>
      </w:r>
      <w:r w:rsidRPr="00700848">
        <w:rPr>
          <w:i/>
          <w:color w:val="auto"/>
        </w:rPr>
        <w:t xml:space="preserve">Bayes-GLMM </w:t>
      </w:r>
      <w:r w:rsidRPr="00700848">
        <w:rPr>
          <w:color w:val="auto"/>
        </w:rPr>
        <w:t xml:space="preserve">to the ADSP whole genome sequence dataset. Highlighting the potential of </w:t>
      </w:r>
      <w:r w:rsidRPr="00700848">
        <w:rPr>
          <w:i/>
          <w:color w:val="auto"/>
        </w:rPr>
        <w:t>Bayes-GLMM</w:t>
      </w:r>
      <w:r w:rsidRPr="00700848">
        <w:rPr>
          <w:color w:val="auto"/>
        </w:rPr>
        <w:t>, these putative causative variants provide new avenues for testing the role of novel genes/pathways in LOAD.</w:t>
      </w:r>
    </w:p>
    <w:p w14:paraId="02378F58" w14:textId="77777777" w:rsidR="007017E6" w:rsidRPr="00700848" w:rsidRDefault="007017E6" w:rsidP="00F90519">
      <w:pPr>
        <w:pStyle w:val="Normal1"/>
        <w:spacing w:after="120" w:line="360" w:lineRule="auto"/>
        <w:rPr>
          <w:color w:val="auto"/>
        </w:rPr>
      </w:pPr>
    </w:p>
    <w:p w14:paraId="2882CCEE" w14:textId="77777777" w:rsidR="00EF254E" w:rsidRPr="00700848" w:rsidRDefault="00EF254E"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t>Materials and Methods</w:t>
      </w:r>
      <w:r w:rsidRPr="00700848">
        <w:rPr>
          <w:rFonts w:ascii="Arial" w:hAnsi="Arial" w:cs="Arial"/>
          <w:b/>
          <w:color w:val="auto"/>
        </w:rPr>
        <w:tab/>
      </w:r>
    </w:p>
    <w:p w14:paraId="3CFC9583" w14:textId="77777777" w:rsidR="00EF254E" w:rsidRPr="00700848" w:rsidRDefault="00EF254E" w:rsidP="002C24AB">
      <w:pPr>
        <w:pStyle w:val="Normal1"/>
        <w:spacing w:before="120" w:after="120" w:line="360" w:lineRule="auto"/>
        <w:outlineLvl w:val="0"/>
        <w:rPr>
          <w:b/>
          <w:color w:val="auto"/>
        </w:rPr>
      </w:pPr>
      <w:r w:rsidRPr="00700848">
        <w:rPr>
          <w:b/>
          <w:color w:val="auto"/>
        </w:rPr>
        <w:t>Data</w:t>
      </w:r>
    </w:p>
    <w:p w14:paraId="4100A545" w14:textId="77777777" w:rsidR="00EF254E" w:rsidRPr="00700848" w:rsidRDefault="00EF254E" w:rsidP="00EF254E">
      <w:pPr>
        <w:pStyle w:val="Normal1"/>
        <w:spacing w:before="120" w:after="120" w:line="360" w:lineRule="auto"/>
        <w:rPr>
          <w:color w:val="auto"/>
        </w:rPr>
      </w:pPr>
      <w:r w:rsidRPr="00700848">
        <w:rPr>
          <w:color w:val="auto"/>
        </w:rPr>
        <w:t>Data were obtained from the Alzheimer’s Disease Sequencing Project via dbGaP, Study Accession phs000572.v7.p4.</w:t>
      </w:r>
    </w:p>
    <w:p w14:paraId="50D12A5F" w14:textId="77777777" w:rsidR="00EF254E" w:rsidRPr="00700848" w:rsidRDefault="00EF254E" w:rsidP="002C24AB">
      <w:pPr>
        <w:pStyle w:val="Normal1"/>
        <w:spacing w:before="120" w:after="120" w:line="360" w:lineRule="auto"/>
        <w:outlineLvl w:val="0"/>
        <w:rPr>
          <w:b/>
          <w:color w:val="auto"/>
        </w:rPr>
      </w:pPr>
      <w:r w:rsidRPr="00700848">
        <w:rPr>
          <w:b/>
          <w:color w:val="auto"/>
        </w:rPr>
        <w:t>Overview of the statistical models</w:t>
      </w:r>
    </w:p>
    <w:p w14:paraId="03536458" w14:textId="24CC2C43" w:rsidR="00EF254E" w:rsidRPr="00700848" w:rsidRDefault="00EF254E" w:rsidP="00EF254E">
      <w:pPr>
        <w:pStyle w:val="Normal1"/>
        <w:spacing w:before="120" w:after="120" w:line="360" w:lineRule="auto"/>
        <w:rPr>
          <w:color w:val="auto"/>
        </w:rPr>
      </w:pPr>
      <w:r w:rsidRPr="00700848">
        <w:rPr>
          <w:i/>
          <w:color w:val="auto"/>
        </w:rPr>
        <w:t>Bayes-GLMM</w:t>
      </w:r>
      <w:r w:rsidRPr="00700848">
        <w:rPr>
          <w:color w:val="auto"/>
        </w:rPr>
        <w:t xml:space="preserve"> implemented generalized linear mixed models in a Bayesian framework. Bayesian models are defined by two parts: (1) a likelihood function that describes the data-generating process, and (2) the prior distributions of model parameters. </w:t>
      </w:r>
      <w:r w:rsidRPr="00700848">
        <w:rPr>
          <w:i/>
          <w:color w:val="auto"/>
        </w:rPr>
        <w:t>Bayes-GLMM</w:t>
      </w:r>
      <w:r w:rsidRPr="00700848">
        <w:rPr>
          <w:color w:val="auto"/>
        </w:rPr>
        <w:t xml:space="preserve"> took linear regression model (LM), logistic regression model (logit-LM), and ordered logistic regression model (ordered-logit-LM) as likelihoods functions of numerical, binary, and categorical traits</w:t>
      </w:r>
      <w:ins w:id="1" w:author="Xulong Wang" w:date="2018-02-05T18:26:00Z">
        <w:r w:rsidR="002C24AB">
          <w:rPr>
            <w:color w:val="auto"/>
          </w:rPr>
          <w:t>,</w:t>
        </w:r>
      </w:ins>
      <w:r w:rsidRPr="00700848">
        <w:rPr>
          <w:color w:val="auto"/>
        </w:rPr>
        <w:t xml:space="preserve"> respectively.</w:t>
      </w:r>
    </w:p>
    <w:p w14:paraId="313D31AD" w14:textId="77777777" w:rsidR="00EF254E" w:rsidRPr="00700848" w:rsidRDefault="00EF254E" w:rsidP="002C24AB">
      <w:pPr>
        <w:pStyle w:val="Normal1"/>
        <w:spacing w:before="120" w:after="120" w:line="360" w:lineRule="auto"/>
        <w:outlineLvl w:val="0"/>
        <w:rPr>
          <w:i/>
          <w:color w:val="auto"/>
        </w:rPr>
      </w:pPr>
      <w:r w:rsidRPr="00700848">
        <w:rPr>
          <w:i/>
          <w:color w:val="auto"/>
        </w:rPr>
        <w:t>Linear mixed models</w:t>
      </w:r>
    </w:p>
    <w:p w14:paraId="13A78C0D" w14:textId="77777777" w:rsidR="00EF254E" w:rsidRPr="00700848" w:rsidRDefault="00EF254E" w:rsidP="00EF254E">
      <w:pPr>
        <w:pStyle w:val="Normal1"/>
        <w:spacing w:before="120" w:after="120" w:line="360" w:lineRule="auto"/>
        <w:rPr>
          <w:color w:val="auto"/>
        </w:rPr>
      </w:pPr>
      <w:r w:rsidRPr="00700848">
        <w:rPr>
          <w:color w:val="auto"/>
        </w:rPr>
        <w:lastRenderedPageBreak/>
        <w:t xml:space="preserve">In linear modeling, the numerical response variable </w:t>
      </w:r>
      <w:r w:rsidRPr="00700848">
        <w:rPr>
          <w:i/>
          <w:color w:val="auto"/>
        </w:rPr>
        <w:t>Y</w:t>
      </w:r>
      <w:del w:id="2" w:author="Xulong Wang" w:date="2018-02-05T18:26:00Z">
        <w:r w:rsidRPr="00700848" w:rsidDel="00CF096B">
          <w:rPr>
            <w:i/>
            <w:color w:val="auto"/>
            <w:vertAlign w:val="subscript"/>
          </w:rPr>
          <w:delText>i</w:delText>
        </w:r>
      </w:del>
      <w:r w:rsidRPr="00700848">
        <w:rPr>
          <w:color w:val="auto"/>
        </w:rPr>
        <w:t xml:space="preserve"> was modeled in the linear mixed model scheme.</w:t>
      </w:r>
    </w:p>
    <w:p w14:paraId="1DB47CCE" w14:textId="211835D1" w:rsidR="00EF254E" w:rsidRPr="00ED6F3D" w:rsidRDefault="00ED6F3D" w:rsidP="00EF254E">
      <w:pPr>
        <w:pStyle w:val="Normal1"/>
        <w:spacing w:before="120" w:after="120" w:line="360" w:lineRule="auto"/>
        <w:rPr>
          <w:color w:val="auto"/>
        </w:rPr>
      </w:pPr>
      <m:oMathPara>
        <m:oMath>
          <m:r>
            <w:rPr>
              <w:rFonts w:ascii="Cambria Math" w:hAnsi="Cambria Math"/>
              <w:color w:val="auto"/>
            </w:rPr>
            <m:t>Y=Xβ+g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+u+e</m:t>
          </m:r>
        </m:oMath>
      </m:oMathPara>
    </w:p>
    <w:p w14:paraId="3024B983" w14:textId="37E95577" w:rsidR="00EF254E" w:rsidRPr="00ED6F3D" w:rsidRDefault="00ED6F3D" w:rsidP="00EF254E">
      <w:pPr>
        <w:pStyle w:val="Normal1"/>
        <w:spacing w:before="120" w:after="120" w:line="360" w:lineRule="auto"/>
        <w:rPr>
          <w:color w:val="auto"/>
        </w:rPr>
      </w:pPr>
      <m:oMathPara>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oMath>
      </m:oMathPara>
    </w:p>
    <w:p w14:paraId="0BEDA5CB" w14:textId="26CF876F" w:rsidR="00EF254E" w:rsidRPr="00ED6F3D" w:rsidRDefault="009427D1"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xml:space="preserve"> ~ N</m:t>
          </m:r>
          <m:d>
            <m:dPr>
              <m:ctrlPr>
                <w:rPr>
                  <w:rFonts w:ascii="Cambria Math" w:hAnsi="Cambria Math"/>
                  <w:i/>
                  <w:color w:val="auto"/>
                </w:rPr>
              </m:ctrlPr>
            </m:dPr>
            <m:e>
              <m:r>
                <w:rPr>
                  <w:rFonts w:ascii="Cambria Math" w:hAnsi="Cambria Math"/>
                  <w:color w:val="auto"/>
                </w:rPr>
                <m:t>0, 1</m:t>
              </m:r>
            </m:e>
          </m:d>
        </m:oMath>
      </m:oMathPara>
    </w:p>
    <w:p w14:paraId="36FE0FFF" w14:textId="0209C7A7" w:rsidR="002902D4" w:rsidRPr="00ED6F3D" w:rsidRDefault="00ED6F3D" w:rsidP="002902D4">
      <w:pPr>
        <w:pStyle w:val="Normal1"/>
        <w:spacing w:before="120" w:after="120" w:line="360" w:lineRule="auto"/>
        <w:rPr>
          <w:color w:val="auto"/>
        </w:rPr>
      </w:pPr>
      <m:oMathPara>
        <m:oMath>
          <m:r>
            <w:rPr>
              <w:rFonts w:ascii="Cambria Math" w:hAnsi="Cambria Math"/>
              <w:color w:val="auto"/>
            </w:rPr>
            <m:t>u ~mvN</m:t>
          </m:r>
          <m:d>
            <m:dPr>
              <m:ctrlPr>
                <w:rPr>
                  <w:rFonts w:ascii="Cambria Math" w:hAnsi="Cambria Math"/>
                  <w:i/>
                  <w:color w:val="auto"/>
                </w:rPr>
              </m:ctrlPr>
            </m:dPr>
            <m:e>
              <m:r>
                <w:rPr>
                  <w:rFonts w:ascii="Cambria Math" w:hAnsi="Cambria Math"/>
                  <w:color w:val="auto"/>
                </w:rPr>
                <m:t xml:space="preserve">0, </m:t>
              </m:r>
              <m:sSubSup>
                <m:sSubSupPr>
                  <m:ctrlPr>
                    <w:ins w:id="3" w:author="Xulong Wang" w:date="2018-02-05T17:33:00Z">
                      <w:rPr>
                        <w:rFonts w:ascii="Cambria Math" w:hAnsi="Cambria Math"/>
                        <w:i/>
                        <w:color w:val="auto"/>
                      </w:rPr>
                    </w:ins>
                  </m:ctrlPr>
                </m:sSubSupPr>
                <m:e>
                  <m:r>
                    <w:ins w:id="4" w:author="Xulong Wang" w:date="2018-02-05T17:51:00Z">
                      <m:rPr>
                        <m:sty m:val="p"/>
                      </m:rPr>
                      <w:rPr>
                        <w:rFonts w:ascii="Cambria Math" w:hAnsi="Cambria Math"/>
                      </w:rPr>
                      <w:sym w:font="Symbol" w:char="F073"/>
                    </w:ins>
                  </m:r>
                </m:e>
                <m:sub>
                  <m:r>
                    <w:ins w:id="5" w:author="Xulong Wang" w:date="2018-02-05T17:33:00Z">
                      <w:rPr>
                        <w:rFonts w:ascii="Cambria Math" w:hAnsi="Cambria Math"/>
                        <w:color w:val="auto"/>
                      </w:rPr>
                      <m:t>g</m:t>
                    </w:ins>
                  </m:r>
                </m:sub>
                <m:sup>
                  <m:r>
                    <w:ins w:id="6" w:author="Xulong Wang" w:date="2018-02-05T17:33:00Z">
                      <w:rPr>
                        <w:rFonts w:ascii="Cambria Math" w:hAnsi="Cambria Math"/>
                        <w:color w:val="auto"/>
                      </w:rPr>
                      <m:t>2</m:t>
                    </w:ins>
                  </m:r>
                </m:sup>
              </m:sSubSup>
              <m:r>
                <w:del w:id="7" w:author="Xulong Wang" w:date="2018-02-05T17:33:00Z">
                  <w:rPr>
                    <w:rFonts w:ascii="Cambria Math" w:hAnsi="Cambria Math"/>
                    <w:color w:val="auto"/>
                  </w:rPr>
                  <m:t>σ</m:t>
                </w:del>
              </m:r>
              <m:r>
                <w:rPr>
                  <w:rFonts w:ascii="Cambria Math" w:hAnsi="Cambria Math"/>
                  <w:color w:val="auto"/>
                </w:rPr>
                <m:t>K</m:t>
              </m:r>
            </m:e>
          </m:d>
        </m:oMath>
      </m:oMathPara>
    </w:p>
    <w:p w14:paraId="4BB88CC4" w14:textId="7201CC80" w:rsidR="00EF254E" w:rsidRPr="00ED6F3D" w:rsidDel="00A540B5" w:rsidRDefault="00ED6F3D" w:rsidP="00EF254E">
      <w:pPr>
        <w:pStyle w:val="Normal1"/>
        <w:spacing w:before="120" w:after="120" w:line="360" w:lineRule="auto"/>
        <w:rPr>
          <w:del w:id="8" w:author="Xulong Wang" w:date="2018-02-05T17:35:00Z"/>
          <w:color w:val="auto"/>
        </w:rPr>
      </w:pPr>
      <m:oMathPara>
        <m:oMath>
          <m:r>
            <w:del w:id="9" w:author="Xulong Wang" w:date="2018-02-05T17:33:00Z">
              <w:rPr>
                <w:rFonts w:ascii="Cambria Math" w:hAnsi="Cambria Math"/>
                <w:color w:val="auto"/>
              </w:rPr>
              <m:t>σ</m:t>
            </w:del>
          </m:r>
          <m:r>
            <w:del w:id="10" w:author="Xulong Wang" w:date="2018-02-05T17:34:00Z">
              <w:rPr>
                <w:rFonts w:ascii="Cambria Math" w:hAnsi="Cambria Math"/>
                <w:color w:val="auto"/>
              </w:rPr>
              <m:t xml:space="preserve"> </m:t>
            </w:del>
          </m:r>
          <m:r>
            <w:del w:id="11" w:author="Xulong Wang" w:date="2018-02-05T17:35:00Z">
              <w:rPr>
                <w:rFonts w:ascii="Cambria Math" w:hAnsi="Cambria Math"/>
                <w:color w:val="auto"/>
              </w:rPr>
              <m:t>~ in</m:t>
            </w:del>
          </m:r>
          <m:sSub>
            <m:sSubPr>
              <m:ctrlPr>
                <w:del w:id="12" w:author="Xulong Wang" w:date="2018-02-05T17:35:00Z">
                  <w:rPr>
                    <w:rFonts w:ascii="Cambria Math" w:hAnsi="Cambria Math"/>
                    <w:i/>
                    <w:color w:val="auto"/>
                  </w:rPr>
                </w:del>
              </m:ctrlPr>
            </m:sSubPr>
            <m:e>
              <m:r>
                <w:del w:id="13" w:author="Xulong Wang" w:date="2018-02-05T17:35:00Z">
                  <w:rPr>
                    <w:rFonts w:ascii="Cambria Math" w:hAnsi="Cambria Math"/>
                    <w:color w:val="auto"/>
                  </w:rPr>
                  <m:t>v</m:t>
                </w:del>
              </m:r>
            </m:e>
            <m:sub>
              <m:r>
                <w:del w:id="14" w:author="Xulong Wang" w:date="2018-02-05T17:35:00Z">
                  <w:rPr>
                    <w:rFonts w:ascii="Cambria Math" w:hAnsi="Cambria Math"/>
                    <w:color w:val="auto"/>
                  </w:rPr>
                  <m:t>gamma</m:t>
                </w:del>
              </m:r>
              <m:d>
                <m:dPr>
                  <m:ctrlPr>
                    <w:del w:id="15" w:author="Xulong Wang" w:date="2018-02-05T17:35:00Z">
                      <w:rPr>
                        <w:rFonts w:ascii="Cambria Math" w:hAnsi="Cambria Math"/>
                        <w:i/>
                        <w:color w:val="auto"/>
                      </w:rPr>
                    </w:del>
                  </m:ctrlPr>
                </m:dPr>
                <m:e>
                  <m:r>
                    <w:del w:id="16" w:author="Xulong Wang" w:date="2018-02-05T17:35:00Z">
                      <w:rPr>
                        <w:rFonts w:ascii="Cambria Math" w:hAnsi="Cambria Math"/>
                        <w:color w:val="auto"/>
                      </w:rPr>
                      <m:t>2, 1</m:t>
                    </w:del>
                  </m:r>
                </m:e>
              </m:d>
            </m:sub>
          </m:sSub>
        </m:oMath>
      </m:oMathPara>
    </w:p>
    <w:p w14:paraId="01FD20F6" w14:textId="0CF612CA" w:rsidR="002902D4" w:rsidRPr="00ED6F3D" w:rsidRDefault="00ED6F3D" w:rsidP="002902D4">
      <w:pPr>
        <w:pStyle w:val="Normal1"/>
        <w:spacing w:before="120" w:after="120" w:line="360" w:lineRule="auto"/>
        <w:rPr>
          <w:ins w:id="17" w:author="Xulong Wang" w:date="2018-02-05T17:35:00Z"/>
          <w:color w:val="auto"/>
        </w:rPr>
      </w:pPr>
      <m:oMathPara>
        <m:oMath>
          <m:r>
            <w:rPr>
              <w:rFonts w:ascii="Cambria Math" w:hAnsi="Cambria Math"/>
              <w:color w:val="auto"/>
            </w:rPr>
            <m:t>e ~ N</m:t>
          </m:r>
          <m:d>
            <m:dPr>
              <m:ctrlPr>
                <w:rPr>
                  <w:rFonts w:ascii="Cambria Math" w:hAnsi="Cambria Math"/>
                  <w:i/>
                  <w:color w:val="auto"/>
                </w:rPr>
              </m:ctrlPr>
            </m:dPr>
            <m:e>
              <m:r>
                <w:rPr>
                  <w:rFonts w:ascii="Cambria Math" w:hAnsi="Cambria Math"/>
                  <w:color w:val="auto"/>
                </w:rPr>
                <m:t xml:space="preserve">0, </m:t>
              </m:r>
              <m:sSubSup>
                <m:sSubSupPr>
                  <m:ctrlPr>
                    <w:ins w:id="18" w:author="Xulong Wang" w:date="2018-02-05T17:34:00Z">
                      <w:rPr>
                        <w:rFonts w:ascii="Cambria Math" w:hAnsi="Cambria Math"/>
                        <w:i/>
                        <w:color w:val="auto"/>
                      </w:rPr>
                    </w:ins>
                  </m:ctrlPr>
                </m:sSubSupPr>
                <m:e>
                  <m:r>
                    <w:ins w:id="19" w:author="Xulong Wang" w:date="2018-02-05T17:52:00Z">
                      <m:rPr>
                        <m:sty m:val="p"/>
                      </m:rPr>
                      <w:rPr>
                        <w:rFonts w:ascii="Cambria Math" w:hAnsi="Cambria Math"/>
                      </w:rPr>
                      <w:sym w:font="Symbol" w:char="F073"/>
                    </w:ins>
                  </m:r>
                </m:e>
                <m:sub>
                  <m:r>
                    <w:ins w:id="20" w:author="Xulong Wang" w:date="2018-02-05T17:35:00Z">
                      <w:rPr>
                        <w:rFonts w:ascii="Cambria Math" w:hAnsi="Cambria Math"/>
                        <w:color w:val="auto"/>
                      </w:rPr>
                      <m:t>e</m:t>
                    </w:ins>
                  </m:r>
                </m:sub>
                <m:sup>
                  <m:r>
                    <w:ins w:id="21" w:author="Xulong Wang" w:date="2018-02-05T17:34:00Z">
                      <w:rPr>
                        <w:rFonts w:ascii="Cambria Math" w:hAnsi="Cambria Math"/>
                        <w:color w:val="auto"/>
                      </w:rPr>
                      <m:t>2</m:t>
                    </w:ins>
                  </m:r>
                </m:sup>
              </m:sSubSup>
              <m:sSub>
                <m:sSubPr>
                  <m:ctrlPr>
                    <w:del w:id="22" w:author="Xulong Wang" w:date="2018-02-05T17:34:00Z">
                      <w:rPr>
                        <w:rFonts w:ascii="Cambria Math" w:hAnsi="Cambria Math"/>
                        <w:i/>
                        <w:color w:val="auto"/>
                      </w:rPr>
                    </w:del>
                  </m:ctrlPr>
                </m:sSubPr>
                <m:e>
                  <m:r>
                    <w:del w:id="23" w:author="Xulong Wang" w:date="2018-02-05T17:34:00Z">
                      <w:rPr>
                        <w:rFonts w:ascii="Cambria Math" w:hAnsi="Cambria Math"/>
                        <w:color w:val="auto"/>
                      </w:rPr>
                      <m:t>σ</m:t>
                    </w:del>
                  </m:r>
                </m:e>
                <m:sub>
                  <m:r>
                    <w:del w:id="24" w:author="Xulong Wang" w:date="2018-02-05T17:34:00Z">
                      <w:rPr>
                        <w:rFonts w:ascii="Cambria Math" w:hAnsi="Cambria Math"/>
                        <w:color w:val="auto"/>
                      </w:rPr>
                      <m:t>e</m:t>
                    </w:del>
                  </m:r>
                </m:sub>
              </m:sSub>
            </m:e>
          </m:d>
        </m:oMath>
      </m:oMathPara>
    </w:p>
    <w:p w14:paraId="66E6241A" w14:textId="3A0275BD" w:rsidR="00A540B5" w:rsidRPr="00ED6F3D" w:rsidRDefault="009427D1" w:rsidP="002902D4">
      <w:pPr>
        <w:pStyle w:val="Normal1"/>
        <w:spacing w:before="120" w:after="120" w:line="360" w:lineRule="auto"/>
        <w:rPr>
          <w:color w:val="auto"/>
        </w:rPr>
      </w:pPr>
      <m:oMathPara>
        <m:oMath>
          <m:sSub>
            <m:sSubPr>
              <m:ctrlPr>
                <w:ins w:id="25" w:author="Xulong Wang" w:date="2018-02-05T17:35:00Z">
                  <w:rPr>
                    <w:rFonts w:ascii="Cambria Math" w:hAnsi="Cambria Math"/>
                    <w:i/>
                    <w:color w:val="auto"/>
                  </w:rPr>
                </w:ins>
              </m:ctrlPr>
            </m:sSubPr>
            <m:e>
              <m:r>
                <w:ins w:id="26" w:author="Xulong Wang" w:date="2018-02-05T17:35:00Z">
                  <w:rPr>
                    <w:rFonts w:ascii="Cambria Math" w:hAnsi="Cambria Math"/>
                    <w:color w:val="auto"/>
                  </w:rPr>
                  <m:t>σ</m:t>
                </w:ins>
              </m:r>
            </m:e>
            <m:sub>
              <m:r>
                <w:ins w:id="27" w:author="Xulong Wang" w:date="2018-02-05T17:35:00Z">
                  <w:rPr>
                    <w:rFonts w:ascii="Cambria Math" w:hAnsi="Cambria Math"/>
                    <w:color w:val="auto"/>
                  </w:rPr>
                  <m:t>g</m:t>
                </w:ins>
              </m:r>
            </m:sub>
          </m:sSub>
          <m:r>
            <w:ins w:id="28" w:author="Xulong Wang" w:date="2018-02-05T17:35:00Z">
              <w:rPr>
                <w:rFonts w:ascii="Cambria Math" w:hAnsi="Cambria Math"/>
                <w:color w:val="auto"/>
              </w:rPr>
              <m:t xml:space="preserve"> ~ in</m:t>
            </w:ins>
          </m:r>
          <m:sSub>
            <m:sSubPr>
              <m:ctrlPr>
                <w:ins w:id="29" w:author="Xulong Wang" w:date="2018-02-05T17:35:00Z">
                  <w:rPr>
                    <w:rFonts w:ascii="Cambria Math" w:hAnsi="Cambria Math"/>
                    <w:i/>
                    <w:color w:val="auto"/>
                  </w:rPr>
                </w:ins>
              </m:ctrlPr>
            </m:sSubPr>
            <m:e>
              <m:r>
                <w:ins w:id="30" w:author="Xulong Wang" w:date="2018-02-05T17:35:00Z">
                  <w:rPr>
                    <w:rFonts w:ascii="Cambria Math" w:hAnsi="Cambria Math"/>
                    <w:color w:val="auto"/>
                  </w:rPr>
                  <m:t>v</m:t>
                </w:ins>
              </m:r>
            </m:e>
            <m:sub>
              <m:r>
                <w:ins w:id="31" w:author="Xulong Wang" w:date="2018-02-05T17:35:00Z">
                  <w:rPr>
                    <w:rFonts w:ascii="Cambria Math" w:hAnsi="Cambria Math"/>
                    <w:color w:val="auto"/>
                  </w:rPr>
                  <m:t>gamma</m:t>
                </w:ins>
              </m:r>
              <m:d>
                <m:dPr>
                  <m:ctrlPr>
                    <w:ins w:id="32" w:author="Xulong Wang" w:date="2018-02-05T17:35:00Z">
                      <w:rPr>
                        <w:rFonts w:ascii="Cambria Math" w:hAnsi="Cambria Math"/>
                        <w:i/>
                        <w:color w:val="auto"/>
                      </w:rPr>
                    </w:ins>
                  </m:ctrlPr>
                </m:dPr>
                <m:e>
                  <m:r>
                    <w:ins w:id="33" w:author="Xulong Wang" w:date="2018-02-05T17:35:00Z">
                      <w:rPr>
                        <w:rFonts w:ascii="Cambria Math" w:hAnsi="Cambria Math"/>
                        <w:color w:val="auto"/>
                      </w:rPr>
                      <m:t>2, 1</m:t>
                    </w:ins>
                  </m:r>
                </m:e>
              </m:d>
            </m:sub>
          </m:sSub>
        </m:oMath>
      </m:oMathPara>
    </w:p>
    <w:p w14:paraId="2603F621" w14:textId="16326EE9" w:rsidR="00760298" w:rsidRPr="00700848" w:rsidRDefault="009427D1"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r>
            <m:rPr>
              <m:sty m:val="p"/>
            </m:rPr>
            <w:rPr>
              <w:rFonts w:ascii="Cambria Math" w:hAnsi="Cambria Math"/>
              <w:color w:val="auto"/>
            </w:rPr>
            <w:br/>
          </m:r>
        </m:oMath>
      </m:oMathPara>
      <w:r w:rsidR="00EF254E" w:rsidRPr="00700848">
        <w:rPr>
          <w:color w:val="auto"/>
        </w:rPr>
        <w:t xml:space="preserve">In the above equations, </w:t>
      </w:r>
      <w:r w:rsidR="00EF254E" w:rsidRPr="00700848">
        <w:rPr>
          <w:i/>
          <w:color w:val="auto"/>
        </w:rPr>
        <w:t>X</w:t>
      </w:r>
      <w:r w:rsidR="00EF254E" w:rsidRPr="00700848">
        <w:rPr>
          <w:color w:val="auto"/>
        </w:rPr>
        <w:t xml:space="preserve"> was an </w:t>
      </w:r>
      <w:r w:rsidR="00EF254E" w:rsidRPr="00700848">
        <w:rPr>
          <w:i/>
          <w:color w:val="auto"/>
        </w:rPr>
        <w:t>n</w:t>
      </w:r>
      <w:r w:rsidR="00EF254E" w:rsidRPr="00700848">
        <w:rPr>
          <w:color w:val="auto"/>
        </w:rPr>
        <w:t xml:space="preserve"> by </w:t>
      </w:r>
      <w:r w:rsidR="00EF254E" w:rsidRPr="00700848">
        <w:rPr>
          <w:i/>
          <w:color w:val="auto"/>
        </w:rPr>
        <w:t>m</w:t>
      </w:r>
      <w:r w:rsidR="00EF254E" w:rsidRPr="00700848">
        <w:rPr>
          <w:color w:val="auto"/>
        </w:rPr>
        <w:t xml:space="preserve"> covariate matrix with </w:t>
      </w:r>
      <w:r w:rsidR="00EF254E" w:rsidRPr="00700848">
        <w:rPr>
          <w:i/>
          <w:color w:val="auto"/>
        </w:rPr>
        <w:t>n</w:t>
      </w:r>
      <w:r w:rsidR="00EF254E" w:rsidRPr="00700848">
        <w:rPr>
          <w:color w:val="auto"/>
        </w:rPr>
        <w:t xml:space="preserve"> the sample size and </w:t>
      </w:r>
      <w:r w:rsidR="00EF254E" w:rsidRPr="00700848">
        <w:rPr>
          <w:i/>
          <w:color w:val="auto"/>
        </w:rPr>
        <w:t>m</w:t>
      </w:r>
      <w:r w:rsidR="00EF254E" w:rsidRPr="00700848">
        <w:rPr>
          <w:color w:val="auto"/>
        </w:rPr>
        <w:t xml:space="preserve"> the number of conditional variables. β was the corresponding parameter vector in length </w:t>
      </w:r>
      <w:r w:rsidR="00EF254E" w:rsidRPr="00700848">
        <w:rPr>
          <w:i/>
          <w:color w:val="auto"/>
        </w:rPr>
        <w:t>m</w:t>
      </w:r>
      <w:r w:rsidR="00EF254E" w:rsidRPr="00700848">
        <w:rPr>
          <w:color w:val="auto"/>
        </w:rPr>
        <w:t xml:space="preserve">. </w:t>
      </w:r>
      <w:r w:rsidR="00EF254E" w:rsidRPr="00700848">
        <w:rPr>
          <w:i/>
          <w:color w:val="auto"/>
        </w:rPr>
        <w:t>g</w:t>
      </w:r>
      <w:r w:rsidR="00EF254E" w:rsidRPr="00700848">
        <w:rPr>
          <w:color w:val="auto"/>
        </w:rPr>
        <w:t xml:space="preserve"> was the numerical genotype of a variant coded as 0, 1 or 2 representing homozygous reference allele-type, heterozygous, and homozygous alternative allele-type. β</w:t>
      </w:r>
      <w:r w:rsidR="00EF254E" w:rsidRPr="00700848">
        <w:rPr>
          <w:color w:val="auto"/>
          <w:vertAlign w:val="subscript"/>
        </w:rPr>
        <w:t>0</w:t>
      </w:r>
      <w:r w:rsidR="00EF254E" w:rsidRPr="00700848">
        <w:rPr>
          <w:color w:val="auto"/>
        </w:rPr>
        <w:t xml:space="preserve"> was the variant's effect size. A standard normal, </w:t>
      </w:r>
      <w:r w:rsidR="00EF254E" w:rsidRPr="00700848">
        <w:rPr>
          <w:i/>
          <w:color w:val="auto"/>
        </w:rPr>
        <w:t>N(0, 1)</w:t>
      </w:r>
      <w:r w:rsidR="00EF254E" w:rsidRPr="00700848">
        <w:rPr>
          <w:color w:val="auto"/>
        </w:rPr>
        <w:t>, was used for β</w:t>
      </w:r>
      <w:r w:rsidR="00EF254E" w:rsidRPr="00700848">
        <w:rPr>
          <w:color w:val="auto"/>
          <w:vertAlign w:val="subscript"/>
        </w:rPr>
        <w:t xml:space="preserve">0 </w:t>
      </w:r>
      <w:r w:rsidR="00EF254E" w:rsidRPr="00700848">
        <w:rPr>
          <w:color w:val="auto"/>
        </w:rPr>
        <w:t>of variants with no known effects. Further, β</w:t>
      </w:r>
      <w:r w:rsidR="00EF254E" w:rsidRPr="00700848">
        <w:rPr>
          <w:color w:val="auto"/>
          <w:vertAlign w:val="subscript"/>
        </w:rPr>
        <w:t xml:space="preserve"> </w:t>
      </w:r>
      <w:r w:rsidR="00EF254E" w:rsidRPr="00700848">
        <w:rPr>
          <w:color w:val="auto"/>
        </w:rPr>
        <w:t xml:space="preserve">followed </w:t>
      </w:r>
      <w:r w:rsidR="00EF254E" w:rsidRPr="00700848">
        <w:rPr>
          <w:i/>
          <w:color w:val="auto"/>
        </w:rPr>
        <w:t>N(0, 1)</w:t>
      </w:r>
      <w:r w:rsidR="00EF254E" w:rsidRPr="00700848">
        <w:rPr>
          <w:color w:val="auto"/>
        </w:rPr>
        <w:t xml:space="preserve"> in prior, and σ and σ</w:t>
      </w:r>
      <w:r w:rsidR="00EF254E" w:rsidRPr="00700848">
        <w:rPr>
          <w:color w:val="auto"/>
          <w:vertAlign w:val="subscript"/>
        </w:rPr>
        <w:t>e</w:t>
      </w:r>
      <w:r w:rsidR="00EF254E" w:rsidRPr="00700848">
        <w:rPr>
          <w:color w:val="auto"/>
        </w:rPr>
        <w:t xml:space="preserve"> followed inverse gamma distribution in priors.</w:t>
      </w:r>
      <w:r w:rsidR="00760298">
        <w:rPr>
          <w:color w:val="auto"/>
        </w:rPr>
        <w:t xml:space="preserve"> While a uniformly distributed effect prior may also be used, we found that a normally distributed prior reduced effect estimates by an average of 6</w:t>
      </w:r>
      <w:r w:rsidR="00760298" w:rsidRPr="00B721D5">
        <w:rPr>
          <w:color w:val="auto"/>
        </w:rPr>
        <w:t>%</w:t>
      </w:r>
      <w:ins w:id="34" w:author="Xulong Wang" w:date="2018-02-05T18:29:00Z">
        <w:r w:rsidR="00736403" w:rsidRPr="00B721D5">
          <w:rPr>
            <w:color w:val="auto"/>
          </w:rPr>
          <w:t xml:space="preserve"> (</w:t>
        </w:r>
        <w:del w:id="35" w:author="Gregory Carter" w:date="2018-02-09T09:32:00Z">
          <w:r w:rsidR="00736403" w:rsidRPr="00B721D5" w:rsidDel="00E30EE9">
            <w:rPr>
              <w:color w:val="auto"/>
            </w:rPr>
            <w:delText>supplementary</w:delText>
          </w:r>
        </w:del>
      </w:ins>
      <w:ins w:id="36" w:author="Gregory Carter" w:date="2018-02-09T09:35:00Z">
        <w:r w:rsidR="00E30EE9" w:rsidRPr="00B721D5">
          <w:rPr>
            <w:color w:val="auto"/>
            <w:rPrChange w:id="37" w:author="Gregory Carter" w:date="2018-02-09T09:38:00Z">
              <w:rPr>
                <w:color w:val="auto"/>
                <w:highlight w:val="yellow"/>
              </w:rPr>
            </w:rPrChange>
          </w:rPr>
          <w:t xml:space="preserve">Supplemental Figure </w:t>
        </w:r>
      </w:ins>
      <w:ins w:id="38" w:author="Gregory Carter" w:date="2018-02-09T09:36:00Z">
        <w:r w:rsidR="00E30EE9" w:rsidRPr="00B721D5">
          <w:rPr>
            <w:color w:val="auto"/>
            <w:rPrChange w:id="39" w:author="Gregory Carter" w:date="2018-02-09T09:38:00Z">
              <w:rPr>
                <w:color w:val="auto"/>
                <w:highlight w:val="yellow"/>
              </w:rPr>
            </w:rPrChange>
          </w:rPr>
          <w:t>1</w:t>
        </w:r>
      </w:ins>
      <w:ins w:id="40" w:author="Gregory Carter" w:date="2018-02-09T09:35:00Z">
        <w:r w:rsidR="00E30EE9" w:rsidRPr="00B721D5">
          <w:rPr>
            <w:color w:val="auto"/>
            <w:rPrChange w:id="41" w:author="Gregory Carter" w:date="2018-02-09T09:38:00Z">
              <w:rPr>
                <w:color w:val="auto"/>
                <w:highlight w:val="yellow"/>
              </w:rPr>
            </w:rPrChange>
          </w:rPr>
          <w:t>),</w:t>
        </w:r>
      </w:ins>
      <w:ins w:id="42" w:author="Xulong Wang" w:date="2018-02-05T18:29:00Z">
        <w:del w:id="43" w:author="Gregory Carter" w:date="2018-02-09T09:35:00Z">
          <w:r w:rsidR="00736403" w:rsidRPr="00B721D5" w:rsidDel="00E30EE9">
            <w:rPr>
              <w:color w:val="auto"/>
            </w:rPr>
            <w:delText xml:space="preserve"> figure?)</w:delText>
          </w:r>
        </w:del>
      </w:ins>
      <w:del w:id="44" w:author="Gregory Carter" w:date="2018-02-09T09:35:00Z">
        <w:r w:rsidR="00760298" w:rsidRPr="00B721D5" w:rsidDel="00E30EE9">
          <w:rPr>
            <w:color w:val="auto"/>
          </w:rPr>
          <w:delText>,</w:delText>
        </w:r>
      </w:del>
      <w:r w:rsidR="00760298" w:rsidRPr="00B721D5">
        <w:rPr>
          <w:color w:val="auto"/>
        </w:rPr>
        <w:t xml:space="preserve"> which we viewed as a favorable shrinkage to reduce false positives in</w:t>
      </w:r>
      <w:r w:rsidR="00760298">
        <w:rPr>
          <w:color w:val="auto"/>
        </w:rPr>
        <w:t xml:space="preserve"> genome-wide association.</w:t>
      </w:r>
    </w:p>
    <w:p w14:paraId="01062410" w14:textId="621D7F06" w:rsidR="00EF254E" w:rsidRPr="00700848" w:rsidRDefault="00EF254E" w:rsidP="00EF254E">
      <w:pPr>
        <w:pStyle w:val="Normal1"/>
        <w:spacing w:before="120" w:after="120" w:line="360" w:lineRule="auto"/>
        <w:rPr>
          <w:color w:val="auto"/>
        </w:rPr>
      </w:pPr>
      <w:r w:rsidRPr="00700848">
        <w:rPr>
          <w:color w:val="auto"/>
        </w:rPr>
        <w:t xml:space="preserve">To model the sample relatedness, </w:t>
      </w:r>
      <w:r w:rsidRPr="00700848">
        <w:rPr>
          <w:i/>
          <w:color w:val="auto"/>
        </w:rPr>
        <w:t>u</w:t>
      </w:r>
      <w:r w:rsidRPr="00700848">
        <w:rPr>
          <w:color w:val="auto"/>
        </w:rPr>
        <w:t xml:space="preserve"> was included as a random term that followed a multivariate normal distribution, with prior distribution </w:t>
      </w:r>
      <m:oMath>
        <m:r>
          <w:ins w:id="45" w:author="Xulong Wang" w:date="2018-02-05T18:30:00Z">
            <w:rPr>
              <w:rFonts w:ascii="Cambria Math" w:hAnsi="Cambria Math"/>
              <w:color w:val="auto"/>
            </w:rPr>
            <m:t>mvN</m:t>
          </w:ins>
        </m:r>
        <m:d>
          <m:dPr>
            <m:ctrlPr>
              <w:ins w:id="46" w:author="Xulong Wang" w:date="2018-02-05T18:30:00Z">
                <w:rPr>
                  <w:rFonts w:ascii="Cambria Math" w:hAnsi="Cambria Math"/>
                  <w:i/>
                  <w:color w:val="auto"/>
                </w:rPr>
              </w:ins>
            </m:ctrlPr>
          </m:dPr>
          <m:e>
            <m:r>
              <w:ins w:id="47" w:author="Xulong Wang" w:date="2018-02-05T18:30:00Z">
                <w:rPr>
                  <w:rFonts w:ascii="Cambria Math" w:hAnsi="Cambria Math"/>
                  <w:color w:val="auto"/>
                </w:rPr>
                <m:t xml:space="preserve">0, </m:t>
              </w:ins>
            </m:r>
            <m:sSubSup>
              <m:sSubSupPr>
                <m:ctrlPr>
                  <w:ins w:id="48" w:author="Xulong Wang" w:date="2018-02-05T18:30:00Z">
                    <w:rPr>
                      <w:rFonts w:ascii="Cambria Math" w:hAnsi="Cambria Math"/>
                      <w:i/>
                      <w:color w:val="auto"/>
                    </w:rPr>
                  </w:ins>
                </m:ctrlPr>
              </m:sSubSupPr>
              <m:e>
                <m:r>
                  <w:ins w:id="49" w:author="Xulong Wang" w:date="2018-02-05T18:30:00Z">
                    <m:rPr>
                      <m:sty m:val="p"/>
                    </m:rPr>
                    <w:rPr>
                      <w:rFonts w:ascii="Cambria Math" w:hAnsi="Cambria Math"/>
                    </w:rPr>
                    <w:sym w:font="Symbol" w:char="F073"/>
                  </w:ins>
                </m:r>
              </m:e>
              <m:sub>
                <m:r>
                  <w:ins w:id="50" w:author="Xulong Wang" w:date="2018-02-05T18:30:00Z">
                    <w:rPr>
                      <w:rFonts w:ascii="Cambria Math" w:hAnsi="Cambria Math"/>
                      <w:color w:val="auto"/>
                    </w:rPr>
                    <m:t>g</m:t>
                  </w:ins>
                </m:r>
              </m:sub>
              <m:sup>
                <m:r>
                  <w:ins w:id="51" w:author="Xulong Wang" w:date="2018-02-05T18:30:00Z">
                    <w:rPr>
                      <w:rFonts w:ascii="Cambria Math" w:hAnsi="Cambria Math"/>
                      <w:color w:val="auto"/>
                    </w:rPr>
                    <m:t>2</m:t>
                  </w:ins>
                </m:r>
              </m:sup>
            </m:sSubSup>
            <m:r>
              <w:ins w:id="52" w:author="Xulong Wang" w:date="2018-02-05T18:30:00Z">
                <w:rPr>
                  <w:rFonts w:ascii="Cambria Math" w:hAnsi="Cambria Math"/>
                  <w:color w:val="auto"/>
                </w:rPr>
                <m:t>K</m:t>
              </w:ins>
            </m:r>
          </m:e>
        </m:d>
      </m:oMath>
      <w:ins w:id="53" w:author="Xulong Wang" w:date="2018-02-05T17:36:00Z">
        <w:del w:id="54" w:author="Xulong Wang" w:date="2018-02-05T18:30:00Z">
          <w:r w:rsidR="00E63085" w:rsidRPr="00E63085" w:rsidDel="003031A1">
            <w:rPr>
              <w:rFonts w:ascii="Cambria Math" w:hAnsi="Cambria Math"/>
              <w:color w:val="auto"/>
            </w:rPr>
            <w:delText xml:space="preserve">𝑚𝑣𝑁0, </w:delText>
          </w:r>
        </w:del>
      </w:ins>
      <w:ins w:id="55" w:author="Xulong Wang" w:date="2018-02-05T17:52:00Z">
        <w:del w:id="56" w:author="Xulong Wang" w:date="2018-02-05T18:30:00Z">
          <w:r w:rsidR="00827A3D" w:rsidRPr="00E63085" w:rsidDel="003031A1">
            <w:rPr>
              <w:rFonts w:ascii="Cambria Math" w:hAnsi="Cambria Math"/>
            </w:rPr>
            <w:sym w:font="Symbol" w:char="F073"/>
          </w:r>
        </w:del>
      </w:ins>
      <w:ins w:id="57" w:author="Xulong Wang" w:date="2018-02-05T17:36:00Z">
        <w:del w:id="58" w:author="Xulong Wang" w:date="2018-02-05T18:30:00Z">
          <w:r w:rsidR="00E63085" w:rsidRPr="00E63085" w:rsidDel="003031A1">
            <w:rPr>
              <w:rFonts w:ascii="Cambria Math" w:hAnsi="Cambria Math"/>
              <w:color w:val="auto"/>
            </w:rPr>
            <w:delText>𝑔2𝐾</w:delText>
          </w:r>
        </w:del>
        <w:r w:rsidR="001D65E5">
          <w:rPr>
            <w:color w:val="auto"/>
          </w:rPr>
          <w:t xml:space="preserve"> </w:t>
        </w:r>
      </w:ins>
      <w:del w:id="59" w:author="Xulong Wang" w:date="2018-02-05T17:36:00Z">
        <w:r w:rsidRPr="00700848" w:rsidDel="001D65E5">
          <w:rPr>
            <w:i/>
            <w:color w:val="auto"/>
          </w:rPr>
          <w:delText>mvN(0, σ K)</w:delText>
        </w:r>
        <w:r w:rsidRPr="00700848" w:rsidDel="001D65E5">
          <w:rPr>
            <w:color w:val="auto"/>
          </w:rPr>
          <w:delText xml:space="preserve">  </w:delText>
        </w:r>
      </w:del>
      <w:r w:rsidRPr="00700848">
        <w:rPr>
          <w:color w:val="auto"/>
        </w:rPr>
        <w:t>with expected mean vector 0 and covariance matrix</w:t>
      </w:r>
      <w:del w:id="60" w:author="Xulong Wang" w:date="2018-02-05T17:36:00Z">
        <w:r w:rsidRPr="00700848" w:rsidDel="001D65E5">
          <w:rPr>
            <w:color w:val="auto"/>
          </w:rPr>
          <w:delText xml:space="preserve"> </w:delText>
        </w:r>
        <w:r w:rsidRPr="00700848" w:rsidDel="001D65E5">
          <w:rPr>
            <w:i/>
            <w:color w:val="auto"/>
          </w:rPr>
          <w:delText>σ</w:delText>
        </w:r>
      </w:del>
      <w:r w:rsidRPr="00700848">
        <w:rPr>
          <w:i/>
          <w:color w:val="auto"/>
        </w:rPr>
        <w:t xml:space="preserve"> </w:t>
      </w:r>
      <m:oMath>
        <m:sSubSup>
          <m:sSubSupPr>
            <m:ctrlPr>
              <w:ins w:id="61" w:author="Xulong Wang" w:date="2018-02-05T17:37:00Z">
                <w:rPr>
                  <w:rFonts w:ascii="Cambria Math" w:hAnsi="Cambria Math"/>
                  <w:i/>
                  <w:color w:val="auto"/>
                </w:rPr>
              </w:ins>
            </m:ctrlPr>
          </m:sSubSupPr>
          <m:e>
            <m:r>
              <w:ins w:id="62" w:author="Xulong Wang" w:date="2018-02-05T17:52:00Z">
                <m:rPr>
                  <m:sty m:val="p"/>
                </m:rPr>
                <w:rPr>
                  <w:rFonts w:ascii="Cambria Math" w:hAnsi="Cambria Math"/>
                </w:rPr>
                <w:sym w:font="Symbol" w:char="F073"/>
              </w:ins>
            </m:r>
          </m:e>
          <m:sub>
            <m:r>
              <w:ins w:id="63" w:author="Xulong Wang" w:date="2018-02-05T17:37:00Z">
                <w:rPr>
                  <w:rFonts w:ascii="Cambria Math" w:hAnsi="Cambria Math"/>
                  <w:color w:val="auto"/>
                </w:rPr>
                <m:t>g</m:t>
              </w:ins>
            </m:r>
          </m:sub>
          <m:sup>
            <m:r>
              <w:ins w:id="64" w:author="Xulong Wang" w:date="2018-02-05T17:37:00Z">
                <w:rPr>
                  <w:rFonts w:ascii="Cambria Math" w:hAnsi="Cambria Math"/>
                  <w:color w:val="auto"/>
                </w:rPr>
                <m:t>2</m:t>
              </w:ins>
            </m:r>
          </m:sup>
        </m:sSubSup>
      </m:oMath>
      <w:r w:rsidRPr="00700848">
        <w:rPr>
          <w:i/>
          <w:color w:val="auto"/>
        </w:rPr>
        <w:t>K</w:t>
      </w:r>
      <w:r w:rsidRPr="00700848">
        <w:rPr>
          <w:color w:val="auto"/>
        </w:rPr>
        <w:t xml:space="preserve">. </w:t>
      </w:r>
      <m:oMath>
        <m:sSubSup>
          <m:sSubSupPr>
            <m:ctrlPr>
              <w:ins w:id="65" w:author="Xulong Wang" w:date="2018-02-05T17:37:00Z">
                <w:rPr>
                  <w:rFonts w:ascii="Cambria Math" w:hAnsi="Cambria Math"/>
                  <w:i/>
                  <w:color w:val="auto"/>
                </w:rPr>
              </w:ins>
            </m:ctrlPr>
          </m:sSubSupPr>
          <m:e>
            <m:r>
              <w:ins w:id="66" w:author="Xulong Wang" w:date="2018-02-05T17:52:00Z">
                <m:rPr>
                  <m:sty m:val="p"/>
                </m:rPr>
                <w:rPr>
                  <w:rFonts w:ascii="Cambria Math" w:hAnsi="Cambria Math"/>
                </w:rPr>
                <w:sym w:font="Symbol" w:char="F073"/>
              </w:ins>
            </m:r>
          </m:e>
          <m:sub>
            <m:r>
              <w:ins w:id="67" w:author="Xulong Wang" w:date="2018-02-05T17:37:00Z">
                <w:rPr>
                  <w:rFonts w:ascii="Cambria Math" w:hAnsi="Cambria Math"/>
                  <w:color w:val="auto"/>
                </w:rPr>
                <m:t>g</m:t>
              </w:ins>
            </m:r>
          </m:sub>
          <m:sup>
            <m:r>
              <w:ins w:id="68" w:author="Xulong Wang" w:date="2018-02-05T17:37:00Z">
                <w:rPr>
                  <w:rFonts w:ascii="Cambria Math" w:hAnsi="Cambria Math"/>
                  <w:color w:val="auto"/>
                </w:rPr>
                <m:t>2</m:t>
              </w:ins>
            </m:r>
          </m:sup>
        </m:sSubSup>
      </m:oMath>
      <w:del w:id="69" w:author="Xulong Wang" w:date="2018-02-05T17:37:00Z">
        <w:r w:rsidRPr="00700848" w:rsidDel="001D65E5">
          <w:rPr>
            <w:i/>
            <w:color w:val="auto"/>
          </w:rPr>
          <w:delText>σ</w:delText>
        </w:r>
      </w:del>
      <w:r w:rsidRPr="00700848">
        <w:rPr>
          <w:i/>
          <w:color w:val="auto"/>
        </w:rPr>
        <w:t xml:space="preserve"> </w:t>
      </w:r>
      <w:r w:rsidRPr="00700848">
        <w:rPr>
          <w:color w:val="auto"/>
        </w:rPr>
        <w:t xml:space="preserve">was the variance component. </w:t>
      </w:r>
      <w:r w:rsidRPr="00700848">
        <w:rPr>
          <w:i/>
          <w:color w:val="auto"/>
        </w:rPr>
        <w:t>K</w:t>
      </w:r>
      <w:r w:rsidRPr="00700848">
        <w:rPr>
          <w:color w:val="auto"/>
        </w:rPr>
        <w:t xml:space="preserve"> was the kinship matrix of the samples. </w:t>
      </w:r>
      <m:oMath>
        <m:r>
          <w:ins w:id="70" w:author="Xulong Wang" w:date="2018-02-05T18:30:00Z">
            <w:rPr>
              <w:rFonts w:ascii="Cambria Math" w:hAnsi="Cambria Math"/>
              <w:color w:val="auto"/>
            </w:rPr>
            <m:t>mvN</m:t>
          </w:ins>
        </m:r>
        <m:d>
          <m:dPr>
            <m:ctrlPr>
              <w:ins w:id="71" w:author="Xulong Wang" w:date="2018-02-05T18:30:00Z">
                <w:rPr>
                  <w:rFonts w:ascii="Cambria Math" w:hAnsi="Cambria Math"/>
                  <w:i/>
                  <w:color w:val="auto"/>
                </w:rPr>
              </w:ins>
            </m:ctrlPr>
          </m:dPr>
          <m:e>
            <m:r>
              <w:ins w:id="72" w:author="Xulong Wang" w:date="2018-02-05T18:30:00Z">
                <w:rPr>
                  <w:rFonts w:ascii="Cambria Math" w:hAnsi="Cambria Math"/>
                  <w:color w:val="auto"/>
                </w:rPr>
                <m:t xml:space="preserve">0, </m:t>
              </w:ins>
            </m:r>
            <m:sSubSup>
              <m:sSubSupPr>
                <m:ctrlPr>
                  <w:ins w:id="73" w:author="Xulong Wang" w:date="2018-02-05T18:30:00Z">
                    <w:rPr>
                      <w:rFonts w:ascii="Cambria Math" w:hAnsi="Cambria Math"/>
                      <w:i/>
                      <w:color w:val="auto"/>
                    </w:rPr>
                  </w:ins>
                </m:ctrlPr>
              </m:sSubSupPr>
              <m:e>
                <m:r>
                  <w:ins w:id="74" w:author="Xulong Wang" w:date="2018-02-05T18:30:00Z">
                    <m:rPr>
                      <m:sty m:val="p"/>
                    </m:rPr>
                    <w:rPr>
                      <w:rFonts w:ascii="Cambria Math" w:hAnsi="Cambria Math"/>
                    </w:rPr>
                    <w:sym w:font="Symbol" w:char="F073"/>
                  </w:ins>
                </m:r>
              </m:e>
              <m:sub>
                <m:r>
                  <w:ins w:id="75" w:author="Xulong Wang" w:date="2018-02-05T18:30:00Z">
                    <w:rPr>
                      <w:rFonts w:ascii="Cambria Math" w:hAnsi="Cambria Math"/>
                      <w:color w:val="auto"/>
                    </w:rPr>
                    <m:t>g</m:t>
                  </w:ins>
                </m:r>
              </m:sub>
              <m:sup>
                <m:r>
                  <w:ins w:id="76" w:author="Xulong Wang" w:date="2018-02-05T18:30:00Z">
                    <w:rPr>
                      <w:rFonts w:ascii="Cambria Math" w:hAnsi="Cambria Math"/>
                      <w:color w:val="auto"/>
                    </w:rPr>
                    <m:t>2</m:t>
                  </w:ins>
                </m:r>
              </m:sup>
            </m:sSubSup>
            <m:r>
              <w:ins w:id="77" w:author="Xulong Wang" w:date="2018-02-05T18:30:00Z">
                <w:rPr>
                  <w:rFonts w:ascii="Cambria Math" w:hAnsi="Cambria Math"/>
                  <w:color w:val="auto"/>
                </w:rPr>
                <m:t>K</m:t>
              </w:ins>
            </m:r>
          </m:e>
        </m:d>
      </m:oMath>
      <w:ins w:id="78" w:author="Xulong Wang" w:date="2018-02-05T18:30:00Z">
        <w:r w:rsidR="003031A1">
          <w:rPr>
            <w:color w:val="auto"/>
          </w:rPr>
          <w:t xml:space="preserve"> </w:t>
        </w:r>
      </w:ins>
      <w:ins w:id="79" w:author="Xulong Wang" w:date="2018-02-05T17:37:00Z">
        <w:del w:id="80" w:author="Xulong Wang" w:date="2018-02-05T18:30:00Z">
          <w:r w:rsidR="00E63085" w:rsidRPr="00E63085" w:rsidDel="003031A1">
            <w:rPr>
              <w:rFonts w:ascii="Cambria Math" w:hAnsi="Cambria Math"/>
              <w:color w:val="auto"/>
            </w:rPr>
            <w:delText xml:space="preserve">𝑚𝑣𝑁0, </w:delText>
          </w:r>
        </w:del>
      </w:ins>
      <w:ins w:id="81" w:author="Xulong Wang" w:date="2018-02-05T17:52:00Z">
        <w:del w:id="82" w:author="Xulong Wang" w:date="2018-02-05T18:30:00Z">
          <w:r w:rsidR="00827A3D" w:rsidRPr="00E63085" w:rsidDel="003031A1">
            <w:rPr>
              <w:rFonts w:ascii="Cambria Math" w:hAnsi="Cambria Math"/>
            </w:rPr>
            <w:sym w:font="Symbol" w:char="F073"/>
          </w:r>
        </w:del>
      </w:ins>
      <w:ins w:id="83" w:author="Xulong Wang" w:date="2018-02-05T17:37:00Z">
        <w:del w:id="84" w:author="Xulong Wang" w:date="2018-02-05T18:30:00Z">
          <w:r w:rsidR="00E63085" w:rsidRPr="00E63085" w:rsidDel="003031A1">
            <w:rPr>
              <w:rFonts w:ascii="Cambria Math" w:hAnsi="Cambria Math"/>
              <w:color w:val="auto"/>
            </w:rPr>
            <w:delText>𝑔2𝐾</w:delText>
          </w:r>
          <w:r w:rsidR="00524CDB" w:rsidDel="003031A1">
            <w:rPr>
              <w:color w:val="auto"/>
            </w:rPr>
            <w:delText xml:space="preserve"> </w:delText>
          </w:r>
        </w:del>
      </w:ins>
      <w:del w:id="85" w:author="Xulong Wang" w:date="2018-02-05T17:37:00Z">
        <w:r w:rsidRPr="00700848" w:rsidDel="00524CDB">
          <w:rPr>
            <w:i/>
            <w:color w:val="auto"/>
          </w:rPr>
          <w:delText>mvN(0, σ K)</w:delText>
        </w:r>
        <w:r w:rsidRPr="00700848" w:rsidDel="00524CDB">
          <w:rPr>
            <w:color w:val="auto"/>
          </w:rPr>
          <w:delText xml:space="preserve"> </w:delText>
        </w:r>
      </w:del>
      <w:r w:rsidRPr="00700848">
        <w:rPr>
          <w:color w:val="auto"/>
        </w:rPr>
        <w:t xml:space="preserve">was parameterized by the Cholesky factoring of </w:t>
      </w:r>
      <w:r w:rsidRPr="00700848">
        <w:rPr>
          <w:i/>
          <w:color w:val="auto"/>
        </w:rPr>
        <w:t>K</w:t>
      </w:r>
      <w:r w:rsidRPr="00700848">
        <w:rPr>
          <w:color w:val="auto"/>
        </w:rPr>
        <w:t xml:space="preserve"> and </w:t>
      </w:r>
      <w:r w:rsidRPr="00700848">
        <w:rPr>
          <w:i/>
          <w:color w:val="auto"/>
        </w:rPr>
        <w:t>n</w:t>
      </w:r>
      <w:r w:rsidRPr="00700848">
        <w:rPr>
          <w:color w:val="auto"/>
        </w:rPr>
        <w:t xml:space="preserve"> independent standard normal distributions.</w:t>
      </w:r>
    </w:p>
    <w:p w14:paraId="63A225A5" w14:textId="5A4CD1E3" w:rsidR="00EF254E" w:rsidRPr="00700848" w:rsidRDefault="00ED6F3D" w:rsidP="00EF254E">
      <w:pPr>
        <w:pStyle w:val="Normal1"/>
        <w:spacing w:before="120" w:after="120" w:line="360" w:lineRule="auto"/>
        <w:rPr>
          <w:color w:val="auto"/>
        </w:rPr>
      </w:pPr>
      <m:oMathPara>
        <m:oMath>
          <m:r>
            <w:rPr>
              <w:rFonts w:ascii="Cambria Math" w:hAnsi="Cambria Math"/>
              <w:color w:val="auto"/>
            </w:rPr>
            <m:t>u=L*z</m:t>
          </m:r>
          <m:r>
            <m:rPr>
              <m:sty m:val="p"/>
            </m:rPr>
            <w:rPr>
              <w:rFonts w:ascii="Cambria Math" w:hAnsi="Cambria Math"/>
              <w:color w:val="auto"/>
            </w:rPr>
            <w:br/>
          </m:r>
        </m:oMath>
        <m:oMath>
          <m:r>
            <w:rPr>
              <w:rFonts w:ascii="Cambria Math" w:hAnsi="Cambria Math"/>
              <w:color w:val="auto"/>
            </w:rPr>
            <m:t>L=Chol</m:t>
          </m:r>
          <m:d>
            <m:dPr>
              <m:ctrlPr>
                <w:rPr>
                  <w:rFonts w:ascii="Cambria Math" w:hAnsi="Cambria Math"/>
                  <w:i/>
                  <w:color w:val="auto"/>
                </w:rPr>
              </m:ctrlPr>
            </m:dPr>
            <m:e>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z ~ mvN(0, </m:t>
          </m:r>
          <m:sSubSup>
            <m:sSubSupPr>
              <m:ctrlPr>
                <w:ins w:id="86" w:author="Xulong Wang" w:date="2018-02-05T17:37:00Z">
                  <w:rPr>
                    <w:rFonts w:ascii="Cambria Math" w:hAnsi="Cambria Math"/>
                    <w:i/>
                    <w:color w:val="auto"/>
                  </w:rPr>
                </w:ins>
              </m:ctrlPr>
            </m:sSubSupPr>
            <m:e>
              <m:r>
                <w:ins w:id="87" w:author="Xulong Wang" w:date="2018-02-05T17:52:00Z">
                  <m:rPr>
                    <m:sty m:val="p"/>
                  </m:rPr>
                  <w:rPr>
                    <w:rFonts w:ascii="Cambria Math" w:hAnsi="Cambria Math"/>
                  </w:rPr>
                  <w:sym w:font="Symbol" w:char="F073"/>
                </w:ins>
              </m:r>
            </m:e>
            <m:sub>
              <m:r>
                <w:ins w:id="88" w:author="Xulong Wang" w:date="2018-02-05T17:37:00Z">
                  <w:rPr>
                    <w:rFonts w:ascii="Cambria Math" w:hAnsi="Cambria Math"/>
                    <w:color w:val="auto"/>
                  </w:rPr>
                  <m:t>g</m:t>
                </w:ins>
              </m:r>
            </m:sub>
            <m:sup>
              <m:r>
                <w:ins w:id="89" w:author="Xulong Wang" w:date="2018-02-05T17:37:00Z">
                  <w:rPr>
                    <w:rFonts w:ascii="Cambria Math" w:hAnsi="Cambria Math"/>
                    <w:color w:val="auto"/>
                  </w:rPr>
                  <m:t>2</m:t>
                </w:ins>
              </m:r>
            </m:sup>
          </m:sSubSup>
          <m:r>
            <w:del w:id="90" w:author="Xulong Wang" w:date="2018-02-05T17:37:00Z">
              <w:rPr>
                <w:rFonts w:ascii="Cambria Math" w:hAnsi="Cambria Math"/>
                <w:color w:val="auto"/>
              </w:rPr>
              <m:t>σ</m:t>
            </w:del>
          </m:r>
          <m:r>
            <w:rPr>
              <w:rFonts w:ascii="Cambria Math" w:hAnsi="Cambria Math"/>
              <w:color w:val="auto"/>
            </w:rPr>
            <m:t>I)</m:t>
          </m:r>
        </m:oMath>
      </m:oMathPara>
    </w:p>
    <w:p w14:paraId="5E8B0EBF"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binary variables</w:t>
      </w:r>
    </w:p>
    <w:p w14:paraId="17C19898" w14:textId="77777777" w:rsidR="00EF254E" w:rsidRPr="00700848" w:rsidRDefault="00EF254E" w:rsidP="00EF254E">
      <w:pPr>
        <w:pStyle w:val="Normal1"/>
        <w:spacing w:before="120" w:after="120" w:line="360" w:lineRule="auto"/>
        <w:rPr>
          <w:color w:val="auto"/>
        </w:rPr>
      </w:pPr>
      <w:r w:rsidRPr="00700848">
        <w:rPr>
          <w:color w:val="auto"/>
        </w:rPr>
        <w:t xml:space="preserve">In logit-LM, the 0/1 response variable </w:t>
      </w:r>
      <w:r w:rsidRPr="00700848">
        <w:rPr>
          <w:i/>
          <w:color w:val="auto"/>
        </w:rPr>
        <w:t>Y</w:t>
      </w:r>
      <w:r w:rsidRPr="00700848">
        <w:rPr>
          <w:i/>
          <w:color w:val="auto"/>
          <w:vertAlign w:val="subscript"/>
        </w:rPr>
        <w:t>i</w:t>
      </w:r>
      <w:r w:rsidRPr="00700848">
        <w:rPr>
          <w:color w:val="auto"/>
        </w:rPr>
        <w:t xml:space="preserve"> followed a binomial distribution with a scalar parameter π representing the probability that </w:t>
      </w:r>
      <w:r w:rsidRPr="00700848">
        <w:rPr>
          <w:i/>
          <w:color w:val="auto"/>
        </w:rPr>
        <w:t>Y</w:t>
      </w:r>
      <w:r w:rsidRPr="00700848">
        <w:rPr>
          <w:i/>
          <w:color w:val="auto"/>
          <w:vertAlign w:val="subscript"/>
        </w:rPr>
        <w:t>i</w:t>
      </w:r>
      <w:r w:rsidRPr="00700848">
        <w:rPr>
          <w:color w:val="auto"/>
        </w:rPr>
        <w:t xml:space="preserve"> equaled 1. </w:t>
      </w:r>
      <w:r w:rsidRPr="00700848">
        <w:rPr>
          <w:i/>
          <w:color w:val="auto"/>
        </w:rPr>
        <w:t>π</w:t>
      </w:r>
      <w:r w:rsidRPr="00700848">
        <w:rPr>
          <w:color w:val="auto"/>
        </w:rPr>
        <w:t xml:space="preserve"> was further transformed by the logit function and modeled in the linear model scheme. </w:t>
      </w:r>
    </w:p>
    <w:p w14:paraId="7907C593" w14:textId="681E9AC6" w:rsidR="00524CDB" w:rsidRPr="0079303C" w:rsidDel="0079303C" w:rsidRDefault="00ED6F3D" w:rsidP="00EF254E">
      <w:pPr>
        <w:pStyle w:val="Normal1"/>
        <w:spacing w:before="120" w:after="120" w:line="360" w:lineRule="auto"/>
        <w:rPr>
          <w:del w:id="91" w:author="Xulong Wang" w:date="2018-02-05T18:32:00Z"/>
          <w:i/>
          <w:color w:val="auto"/>
        </w:rPr>
      </w:pPr>
      <m:oMathPara>
        <m:oMath>
          <m:r>
            <w:rPr>
              <w:rFonts w:ascii="Cambria Math" w:hAnsi="Cambria Math"/>
              <w:color w:val="auto"/>
            </w:rPr>
            <w:lastRenderedPageBreak/>
            <m:t>π=P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=1</m:t>
              </m:r>
            </m:e>
          </m:d>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π</m:t>
              </m:r>
            </m:e>
          </m:d>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m:t>
          </m:r>
          <m:r>
            <w:del w:id="92" w:author="Xulong Wang" w:date="2018-02-05T18:31:00Z">
              <m:rPr>
                <m:sty m:val="p"/>
              </m:rPr>
              <w:rPr>
                <w:rFonts w:ascii="Cambria Math" w:hAnsi="Cambria Math"/>
                <w:color w:val="auto"/>
              </w:rPr>
              <w:br/>
            </w:del>
          </m:r>
        </m:oMath>
        <m:oMath>
          <m:r>
            <w:rPr>
              <w:rFonts w:ascii="Cambria Math" w:hAnsi="Cambria Math"/>
              <w:color w:val="auto"/>
            </w:rPr>
            <m:t>β ~ N</m:t>
          </m:r>
          <m:d>
            <m:dPr>
              <m:ctrlPr>
                <w:del w:id="93" w:author="Xulong Wang" w:date="2018-02-05T18:31:00Z">
                  <w:rPr>
                    <w:rFonts w:ascii="Cambria Math" w:hAnsi="Cambria Math"/>
                    <w:i/>
                    <w:color w:val="auto"/>
                  </w:rPr>
                </w:del>
              </m:ctrlPr>
            </m:dPr>
            <m:e>
              <m:r>
                <w:del w:id="94" w:author="Xulong Wang" w:date="2018-02-05T18:31:00Z">
                  <w:rPr>
                    <w:rFonts w:ascii="Cambria Math" w:hAnsi="Cambria Math"/>
                    <w:color w:val="auto"/>
                  </w:rPr>
                  <m:t>0, 1</m:t>
                </w:del>
              </m:r>
            </m:e>
          </m:d>
          <m:r>
            <w:del w:id="95" w:author="Xulong Wang" w:date="2018-02-05T18:31:00Z">
              <m:rPr>
                <m:sty m:val="p"/>
              </m:rPr>
              <w:rPr>
                <w:rFonts w:ascii="Cambria Math" w:hAnsi="Cambria Math"/>
                <w:color w:val="auto"/>
              </w:rPr>
              <w:br/>
            </w:del>
          </m:r>
        </m:oMath>
        <m:oMath>
          <m:sSub>
            <m:sSubPr>
              <m:ctrlPr>
                <w:del w:id="96" w:author="Xulong Wang" w:date="2018-02-05T18:31:00Z">
                  <w:rPr>
                    <w:rFonts w:ascii="Cambria Math" w:hAnsi="Cambria Math"/>
                    <w:i/>
                    <w:color w:val="auto"/>
                  </w:rPr>
                </w:del>
              </m:ctrlPr>
            </m:sSubPr>
            <m:e>
              <m:r>
                <w:del w:id="97" w:author="Xulong Wang" w:date="2018-02-05T18:31:00Z">
                  <w:rPr>
                    <w:rFonts w:ascii="Cambria Math" w:hAnsi="Cambria Math"/>
                    <w:color w:val="auto"/>
                  </w:rPr>
                  <m:t>β</m:t>
                </w:del>
              </m:r>
            </m:e>
            <m:sub>
              <m:r>
                <w:del w:id="98" w:author="Xulong Wang" w:date="2018-02-05T18:31:00Z">
                  <w:rPr>
                    <w:rFonts w:ascii="Cambria Math" w:hAnsi="Cambria Math"/>
                    <w:color w:val="auto"/>
                  </w:rPr>
                  <m:t>0</m:t>
                </w:del>
              </m:r>
            </m:sub>
          </m:sSub>
          <m:r>
            <w:del w:id="99" w:author="Xulong Wang" w:date="2018-02-05T18:31:00Z">
              <w:rPr>
                <w:rFonts w:ascii="Cambria Math" w:hAnsi="Cambria Math"/>
                <w:color w:val="auto"/>
              </w:rPr>
              <m:t>~ N</m:t>
            </w:del>
          </m:r>
          <m:d>
            <m:dPr>
              <m:ctrlPr>
                <w:del w:id="100" w:author="Xulong Wang" w:date="2018-02-05T18:31:00Z">
                  <w:rPr>
                    <w:rFonts w:ascii="Cambria Math" w:hAnsi="Cambria Math"/>
                    <w:i/>
                    <w:color w:val="auto"/>
                  </w:rPr>
                </w:del>
              </m:ctrlPr>
            </m:dPr>
            <m:e>
              <m:r>
                <w:del w:id="101" w:author="Xulong Wang" w:date="2018-02-05T18:31:00Z">
                  <w:rPr>
                    <w:rFonts w:ascii="Cambria Math" w:hAnsi="Cambria Math"/>
                    <w:color w:val="auto"/>
                  </w:rPr>
                  <m:t>0, 1</m:t>
                </w:del>
              </m:r>
            </m:e>
          </m:d>
          <m:r>
            <w:del w:id="102" w:author="Xulong Wang" w:date="2018-02-05T18:31:00Z">
              <m:rPr>
                <m:sty m:val="p"/>
              </m:rPr>
              <w:rPr>
                <w:rFonts w:ascii="Cambria Math" w:hAnsi="Cambria Math"/>
                <w:color w:val="auto"/>
              </w:rPr>
              <w:br/>
            </w:del>
          </m:r>
        </m:oMath>
        <m:oMath>
          <m:r>
            <w:rPr>
              <w:rFonts w:ascii="Cambria Math" w:hAnsi="Cambria Math"/>
              <w:color w:val="auto"/>
            </w:rPr>
            <m:t>u ~ mvN</m:t>
          </m:r>
          <m:d>
            <m:dPr>
              <m:ctrlPr>
                <w:del w:id="103" w:author="Xulong Wang" w:date="2018-02-05T18:31:00Z">
                  <w:rPr>
                    <w:rFonts w:ascii="Cambria Math" w:hAnsi="Cambria Math"/>
                    <w:i/>
                    <w:color w:val="auto"/>
                  </w:rPr>
                </w:del>
              </m:ctrlPr>
            </m:dPr>
            <m:e>
              <m:r>
                <w:del w:id="104" w:author="Xulong Wang" w:date="2018-02-05T18:31:00Z">
                  <w:rPr>
                    <w:rFonts w:ascii="Cambria Math" w:hAnsi="Cambria Math"/>
                    <w:color w:val="auto"/>
                  </w:rPr>
                  <m:t>0, σK</m:t>
                </w:del>
              </m:r>
            </m:e>
          </m:d>
          <m:r>
            <w:del w:id="105" w:author="Xulong Wang" w:date="2018-02-05T18:31:00Z">
              <m:rPr>
                <m:sty m:val="p"/>
              </m:rPr>
              <w:rPr>
                <w:rFonts w:ascii="Cambria Math" w:hAnsi="Cambria Math"/>
                <w:color w:val="auto"/>
              </w:rPr>
              <w:br/>
            </w:del>
          </m:r>
        </m:oMath>
        <m:oMath>
          <m:r>
            <w:rPr>
              <w:rFonts w:ascii="Cambria Math" w:hAnsi="Cambria Math"/>
              <w:color w:val="auto"/>
            </w:rPr>
            <m:t>σ ~ in</m:t>
          </m:r>
          <m:sSub>
            <m:sSubPr>
              <m:ctrlPr>
                <w:del w:id="106" w:author="Xulong Wang" w:date="2018-02-05T17:41:00Z">
                  <w:rPr>
                    <w:rFonts w:ascii="Cambria Math" w:hAnsi="Cambria Math"/>
                    <w:i/>
                    <w:color w:val="auto"/>
                  </w:rPr>
                </w:del>
              </m:ctrlPr>
            </m:sSubPr>
            <m:e>
              <m:r>
                <w:del w:id="107" w:author="Xulong Wang" w:date="2018-02-05T17:41:00Z">
                  <w:rPr>
                    <w:rFonts w:ascii="Cambria Math" w:hAnsi="Cambria Math"/>
                    <w:color w:val="auto"/>
                  </w:rPr>
                  <m:t>v</m:t>
                </w:del>
              </m:r>
            </m:e>
            <m:sub>
              <m:r>
                <w:del w:id="108" w:author="Xulong Wang" w:date="2018-02-05T17:41:00Z">
                  <w:rPr>
                    <w:rFonts w:ascii="Cambria Math" w:hAnsi="Cambria Math"/>
                    <w:color w:val="auto"/>
                  </w:rPr>
                  <m:t>gamma</m:t>
                </w:del>
              </m:r>
              <m:d>
                <m:dPr>
                  <m:ctrlPr>
                    <w:del w:id="109" w:author="Xulong Wang" w:date="2018-02-05T17:41:00Z">
                      <w:rPr>
                        <w:rFonts w:ascii="Cambria Math" w:hAnsi="Cambria Math"/>
                        <w:i/>
                        <w:color w:val="auto"/>
                      </w:rPr>
                    </w:del>
                  </m:ctrlPr>
                </m:dPr>
                <m:e>
                  <m:r>
                    <w:del w:id="110" w:author="Xulong Wang" w:date="2018-02-05T17:41:00Z">
                      <w:rPr>
                        <w:rFonts w:ascii="Cambria Math" w:hAnsi="Cambria Math"/>
                        <w:color w:val="auto"/>
                      </w:rPr>
                      <m:t>2, 1</m:t>
                    </w:del>
                  </m:r>
                </m:e>
              </m:d>
            </m:sub>
          </m:sSub>
        </m:oMath>
      </m:oMathPara>
    </w:p>
    <w:p w14:paraId="58C12213" w14:textId="77777777" w:rsidR="0079303C" w:rsidRPr="00700848" w:rsidRDefault="0079303C" w:rsidP="00524CDB">
      <w:pPr>
        <w:pStyle w:val="Normal1"/>
        <w:spacing w:before="120" w:after="120" w:line="360" w:lineRule="auto"/>
        <w:rPr>
          <w:ins w:id="111" w:author="Xulong Wang" w:date="2018-02-05T18:32:00Z"/>
          <w:color w:val="auto"/>
        </w:rPr>
      </w:pPr>
    </w:p>
    <w:p w14:paraId="3A3387BF"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ordered-categorical variables</w:t>
      </w:r>
    </w:p>
    <w:p w14:paraId="65EB813A" w14:textId="77777777" w:rsidR="00EF254E" w:rsidRPr="00700848" w:rsidRDefault="00EF254E" w:rsidP="00EF254E">
      <w:pPr>
        <w:pStyle w:val="Normal1"/>
        <w:spacing w:before="120" w:after="120" w:line="360" w:lineRule="auto"/>
        <w:rPr>
          <w:color w:val="auto"/>
        </w:rPr>
      </w:pPr>
      <w:r w:rsidRPr="00700848">
        <w:rPr>
          <w:color w:val="auto"/>
        </w:rPr>
        <w:t xml:space="preserve">In ordered-logit-LM, the ordered categorical response variable </w:t>
      </w:r>
      <w:r w:rsidRPr="00700848">
        <w:rPr>
          <w:i/>
          <w:color w:val="auto"/>
        </w:rPr>
        <w:t>Y</w:t>
      </w:r>
      <w:r w:rsidRPr="00700848">
        <w:rPr>
          <w:i/>
          <w:color w:val="auto"/>
          <w:vertAlign w:val="subscript"/>
        </w:rPr>
        <w:t>i</w:t>
      </w:r>
      <w:r w:rsidRPr="00700848">
        <w:rPr>
          <w:color w:val="auto"/>
        </w:rPr>
        <w:t xml:space="preserve"> with </w:t>
      </w:r>
      <w:r w:rsidRPr="00700848">
        <w:rPr>
          <w:i/>
          <w:color w:val="auto"/>
        </w:rPr>
        <w:t>J</w:t>
      </w:r>
      <w:r w:rsidRPr="00700848">
        <w:rPr>
          <w:color w:val="auto"/>
        </w:rPr>
        <w:t xml:space="preserve"> levels followed a multinomial distribution with a vector of parameters π, where π</w:t>
      </w:r>
      <w:r w:rsidRPr="00700848">
        <w:rPr>
          <w:color w:val="auto"/>
          <w:vertAlign w:val="subscript"/>
        </w:rPr>
        <w:t>ij</w:t>
      </w:r>
      <w:r w:rsidRPr="00700848">
        <w:rPr>
          <w:color w:val="auto"/>
        </w:rPr>
        <w:t xml:space="preserve"> represents the probability that the </w:t>
      </w:r>
      <w:r w:rsidRPr="00700848">
        <w:rPr>
          <w:i/>
          <w:color w:val="auto"/>
        </w:rPr>
        <w:t>i</w:t>
      </w:r>
      <w:r w:rsidRPr="00700848">
        <w:rPr>
          <w:color w:val="auto"/>
        </w:rPr>
        <w:t xml:space="preserve">th observation falls in response category </w:t>
      </w:r>
      <w:r w:rsidRPr="00700848">
        <w:rPr>
          <w:i/>
          <w:color w:val="auto"/>
        </w:rPr>
        <w:t>j</w:t>
      </w:r>
      <w:r w:rsidRPr="00700848">
        <w:rPr>
          <w:color w:val="auto"/>
        </w:rPr>
        <w:t>. Cumulative distribution of π was logit-transformed and modeled in the linear model scheme.</w:t>
      </w:r>
    </w:p>
    <w:p w14:paraId="16C97BEB" w14:textId="5196FC0D" w:rsidR="00EF254E" w:rsidRPr="0079303C" w:rsidDel="0079303C" w:rsidRDefault="00ED6F3D" w:rsidP="00EF254E">
      <w:pPr>
        <w:pStyle w:val="Normal1"/>
        <w:spacing w:before="120" w:after="120" w:line="360" w:lineRule="auto"/>
        <w:rPr>
          <w:del w:id="112" w:author="Xulong Wang" w:date="2018-02-05T18:32:00Z"/>
          <w:rFonts w:eastAsia="Times New Roman"/>
          <w:color w:val="auto"/>
        </w:rPr>
      </w:pPr>
      <m:oMathPara>
        <m:oMath>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ij</m:t>
              </m:r>
            </m:sub>
          </m:sSub>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   j=1,…, J-1</m:t>
          </m:r>
          <m:r>
            <m:rPr>
              <m:sty m:val="p"/>
            </m:rPr>
            <w:rPr>
              <w:rFonts w:ascii="Cambria Math" w:hAnsi="Cambria Math"/>
              <w:color w:val="auto"/>
            </w:rPr>
            <w:br/>
          </m:r>
        </m:oMath>
        <m:oMath>
          <m:r>
            <w:rPr>
              <w:rFonts w:ascii="Cambria Math" w:hAnsi="Cambria Math"/>
              <w:color w:val="auto"/>
            </w:rPr>
            <m:t>θ=10*cumsum</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r>
            <w:rPr>
              <w:rFonts w:ascii="Cambria Math" w:hAnsi="Cambria Math"/>
              <w:color w:val="auto"/>
            </w:rPr>
            <m:t>=dirichlet(1)</m:t>
          </m:r>
          <m:r>
            <w:del w:id="113" w:author="Xulong Wang" w:date="2018-02-05T18:32:00Z">
              <m:rPr>
                <m:sty m:val="p"/>
              </m:rPr>
              <w:rPr>
                <w:rFonts w:ascii="Cambria Math" w:hAnsi="Cambria Math"/>
                <w:color w:val="auto"/>
              </w:rPr>
              <w:br/>
            </w:del>
          </m:r>
        </m:oMath>
        <m:oMath>
          <m:r>
            <w:rPr>
              <w:rFonts w:ascii="Cambria Math" w:hAnsi="Cambria Math"/>
              <w:color w:val="auto"/>
            </w:rPr>
            <m:t>β ~ N</m:t>
          </m:r>
          <m:d>
            <m:dPr>
              <m:ctrlPr>
                <w:del w:id="114" w:author="Xulong Wang" w:date="2018-02-05T18:32:00Z">
                  <w:rPr>
                    <w:rFonts w:ascii="Cambria Math" w:hAnsi="Cambria Math"/>
                    <w:i/>
                    <w:color w:val="auto"/>
                  </w:rPr>
                </w:del>
              </m:ctrlPr>
            </m:dPr>
            <m:e>
              <m:r>
                <w:del w:id="115" w:author="Xulong Wang" w:date="2018-02-05T18:32:00Z">
                  <w:rPr>
                    <w:rFonts w:ascii="Cambria Math" w:hAnsi="Cambria Math"/>
                    <w:color w:val="auto"/>
                  </w:rPr>
                  <m:t>0, 1</m:t>
                </w:del>
              </m:r>
            </m:e>
          </m:d>
          <m:r>
            <w:del w:id="116" w:author="Xulong Wang" w:date="2018-02-05T18:32:00Z">
              <m:rPr>
                <m:sty m:val="p"/>
              </m:rPr>
              <w:rPr>
                <w:rFonts w:ascii="Cambria Math" w:hAnsi="Cambria Math"/>
                <w:color w:val="auto"/>
              </w:rPr>
              <w:br/>
            </w:del>
          </m:r>
        </m:oMath>
        <m:oMath>
          <m:sSub>
            <m:sSubPr>
              <m:ctrlPr>
                <w:del w:id="117" w:author="Xulong Wang" w:date="2018-02-05T18:32:00Z">
                  <w:rPr>
                    <w:rFonts w:ascii="Cambria Math" w:hAnsi="Cambria Math"/>
                    <w:i/>
                    <w:color w:val="auto"/>
                  </w:rPr>
                </w:del>
              </m:ctrlPr>
            </m:sSubPr>
            <m:e>
              <m:r>
                <w:del w:id="118" w:author="Xulong Wang" w:date="2018-02-05T18:32:00Z">
                  <w:rPr>
                    <w:rFonts w:ascii="Cambria Math" w:hAnsi="Cambria Math"/>
                    <w:color w:val="auto"/>
                  </w:rPr>
                  <m:t>β</m:t>
                </w:del>
              </m:r>
            </m:e>
            <m:sub>
              <m:r>
                <w:del w:id="119" w:author="Xulong Wang" w:date="2018-02-05T18:32:00Z">
                  <w:rPr>
                    <w:rFonts w:ascii="Cambria Math" w:hAnsi="Cambria Math"/>
                    <w:color w:val="auto"/>
                  </w:rPr>
                  <m:t>0</m:t>
                </w:del>
              </m:r>
            </m:sub>
          </m:sSub>
          <m:r>
            <w:del w:id="120" w:author="Xulong Wang" w:date="2018-02-05T18:32:00Z">
              <w:rPr>
                <w:rFonts w:ascii="Cambria Math" w:hAnsi="Cambria Math"/>
                <w:color w:val="auto"/>
              </w:rPr>
              <m:t>~ N</m:t>
            </w:del>
          </m:r>
          <m:d>
            <m:dPr>
              <m:ctrlPr>
                <w:del w:id="121" w:author="Xulong Wang" w:date="2018-02-05T18:32:00Z">
                  <w:rPr>
                    <w:rFonts w:ascii="Cambria Math" w:hAnsi="Cambria Math"/>
                    <w:i/>
                    <w:color w:val="auto"/>
                  </w:rPr>
                </w:del>
              </m:ctrlPr>
            </m:dPr>
            <m:e>
              <m:r>
                <w:del w:id="122" w:author="Xulong Wang" w:date="2018-02-05T18:32:00Z">
                  <w:rPr>
                    <w:rFonts w:ascii="Cambria Math" w:hAnsi="Cambria Math"/>
                    <w:color w:val="auto"/>
                  </w:rPr>
                  <m:t>0, 1</m:t>
                </w:del>
              </m:r>
            </m:e>
          </m:d>
          <m:r>
            <w:del w:id="123" w:author="Xulong Wang" w:date="2018-02-05T18:32:00Z">
              <m:rPr>
                <m:sty m:val="p"/>
              </m:rPr>
              <w:rPr>
                <w:rFonts w:ascii="Cambria Math" w:hAnsi="Cambria Math"/>
                <w:color w:val="auto"/>
              </w:rPr>
              <w:br/>
            </w:del>
          </m:r>
        </m:oMath>
        <m:oMath>
          <m:r>
            <w:rPr>
              <w:rFonts w:ascii="Cambria Math" w:hAnsi="Cambria Math"/>
              <w:color w:val="auto"/>
            </w:rPr>
            <m:t>u ~ mvN</m:t>
          </m:r>
          <m:d>
            <m:dPr>
              <m:ctrlPr>
                <w:del w:id="124" w:author="Xulong Wang" w:date="2018-02-05T18:32:00Z">
                  <w:rPr>
                    <w:rFonts w:ascii="Cambria Math" w:hAnsi="Cambria Math"/>
                    <w:i/>
                    <w:color w:val="auto"/>
                  </w:rPr>
                </w:del>
              </m:ctrlPr>
            </m:dPr>
            <m:e>
              <m:r>
                <w:del w:id="125" w:author="Xulong Wang" w:date="2018-02-05T18:32:00Z">
                  <w:rPr>
                    <w:rFonts w:ascii="Cambria Math" w:hAnsi="Cambria Math"/>
                    <w:color w:val="auto"/>
                  </w:rPr>
                  <m:t>0, σK</m:t>
                </w:del>
              </m:r>
            </m:e>
          </m:d>
          <m:r>
            <w:del w:id="126" w:author="Xulong Wang" w:date="2018-02-05T18:32:00Z">
              <m:rPr>
                <m:sty m:val="p"/>
              </m:rPr>
              <w:rPr>
                <w:rFonts w:ascii="Cambria Math" w:hAnsi="Cambria Math"/>
                <w:color w:val="auto"/>
              </w:rPr>
              <w:br/>
            </w:del>
          </m:r>
        </m:oMath>
        <m:oMath>
          <m:r>
            <w:rPr>
              <w:rFonts w:ascii="Cambria Math" w:hAnsi="Cambria Math"/>
              <w:color w:val="auto"/>
            </w:rPr>
            <m:t>σ ~ in</m:t>
          </m:r>
          <m:sSub>
            <m:sSubPr>
              <m:ctrlPr>
                <w:del w:id="127" w:author="Xulong Wang" w:date="2018-02-05T17:43:00Z">
                  <w:rPr>
                    <w:rFonts w:ascii="Cambria Math" w:hAnsi="Cambria Math"/>
                    <w:i/>
                    <w:color w:val="auto"/>
                  </w:rPr>
                </w:del>
              </m:ctrlPr>
            </m:sSubPr>
            <m:e>
              <m:r>
                <w:del w:id="128" w:author="Xulong Wang" w:date="2018-02-05T17:43:00Z">
                  <w:rPr>
                    <w:rFonts w:ascii="Cambria Math" w:hAnsi="Cambria Math"/>
                    <w:color w:val="auto"/>
                  </w:rPr>
                  <m:t>v</m:t>
                </w:del>
              </m:r>
            </m:e>
            <m:sub>
              <m:r>
                <w:del w:id="129" w:author="Xulong Wang" w:date="2018-02-05T17:43:00Z">
                  <w:rPr>
                    <w:rFonts w:ascii="Cambria Math" w:hAnsi="Cambria Math"/>
                    <w:color w:val="auto"/>
                  </w:rPr>
                  <m:t>gamma</m:t>
                </w:del>
              </m:r>
              <m:d>
                <m:dPr>
                  <m:ctrlPr>
                    <w:del w:id="130" w:author="Xulong Wang" w:date="2018-02-05T17:43:00Z">
                      <w:rPr>
                        <w:rFonts w:ascii="Cambria Math" w:hAnsi="Cambria Math"/>
                        <w:i/>
                        <w:color w:val="auto"/>
                      </w:rPr>
                    </w:del>
                  </m:ctrlPr>
                </m:dPr>
                <m:e>
                  <m:r>
                    <w:del w:id="131" w:author="Xulong Wang" w:date="2018-02-05T17:43:00Z">
                      <w:rPr>
                        <w:rFonts w:ascii="Cambria Math" w:hAnsi="Cambria Math"/>
                        <w:color w:val="auto"/>
                      </w:rPr>
                      <m:t>2, 1</m:t>
                    </w:del>
                  </m:r>
                </m:e>
              </m:d>
            </m:sub>
          </m:sSub>
        </m:oMath>
      </m:oMathPara>
    </w:p>
    <w:p w14:paraId="06696E29" w14:textId="77777777" w:rsidR="0079303C" w:rsidRDefault="0079303C" w:rsidP="00EF254E">
      <w:pPr>
        <w:pStyle w:val="Normal1"/>
        <w:spacing w:before="120" w:after="120" w:line="360" w:lineRule="auto"/>
        <w:rPr>
          <w:ins w:id="132" w:author="Xulong Wang" w:date="2018-02-05T18:32:00Z"/>
          <w:color w:val="auto"/>
        </w:rPr>
      </w:pPr>
    </w:p>
    <w:p w14:paraId="4AA3A4C9" w14:textId="59F15B02" w:rsidR="001D708C" w:rsidRPr="00700848" w:rsidRDefault="001D708C" w:rsidP="00EF254E">
      <w:pPr>
        <w:pStyle w:val="Normal1"/>
        <w:spacing w:before="120" w:after="120" w:line="360" w:lineRule="auto"/>
        <w:rPr>
          <w:color w:val="auto"/>
        </w:rPr>
      </w:pPr>
      <w:r w:rsidRPr="00700848">
        <w:rPr>
          <w:rFonts w:eastAsia="Times New Roman"/>
          <w:color w:val="auto"/>
        </w:rPr>
        <w:t>The cut point parameters (</w:t>
      </w:r>
      <m:oMath>
        <m:r>
          <w:rPr>
            <w:rFonts w:ascii="Cambria Math" w:hAnsi="Cambria Math"/>
            <w:color w:val="auto"/>
          </w:rPr>
          <m:t>θ</m:t>
        </m:r>
      </m:oMath>
      <w:r w:rsidRPr="00700848">
        <w:rPr>
          <w:rFonts w:eastAsia="Times New Roman"/>
          <w:color w:val="auto"/>
        </w:rPr>
        <w:t xml:space="preserve">) in ordered categorical models </w:t>
      </w:r>
      <w:r w:rsidR="00DA43B8" w:rsidRPr="00700848">
        <w:rPr>
          <w:rFonts w:eastAsia="Times New Roman"/>
          <w:color w:val="auto"/>
        </w:rPr>
        <w:t>comprise</w:t>
      </w:r>
      <w:r w:rsidRPr="00700848">
        <w:rPr>
          <w:rFonts w:eastAsia="Times New Roman"/>
          <w:color w:val="auto"/>
        </w:rPr>
        <w:t xml:space="preserve"> a vector of monotonically increasing real numbers. In our method, the increasing cut point vector was specified by the cumulative sum of a primitive parameter</w:t>
      </w:r>
      <w:r w:rsidR="00B60D5B" w:rsidRPr="00700848">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oMath>
      <w:r w:rsidRPr="00700848">
        <w:rPr>
          <w:rFonts w:eastAsia="Times New Roman"/>
          <w:color w:val="auto"/>
        </w:rPr>
        <w:t>, which itself is a random sample of Dirichlet distribution</w:t>
      </w:r>
      <w:r w:rsidR="00DA43B8" w:rsidRPr="00700848">
        <w:rPr>
          <w:rFonts w:eastAsia="Times New Roman"/>
          <w:color w:val="auto"/>
        </w:rPr>
        <w:t>,</w:t>
      </w:r>
      <w:r w:rsidRPr="00700848">
        <w:rPr>
          <w:rFonts w:eastAsia="Times New Roman"/>
          <w:color w:val="auto"/>
        </w:rPr>
        <w:t xml:space="preserve"> taking advantage of the fact that Dirichlet distribution samples are a vector of positive real numbers that always sum</w:t>
      </w:r>
      <w:r w:rsidR="00DA43B8" w:rsidRPr="00700848">
        <w:rPr>
          <w:rFonts w:eastAsia="Times New Roman"/>
          <w:color w:val="auto"/>
        </w:rPr>
        <w:t xml:space="preserve"> to</w:t>
      </w:r>
      <w:r w:rsidRPr="00700848">
        <w:rPr>
          <w:rFonts w:eastAsia="Times New Roman"/>
          <w:color w:val="auto"/>
        </w:rPr>
        <w:t xml:space="preserve"> 1.</w:t>
      </w:r>
    </w:p>
    <w:p w14:paraId="02F598A0" w14:textId="77777777" w:rsidR="00EF254E" w:rsidRPr="00700848" w:rsidRDefault="00EF254E" w:rsidP="002C24AB">
      <w:pPr>
        <w:pStyle w:val="Normal1"/>
        <w:spacing w:before="120" w:after="120" w:line="360" w:lineRule="auto"/>
        <w:outlineLvl w:val="0"/>
        <w:rPr>
          <w:i/>
          <w:color w:val="auto"/>
        </w:rPr>
      </w:pPr>
      <w:r w:rsidRPr="00700848">
        <w:rPr>
          <w:i/>
          <w:color w:val="auto"/>
        </w:rPr>
        <w:t>Modeling the prior information of variant effects</w:t>
      </w:r>
    </w:p>
    <w:p w14:paraId="22ECF14B" w14:textId="5A83F3C8" w:rsidR="00EF254E" w:rsidRPr="00700848" w:rsidRDefault="00EF254E" w:rsidP="00EF254E">
      <w:pPr>
        <w:pStyle w:val="Normal1"/>
        <w:spacing w:before="120" w:after="120" w:line="360" w:lineRule="auto"/>
        <w:rPr>
          <w:color w:val="auto"/>
        </w:rPr>
      </w:pPr>
      <w:r w:rsidRPr="00700848">
        <w:rPr>
          <w:color w:val="auto"/>
        </w:rPr>
        <w:t xml:space="preserve">To integrate prior information of variant effects, </w:t>
      </w:r>
      <w:r w:rsidRPr="00700848">
        <w:rPr>
          <w:i/>
          <w:color w:val="auto"/>
        </w:rPr>
        <w:t>Bayes-GLMM</w:t>
      </w:r>
      <w:r w:rsidRPr="00700848">
        <w:rPr>
          <w:color w:val="auto"/>
        </w:rPr>
        <w:t xml:space="preserve"> implemented an approach that allowed priors to only modulate information of the data under study. </w:t>
      </w:r>
      <w:r w:rsidR="00E00BFF" w:rsidRPr="00700848">
        <w:rPr>
          <w:color w:val="auto"/>
        </w:rPr>
        <w:t xml:space="preserve">In this method, </w:t>
      </w:r>
      <w:r w:rsidR="00DA43B8" w:rsidRPr="00700848">
        <w:rPr>
          <w:color w:val="auto"/>
        </w:rPr>
        <w:t xml:space="preserve">the </w:t>
      </w:r>
      <w:r w:rsidR="00E00BFF" w:rsidRPr="00700848">
        <w:rPr>
          <w:color w:val="auto"/>
        </w:rPr>
        <w:t>prior distribution of variant effect was modeled by a hierarchical model,</w:t>
      </w:r>
      <w:ins w:id="133" w:author="Xulong Wang" w:date="2018-02-05T18:38:00Z">
        <w:r w:rsidR="00C77831">
          <w:rPr>
            <w:color w:val="auto"/>
          </w:rPr>
          <w:t xml:space="preserve"> </w:t>
        </w:r>
      </w:ins>
      <m:oMath>
        <m:r>
          <w:ins w:id="134" w:author="Xulong Wang" w:date="2018-02-05T18:37:00Z">
            <w:rPr>
              <w:rFonts w:ascii="Cambria Math" w:hAnsi="Cambria Math"/>
              <w:color w:val="auto"/>
            </w:rPr>
            <m:t xml:space="preserve"> </m:t>
          </w:ins>
        </m:r>
        <m:sSub>
          <m:sSubPr>
            <m:ctrlPr>
              <w:ins w:id="135" w:author="Xulong Wang" w:date="2018-02-05T18:37:00Z">
                <w:rPr>
                  <w:rFonts w:ascii="Cambria Math" w:hAnsi="Cambria Math"/>
                  <w:i/>
                  <w:color w:val="auto"/>
                </w:rPr>
              </w:ins>
            </m:ctrlPr>
          </m:sSubPr>
          <m:e>
            <m:r>
              <w:ins w:id="136" w:author="Xulong Wang" w:date="2018-02-05T18:37:00Z">
                <w:rPr>
                  <w:rFonts w:ascii="Cambria Math" w:hAnsi="Cambria Math"/>
                  <w:color w:val="auto"/>
                </w:rPr>
                <m:t>β</m:t>
              </w:ins>
            </m:r>
          </m:e>
          <m:sub>
            <m:r>
              <w:ins w:id="137" w:author="Xulong Wang" w:date="2018-02-05T18:37:00Z">
                <w:rPr>
                  <w:rFonts w:ascii="Cambria Math" w:hAnsi="Cambria Math"/>
                  <w:color w:val="auto"/>
                </w:rPr>
                <m:t xml:space="preserve">0 </m:t>
              </w:ins>
            </m:r>
          </m:sub>
        </m:sSub>
        <m:r>
          <w:ins w:id="138" w:author="Xulong Wang" w:date="2018-02-05T18:37:00Z">
            <w:rPr>
              <w:rFonts w:ascii="Cambria Math" w:hAnsi="Cambria Math"/>
              <w:color w:val="auto"/>
            </w:rPr>
            <m:t>~ N</m:t>
          </w:ins>
        </m:r>
        <m:d>
          <m:dPr>
            <m:ctrlPr>
              <w:ins w:id="139" w:author="Xulong Wang" w:date="2018-02-05T18:37:00Z">
                <w:rPr>
                  <w:rFonts w:ascii="Cambria Math" w:hAnsi="Cambria Math"/>
                  <w:i/>
                  <w:color w:val="auto"/>
                </w:rPr>
              </w:ins>
            </m:ctrlPr>
          </m:dPr>
          <m:e>
            <m:r>
              <w:ins w:id="140" w:author="Xulong Wang" w:date="2018-02-05T18:37:00Z">
                <w:rPr>
                  <w:rFonts w:ascii="Cambria Math" w:hAnsi="Cambria Math"/>
                  <w:color w:val="auto"/>
                </w:rPr>
                <m:t>t*</m:t>
              </w:ins>
            </m:r>
            <m:sSub>
              <m:sSubPr>
                <m:ctrlPr>
                  <w:ins w:id="141" w:author="Xulong Wang" w:date="2018-02-05T18:37:00Z">
                    <w:rPr>
                      <w:rFonts w:ascii="Cambria Math" w:hAnsi="Cambria Math"/>
                      <w:i/>
                      <w:color w:val="auto"/>
                    </w:rPr>
                  </w:ins>
                </m:ctrlPr>
              </m:sSubPr>
              <m:e>
                <m:r>
                  <w:ins w:id="142" w:author="Xulong Wang" w:date="2018-02-05T18:37:00Z">
                    <w:rPr>
                      <w:rFonts w:ascii="Cambria Math" w:hAnsi="Cambria Math"/>
                      <w:color w:val="auto"/>
                    </w:rPr>
                    <m:t>σ</m:t>
                  </w:ins>
                </m:r>
              </m:e>
              <m:sub>
                <m:r>
                  <w:ins w:id="143" w:author="Xulong Wang" w:date="2018-02-05T18:37:00Z">
                    <w:rPr>
                      <w:rFonts w:ascii="Cambria Math" w:hAnsi="Cambria Math"/>
                      <w:color w:val="auto"/>
                    </w:rPr>
                    <m:t>0</m:t>
                  </w:ins>
                </m:r>
              </m:sub>
            </m:sSub>
            <m:r>
              <w:ins w:id="144" w:author="Xulong Wang" w:date="2018-02-05T18:37:00Z">
                <w:rPr>
                  <w:rFonts w:ascii="Cambria Math" w:hAnsi="Cambria Math"/>
                  <w:color w:val="auto"/>
                </w:rPr>
                <m:t xml:space="preserve">, </m:t>
              </w:ins>
            </m:r>
            <m:sSubSup>
              <m:sSubSupPr>
                <m:ctrlPr>
                  <w:ins w:id="145" w:author="Xulong Wang" w:date="2018-02-05T18:37:00Z">
                    <w:rPr>
                      <w:rFonts w:ascii="Cambria Math" w:hAnsi="Cambria Math"/>
                      <w:i/>
                      <w:color w:val="auto"/>
                    </w:rPr>
                  </w:ins>
                </m:ctrlPr>
              </m:sSubSupPr>
              <m:e>
                <m:r>
                  <w:ins w:id="146" w:author="Xulong Wang" w:date="2018-02-05T18:37:00Z">
                    <m:rPr>
                      <m:sty m:val="p"/>
                    </m:rPr>
                    <w:rPr>
                      <w:rFonts w:ascii="Cambria Math" w:hAnsi="Cambria Math"/>
                    </w:rPr>
                    <w:sym w:font="Symbol" w:char="F073"/>
                  </w:ins>
                </m:r>
              </m:e>
              <m:sub>
                <m:r>
                  <w:ins w:id="147" w:author="Xulong Wang" w:date="2018-02-05T18:37:00Z">
                    <w:rPr>
                      <w:rFonts w:ascii="Cambria Math" w:hAnsi="Cambria Math"/>
                      <w:color w:val="auto"/>
                    </w:rPr>
                    <m:t>0</m:t>
                  </w:ins>
                </m:r>
              </m:sub>
              <m:sup>
                <m:r>
                  <w:ins w:id="148" w:author="Xulong Wang" w:date="2018-02-05T18:37:00Z">
                    <w:rPr>
                      <w:rFonts w:ascii="Cambria Math" w:hAnsi="Cambria Math"/>
                      <w:color w:val="auto"/>
                    </w:rPr>
                    <m:t>2</m:t>
                  </w:ins>
                </m:r>
              </m:sup>
            </m:sSubSup>
          </m:e>
        </m:d>
      </m:oMath>
      <w:del w:id="149" w:author="Xulong Wang" w:date="2018-02-05T18:37:00Z">
        <w:r w:rsidR="00E00BFF" w:rsidRPr="00700848" w:rsidDel="00C77831">
          <w:rPr>
            <w:color w:val="auto"/>
          </w:rPr>
          <w:delText xml:space="preserve"> </w:delText>
        </w:r>
        <m:oMath>
          <m:sSub>
            <m:sSubPr>
              <m:ctrlPr>
                <w:rPr>
                  <w:rFonts w:ascii="Cambria Math" w:eastAsia="Times New Roman" w:hAnsi="Cambria Math"/>
                  <w:color w:val="auto"/>
                </w:rPr>
              </m:ctrlPr>
            </m:sSubPr>
            <m:e>
              <m:r>
                <m:rPr>
                  <m:sty m:val="p"/>
                </m:rPr>
                <w:rPr>
                  <w:rFonts w:ascii="Cambria Math" w:eastAsia="Times New Roman" w:hAnsi="Cambria Math"/>
                  <w:color w:val="auto"/>
                </w:rPr>
                <m:t>β</m:t>
              </m:r>
            </m:e>
            <m:sub>
              <m:r>
                <m:rPr>
                  <m:sty m:val="p"/>
                </m:rPr>
                <w:rPr>
                  <w:rFonts w:ascii="Cambria Math" w:eastAsia="Times New Roman" w:hAnsi="Cambria Math"/>
                  <w:color w:val="auto"/>
                </w:rPr>
                <m:t>0</m:t>
              </m:r>
            </m:sub>
          </m:sSub>
        </m:oMath>
        <w:r w:rsidR="00E00BFF" w:rsidRPr="00700848" w:rsidDel="00C77831">
          <w:rPr>
            <w:rFonts w:eastAsia="Times New Roman"/>
            <w:color w:val="auto"/>
          </w:rPr>
          <w:delText xml:space="preserve"> ~ </w:delText>
        </w:r>
        <m:oMath>
          <m:r>
            <m:rPr>
              <m:sty m:val="p"/>
            </m:rPr>
            <w:rPr>
              <w:rFonts w:ascii="Cambria Math" w:eastAsia="Times New Roman" w:hAnsi="Cambria Math"/>
              <w:color w:val="auto"/>
            </w:rPr>
            <m:t xml:space="preserve">N(t*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 xml:space="preserve">,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m:t>
          </m:r>
        </m:oMath>
      </w:del>
      <w:r w:rsidR="00E00BFF" w:rsidRPr="00700848">
        <w:rPr>
          <w:rFonts w:eastAsia="Times New Roman"/>
          <w:color w:val="auto"/>
        </w:rPr>
        <w:t>,</w:t>
      </w:r>
      <w:r w:rsidR="00E00BFF" w:rsidRPr="00700848">
        <w:rPr>
          <w:color w:val="auto"/>
        </w:rPr>
        <w:t xml:space="preserve"> in which t represented prior information of the given variant and </w:t>
      </w:r>
      <m:oMath>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oMath>
      <w:r w:rsidR="00E00BFF" w:rsidRPr="00E63085">
        <w:rPr>
          <w:rFonts w:eastAsia="MS Mincho"/>
          <w:color w:val="auto"/>
        </w:rPr>
        <w:t xml:space="preserve"> the standard deviation of the Gaussian model</w:t>
      </w:r>
      <w:r w:rsidR="00E00BFF" w:rsidRPr="00700848">
        <w:rPr>
          <w:color w:val="auto"/>
        </w:rPr>
        <w:t>.</w:t>
      </w:r>
      <w:r w:rsidR="00E00BFF" w:rsidRPr="00700848">
        <w:rPr>
          <w:i/>
          <w:color w:val="auto"/>
        </w:rPr>
        <w:t xml:space="preserve"> </w:t>
      </w:r>
      <w:r w:rsidRPr="00700848">
        <w:rPr>
          <w:i/>
          <w:color w:val="auto"/>
        </w:rPr>
        <w:t xml:space="preserve">t </w:t>
      </w:r>
      <w:r w:rsidRPr="00700848">
        <w:rPr>
          <w:color w:val="auto"/>
        </w:rPr>
        <w:t xml:space="preserve">was further modeled by a normal distribution with expected mean the standardized effect size </w:t>
      </w:r>
      <w:r w:rsidRPr="00700848">
        <w:rPr>
          <w:i/>
          <w:color w:val="auto"/>
        </w:rPr>
        <w:t>prior</w:t>
      </w:r>
      <w:r w:rsidRPr="00700848">
        <w:rPr>
          <w:color w:val="auto"/>
        </w:rPr>
        <w:t xml:space="preserve"> and unit deviation. The variable </w:t>
      </w:r>
      <w:r w:rsidRPr="00700848">
        <w:rPr>
          <w:i/>
          <w:color w:val="auto"/>
        </w:rPr>
        <w:t>prior</w:t>
      </w:r>
      <w:r w:rsidRPr="00700848">
        <w:rPr>
          <w:color w:val="auto"/>
        </w:rPr>
        <w:t xml:space="preserve"> was defined by the variant's prior effect </w:t>
      </w:r>
      <w:r w:rsidRPr="00700848">
        <w:rPr>
          <w:color w:val="auto"/>
        </w:rPr>
        <w:lastRenderedPageBreak/>
        <w:t xml:space="preserve">size divided by its standard error, which was often reported in published GWAS summary statistics. A standard normal, </w:t>
      </w:r>
      <w:r w:rsidRPr="00700848">
        <w:rPr>
          <w:i/>
          <w:color w:val="auto"/>
        </w:rPr>
        <w:t>N(0, 1)</w:t>
      </w:r>
      <w:r w:rsidRPr="00700848">
        <w:rPr>
          <w:color w:val="auto"/>
        </w:rPr>
        <w:t>, was used for β</w:t>
      </w:r>
      <w:r w:rsidRPr="00700848">
        <w:rPr>
          <w:color w:val="auto"/>
          <w:vertAlign w:val="subscript"/>
        </w:rPr>
        <w:t>0</w:t>
      </w:r>
      <w:r w:rsidRPr="00700848">
        <w:rPr>
          <w:color w:val="auto"/>
        </w:rPr>
        <w:t xml:space="preserve"> of variants with no known effects. </w:t>
      </w:r>
    </w:p>
    <w:p w14:paraId="76F18271" w14:textId="1EA30408" w:rsidR="00EF254E" w:rsidRPr="00700848" w:rsidRDefault="009427D1"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 xml:space="preserve">0 </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m:t>
              </m:r>
              <m:sSubSup>
                <m:sSubSupPr>
                  <m:ctrlPr>
                    <w:ins w:id="150" w:author="Xulong Wang" w:date="2018-02-05T17:47:00Z">
                      <w:rPr>
                        <w:rFonts w:ascii="Cambria Math" w:hAnsi="Cambria Math"/>
                        <w:i/>
                        <w:color w:val="auto"/>
                      </w:rPr>
                    </w:ins>
                  </m:ctrlPr>
                </m:sSubSupPr>
                <m:e>
                  <m:r>
                    <w:ins w:id="151" w:author="Xulong Wang" w:date="2018-02-05T17:51:00Z">
                      <m:rPr>
                        <m:sty m:val="p"/>
                      </m:rPr>
                      <w:rPr>
                        <w:rFonts w:ascii="Cambria Math" w:hAnsi="Cambria Math"/>
                      </w:rPr>
                      <w:sym w:font="Symbol" w:char="F073"/>
                    </w:ins>
                  </m:r>
                </m:e>
                <m:sub>
                  <m:r>
                    <w:ins w:id="152" w:author="Xulong Wang" w:date="2018-02-05T17:47:00Z">
                      <w:rPr>
                        <w:rFonts w:ascii="Cambria Math" w:hAnsi="Cambria Math"/>
                        <w:color w:val="auto"/>
                      </w:rPr>
                      <m:t>0</m:t>
                    </w:ins>
                  </m:r>
                </m:sub>
                <m:sup>
                  <m:r>
                    <w:ins w:id="153" w:author="Xulong Wang" w:date="2018-02-05T17:47:00Z">
                      <w:rPr>
                        <w:rFonts w:ascii="Cambria Math" w:hAnsi="Cambria Math"/>
                        <w:color w:val="auto"/>
                      </w:rPr>
                      <m:t>2</m:t>
                    </w:ins>
                  </m:r>
                </m:sup>
              </m:sSubSup>
              <m:sSub>
                <m:sSubPr>
                  <m:ctrlPr>
                    <w:del w:id="154" w:author="Xulong Wang" w:date="2018-02-05T17:47:00Z">
                      <w:rPr>
                        <w:rFonts w:ascii="Cambria Math" w:hAnsi="Cambria Math"/>
                        <w:i/>
                        <w:color w:val="auto"/>
                      </w:rPr>
                    </w:del>
                  </m:ctrlPr>
                </m:sSubPr>
                <m:e>
                  <m:r>
                    <w:del w:id="155" w:author="Xulong Wang" w:date="2018-02-05T17:47:00Z">
                      <w:rPr>
                        <w:rFonts w:ascii="Cambria Math" w:hAnsi="Cambria Math"/>
                        <w:color w:val="auto"/>
                      </w:rPr>
                      <m:t>σ</m:t>
                    </w:del>
                  </m:r>
                </m:e>
                <m:sub>
                  <m:r>
                    <w:del w:id="156" w:author="Xulong Wang" w:date="2018-02-05T17:47:00Z">
                      <w:rPr>
                        <w:rFonts w:ascii="Cambria Math" w:hAnsi="Cambria Math"/>
                        <w:color w:val="auto"/>
                      </w:rPr>
                      <m:t>0</m:t>
                    </w:del>
                  </m:r>
                </m:sub>
              </m:sSub>
            </m:e>
          </m:d>
          <m:r>
            <m:rPr>
              <m:sty m:val="p"/>
            </m:rPr>
            <w:rPr>
              <w:rFonts w:ascii="Cambria Math" w:hAnsi="Cambria Math"/>
              <w:color w:val="auto"/>
            </w:rPr>
            <w:br/>
          </m:r>
        </m:oMath>
        <m:oMath>
          <m:r>
            <w:rPr>
              <w:rFonts w:ascii="Cambria Math" w:hAnsi="Cambria Math"/>
              <w:color w:val="auto"/>
            </w:rPr>
            <m:t>t ~ N</m:t>
          </m:r>
          <m:d>
            <m:dPr>
              <m:ctrlPr>
                <w:rPr>
                  <w:rFonts w:ascii="Cambria Math" w:hAnsi="Cambria Math"/>
                  <w:i/>
                  <w:color w:val="auto"/>
                </w:rPr>
              </m:ctrlPr>
            </m:dPr>
            <m:e>
              <m:r>
                <w:rPr>
                  <w:rFonts w:ascii="Cambria Math" w:hAnsi="Cambria Math"/>
                  <w:color w:val="auto"/>
                </w:rPr>
                <m:t>prior,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2A2622BC" w14:textId="77777777" w:rsidR="00EF254E" w:rsidRPr="00700848" w:rsidRDefault="00EF254E" w:rsidP="00EF254E">
      <w:pPr>
        <w:pStyle w:val="Normal1"/>
        <w:spacing w:before="120" w:after="120" w:line="360" w:lineRule="auto"/>
        <w:rPr>
          <w:color w:val="auto"/>
        </w:rPr>
      </w:pPr>
      <w:r w:rsidRPr="00700848">
        <w:rPr>
          <w:color w:val="auto"/>
        </w:rPr>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140F5F8A" w14:textId="77777777" w:rsidR="00EF254E" w:rsidRPr="00700848" w:rsidRDefault="00EF254E" w:rsidP="002C24AB">
      <w:pPr>
        <w:pStyle w:val="Normal1"/>
        <w:spacing w:before="120" w:after="120" w:line="360" w:lineRule="auto"/>
        <w:outlineLvl w:val="0"/>
        <w:rPr>
          <w:b/>
          <w:color w:val="auto"/>
        </w:rPr>
      </w:pPr>
      <w:r w:rsidRPr="00700848">
        <w:rPr>
          <w:b/>
          <w:color w:val="auto"/>
        </w:rPr>
        <w:t>Model estimations</w:t>
      </w:r>
    </w:p>
    <w:p w14:paraId="2CD0F16C" w14:textId="462D1932" w:rsidR="00EF254E" w:rsidRPr="00700848" w:rsidRDefault="00EF254E" w:rsidP="0098141B">
      <w:pPr>
        <w:spacing w:line="360" w:lineRule="auto"/>
        <w:rPr>
          <w:rFonts w:eastAsia="Times New Roman"/>
          <w:i/>
          <w:color w:val="auto"/>
          <w:sz w:val="21"/>
        </w:rPr>
      </w:pPr>
      <w:r w:rsidRPr="00700848">
        <w:rPr>
          <w:color w:val="auto"/>
        </w:rPr>
        <w:t xml:space="preserve">Our models were built under Stan, which provides a flexible and efficient programming environment for statistical modeling. Inherited from Stan, </w:t>
      </w:r>
      <w:r w:rsidRPr="00700848">
        <w:rPr>
          <w:i/>
          <w:color w:val="auto"/>
        </w:rPr>
        <w:t>Bayes-GLMM</w:t>
      </w:r>
      <w:r w:rsidRPr="00700848">
        <w:rPr>
          <w:color w:val="auto"/>
        </w:rPr>
        <w:t xml:space="preserve"> supported two methods for parameter estimation</w:t>
      </w:r>
      <w:r w:rsidR="00EC4F59" w:rsidRPr="00700848">
        <w:rPr>
          <w:color w:val="auto"/>
        </w:rPr>
        <w:t xml:space="preserve">: </w:t>
      </w:r>
      <w:r w:rsidR="00EC4F59" w:rsidRPr="00700848">
        <w:rPr>
          <w:rFonts w:eastAsia="Times New Roman"/>
          <w:color w:val="auto"/>
        </w:rPr>
        <w:t>limited-memory Broyden-Fletcher-Goldfarb-Shanno</w:t>
      </w:r>
      <w:r w:rsidR="00EC4F59" w:rsidRPr="00700848">
        <w:rPr>
          <w:color w:val="auto"/>
        </w:rPr>
        <w:t xml:space="preserve"> (</w:t>
      </w:r>
      <w:r w:rsidRPr="00700848">
        <w:rPr>
          <w:color w:val="auto"/>
        </w:rPr>
        <w:t>L-BFGS</w:t>
      </w:r>
      <w:r w:rsidR="00EC4F59" w:rsidRPr="00700848">
        <w:rPr>
          <w:color w:val="auto"/>
        </w:rPr>
        <w:t>)</w:t>
      </w:r>
      <w:r w:rsidRPr="00700848">
        <w:rPr>
          <w:color w:val="auto"/>
        </w:rPr>
        <w:t xml:space="preserve"> maximal likelihood estimation (MLE)</w:t>
      </w:r>
      <w:r w:rsidR="00EC4F59" w:rsidRPr="00700848">
        <w:rPr>
          <w:color w:val="auto"/>
        </w:rPr>
        <w:t>,</w:t>
      </w:r>
      <w:r w:rsidRPr="00700848">
        <w:rPr>
          <w:color w:val="auto"/>
        </w:rPr>
        <w:t xml:space="preserve"> and Hamilton Markov chain Monte Carlo (HMC) sampling. </w:t>
      </w:r>
      <w:r w:rsidR="00E00BFF" w:rsidRPr="00700848">
        <w:rPr>
          <w:rFonts w:eastAsia="Times New Roman"/>
          <w:color w:val="auto"/>
        </w:rPr>
        <w:t>L-BFGS is in the family of quasi-Newton methods that approximates the original BFGS algorithm using a limited amount of computer memory</w:t>
      </w:r>
      <w:r w:rsidR="006350B2" w:rsidRPr="00700848">
        <w:rPr>
          <w:rFonts w:eastAsia="Times New Roman"/>
          <w:color w:val="auto"/>
        </w:rPr>
        <w:t xml:space="preserve">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&lt;EndNote&gt;&lt;Cite&gt;&lt;Author&gt;Nocedal&lt;/Author&gt;&lt;Year&gt;2006&lt;/Year&gt;&lt;RecNum&gt;49&lt;/RecNum&gt;&lt;DisplayText&gt;[29]&lt;/DisplayText&gt;&lt;record&gt;&lt;rec-number&gt;49&lt;/rec-number&gt;&lt;foreign-keys&gt;&lt;key app="EN" db-id="awwdffrdje5raye0fa9xev9122vt52055x5r"&gt;49&lt;/key&gt;&lt;/foreign-keys&gt;&lt;ref-type name="Book"&gt;6&lt;/ref-type&gt;&lt;contributors&gt;&lt;authors&gt;&lt;author&gt;Nocedal, J.&lt;/author&gt;&lt;author&gt;Wright, S. J&lt;/author&gt;&lt;/authors&gt;&lt;/contributors&gt;&lt;titles&gt;&lt;title&gt;Numerical Optimization&lt;/title&gt;&lt;secondary-title&gt;Springer Series in Operations Research and Financial Engineering &lt;/secondary-title&gt;&lt;/titles&gt;&lt;edition&gt;Second Edition&lt;/edition&gt;&lt;dates&gt;&lt;year&gt;2006&lt;/year&gt;&lt;/dates&gt;&lt;pub-location&gt;New York, NY&lt;/pub-location&gt;&lt;publisher&gt;Springer-Verlag&lt;/publisher&gt;&lt;isbn&gt;978-0-387-30303-1&lt;/isbn&gt;&lt;urls&gt;&lt;/urls&gt;&lt;electronic-resource-num&gt;https://doi.org/10.1007/978-0-387-40065-5&lt;/electronic-resource-num&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29" w:tooltip="Nocedal, 2006 #49" w:history="1">
        <w:r w:rsidR="0007269B" w:rsidRPr="00700848">
          <w:rPr>
            <w:rFonts w:eastAsia="Times New Roman"/>
            <w:noProof/>
            <w:color w:val="auto"/>
          </w:rPr>
          <w:t>29</w:t>
        </w:r>
      </w:hyperlink>
      <w:r w:rsidR="007B1587" w:rsidRPr="00700848">
        <w:rPr>
          <w:rFonts w:eastAsia="Times New Roman"/>
          <w:noProof/>
          <w:color w:val="auto"/>
        </w:rPr>
        <w:t>]</w:t>
      </w:r>
      <w:r w:rsidR="007B1587" w:rsidRPr="00700848">
        <w:rPr>
          <w:rFonts w:eastAsia="Times New Roman"/>
          <w:color w:val="auto"/>
        </w:rPr>
        <w:fldChar w:fldCharType="end"/>
      </w:r>
      <w:r w:rsidR="00E00BFF" w:rsidRPr="00700848">
        <w:rPr>
          <w:rFonts w:eastAsia="Times New Roman"/>
          <w:color w:val="auto"/>
        </w:rPr>
        <w:t>.</w:t>
      </w:r>
      <w:r w:rsidR="00E00BFF" w:rsidRPr="00700848">
        <w:rPr>
          <w:rFonts w:eastAsia="Times New Roman"/>
          <w:i/>
          <w:color w:val="auto"/>
        </w:rPr>
        <w:t xml:space="preserve"> </w:t>
      </w:r>
      <w:r w:rsidRPr="00700848">
        <w:rPr>
          <w:color w:val="auto"/>
        </w:rPr>
        <w:t>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00848">
        <w:rPr>
          <w:color w:val="auto"/>
          <w:vertAlign w:val="subscript"/>
        </w:rPr>
        <w:t>0</w:t>
      </w:r>
      <w:r w:rsidRPr="00700848">
        <w:rPr>
          <w:color w:val="auto"/>
        </w:rPr>
        <w:t xml:space="preserve"> can be accessed by combing β</w:t>
      </w:r>
      <w:r w:rsidRPr="00700848">
        <w:rPr>
          <w:color w:val="auto"/>
          <w:vertAlign w:val="subscript"/>
        </w:rPr>
        <w:t>0</w:t>
      </w:r>
      <w:r w:rsidRPr="00700848">
        <w:rPr>
          <w:color w:val="auto"/>
        </w:rPr>
        <w:t xml:space="preserve"> and its standard error </w:t>
      </w:r>
      <w:r w:rsidRPr="00700848">
        <w:rPr>
          <w:i/>
          <w:color w:val="auto"/>
        </w:rPr>
        <w:t>SE(β</w:t>
      </w:r>
      <w:r w:rsidRPr="00700848">
        <w:rPr>
          <w:i/>
          <w:color w:val="auto"/>
          <w:vertAlign w:val="subscript"/>
        </w:rPr>
        <w:t>0</w:t>
      </w:r>
      <w:r w:rsidRPr="00700848">
        <w:rPr>
          <w:i/>
          <w:color w:val="auto"/>
        </w:rPr>
        <w:t>).</w:t>
      </w:r>
      <w:r w:rsidRPr="00700848">
        <w:rPr>
          <w:color w:val="auto"/>
        </w:rPr>
        <w:t xml:space="preserve"> Standard errors of MLE were computed as the inverse of the square root of the diagonal elements of the observed Fisher information matrix </w:t>
      </w:r>
      <w:r w:rsidRPr="00700848">
        <w:rPr>
          <w:color w:val="auto"/>
        </w:rPr>
        <w:fldChar w:fldCharType="begin"/>
      </w:r>
      <w:r w:rsidR="007B1587" w:rsidRPr="00700848">
        <w:rPr>
          <w:color w:val="auto"/>
        </w:rPr>
        <w:instrText xml:space="preserve"> ADDIN EN.CITE &lt;EndNote&gt;&lt;Cite&gt;&lt;Author&gt;Pawitan&lt;/Author&gt;&lt;Year&gt;2001&lt;/Year&gt;&lt;RecNum&gt;42&lt;/RecNum&gt;&lt;DisplayText&gt;[30]&lt;/DisplayText&gt;&lt;record&gt;&lt;rec-number&gt;42&lt;/rec-number&gt;&lt;foreign-keys&gt;&lt;key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00848">
        <w:rPr>
          <w:color w:val="auto"/>
        </w:rPr>
        <w:fldChar w:fldCharType="separate"/>
      </w:r>
      <w:r w:rsidR="007B1587" w:rsidRPr="00700848">
        <w:rPr>
          <w:noProof/>
          <w:color w:val="auto"/>
        </w:rPr>
        <w:t>[</w:t>
      </w:r>
      <w:hyperlink w:anchor="_ENREF_30" w:tooltip="Pawitan, 2001 #42" w:history="1">
        <w:r w:rsidR="0007269B" w:rsidRPr="00700848">
          <w:rPr>
            <w:noProof/>
            <w:color w:val="auto"/>
          </w:rPr>
          <w:t>30</w:t>
        </w:r>
      </w:hyperlink>
      <w:r w:rsidR="007B1587" w:rsidRPr="00700848">
        <w:rPr>
          <w:noProof/>
          <w:color w:val="auto"/>
        </w:rPr>
        <w:t>]</w:t>
      </w:r>
      <w:r w:rsidRPr="00700848">
        <w:rPr>
          <w:color w:val="auto"/>
        </w:rPr>
        <w:fldChar w:fldCharType="end"/>
      </w:r>
      <w:r w:rsidRPr="00700848">
        <w:rPr>
          <w:color w:val="auto"/>
        </w:rPr>
        <w:t xml:space="preserve">. A standardized </w:t>
      </w:r>
      <w:r w:rsidRPr="00700848">
        <w:rPr>
          <w:i/>
          <w:color w:val="auto"/>
        </w:rPr>
        <w:t>z</w:t>
      </w:r>
      <w:r w:rsidRPr="00700848">
        <w:rPr>
          <w:color w:val="auto"/>
        </w:rPr>
        <w:t xml:space="preserve"> value was computed as β</w:t>
      </w:r>
      <w:r w:rsidRPr="00700848">
        <w:rPr>
          <w:color w:val="auto"/>
          <w:vertAlign w:val="subscript"/>
        </w:rPr>
        <w:t>0</w:t>
      </w:r>
      <w:r w:rsidRPr="00700848">
        <w:rPr>
          <w:i/>
          <w:color w:val="auto"/>
        </w:rPr>
        <w:t xml:space="preserve"> / SE(β</w:t>
      </w:r>
      <w:r w:rsidRPr="00700848">
        <w:rPr>
          <w:i/>
          <w:color w:val="auto"/>
          <w:vertAlign w:val="subscript"/>
        </w:rPr>
        <w:t>0</w:t>
      </w:r>
      <w:r w:rsidRPr="00700848">
        <w:rPr>
          <w:i/>
          <w:color w:val="auto"/>
        </w:rPr>
        <w:t>)</w:t>
      </w:r>
      <w:r w:rsidRPr="00700848">
        <w:rPr>
          <w:color w:val="auto"/>
        </w:rPr>
        <w:t>, which led to a P-value that quantified the probability of obtaining the β</w:t>
      </w:r>
      <w:r w:rsidRPr="00700848">
        <w:rPr>
          <w:color w:val="auto"/>
          <w:vertAlign w:val="subscript"/>
        </w:rPr>
        <w:t>0</w:t>
      </w:r>
      <w:r w:rsidRPr="00700848">
        <w:rPr>
          <w:color w:val="auto"/>
        </w:rPr>
        <w:t xml:space="preserve"> by chance.</w:t>
      </w:r>
      <w:r w:rsidRPr="00700848">
        <w:rPr>
          <w:color w:val="auto"/>
        </w:rPr>
        <w:br/>
      </w:r>
      <m:oMathPara>
        <m:oMath>
          <m:r>
            <w:rPr>
              <w:rFonts w:ascii="Cambria Math" w:hAnsi="Cambria Math"/>
              <w:color w:val="auto"/>
            </w:rPr>
            <m:t>SE</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rad>
                <m:radPr>
                  <m:degHide m:val="1"/>
                  <m:ctrlPr>
                    <w:rPr>
                      <w:rFonts w:ascii="Cambria Math" w:hAnsi="Cambria Math"/>
                      <w:i/>
                      <w:color w:val="auto"/>
                    </w:rPr>
                  </m:ctrlPr>
                </m:radPr>
                <m:deg/>
                <m:e>
                  <m:r>
                    <w:rPr>
                      <w:rFonts w:ascii="Cambria Math" w:hAnsi="Cambria Math"/>
                      <w:color w:val="auto"/>
                    </w:rPr>
                    <m:t>I</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e>
              </m:rad>
            </m:den>
          </m:f>
          <m:r>
            <w:rPr>
              <w:rFonts w:ascii="Cambria Math" w:hAnsi="Cambria Math"/>
              <w:color w:val="auto"/>
            </w:rPr>
            <m:t xml:space="preserve"> </m:t>
          </m:r>
          <m:r>
            <m:rPr>
              <m:sty m:val="p"/>
            </m:rPr>
            <w:rPr>
              <w:rFonts w:ascii="Cambria Math" w:hAnsi="Cambria Math"/>
              <w:color w:val="auto"/>
            </w:rPr>
            <w:br/>
          </m:r>
        </m:oMath>
        <m:oMath>
          <m:r>
            <w:rPr>
              <w:rFonts w:ascii="Cambria Math" w:hAnsi="Cambria Math"/>
              <w:color w:val="auto"/>
            </w:rPr>
            <m:t>I</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 </m:t>
          </m:r>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d</m:t>
                  </m:r>
                </m:e>
                <m:sup>
                  <m:r>
                    <w:rPr>
                      <w:rFonts w:ascii="Cambria Math" w:hAnsi="Cambria Math"/>
                      <w:color w:val="auto"/>
                    </w:rPr>
                    <m:t>2</m:t>
                  </m:r>
                </m:sup>
              </m:sSup>
            </m:num>
            <m:den>
              <m:r>
                <w:rPr>
                  <w:rFonts w:ascii="Cambria Math" w:hAnsi="Cambria Math"/>
                  <w:color w:val="auto"/>
                </w:rPr>
                <m:t>d</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den>
          </m:f>
          <m:r>
            <w:rPr>
              <w:rFonts w:ascii="Cambria Math" w:hAnsi="Cambria Math"/>
              <w:color w:val="auto"/>
            </w:rPr>
            <m:t>l</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1≤i, j≤p</m:t>
          </m:r>
        </m:oMath>
      </m:oMathPara>
    </w:p>
    <w:p w14:paraId="66CA903A" w14:textId="517F60F2" w:rsidR="00EF254E" w:rsidRPr="00700848" w:rsidRDefault="009427D1" w:rsidP="00EF254E">
      <w:pPr>
        <w:pStyle w:val="Normal1"/>
        <w:spacing w:before="120" w:after="120" w:line="360" w:lineRule="auto"/>
        <w:rPr>
          <w:color w:val="auto"/>
        </w:rPr>
      </w:pPr>
      <m:oMath>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oMath>
      <w:r w:rsidR="00EF254E" w:rsidRPr="00700848">
        <w:rPr>
          <w:color w:val="auto"/>
        </w:rPr>
        <w:t xml:space="preserve"> was MLE of model parameters, </w:t>
      </w:r>
      <w:r w:rsidR="00EF254E" w:rsidRPr="00700848">
        <w:rPr>
          <w:i/>
          <w:color w:val="auto"/>
        </w:rPr>
        <w:t>I(θ)</w:t>
      </w:r>
      <w:r w:rsidR="00EF254E" w:rsidRPr="00700848">
        <w:rPr>
          <w:color w:val="auto"/>
        </w:rPr>
        <w:t xml:space="preserve"> was the Fisher information matrix, and </w:t>
      </w:r>
      <w:r w:rsidR="00EF254E" w:rsidRPr="00700848">
        <w:rPr>
          <w:i/>
          <w:color w:val="auto"/>
        </w:rPr>
        <w:t>p</w:t>
      </w:r>
      <w:r w:rsidR="00EF254E" w:rsidRPr="00700848">
        <w:rPr>
          <w:color w:val="auto"/>
        </w:rPr>
        <w:t xml:space="preserve"> was the number of parameters.</w:t>
      </w:r>
    </w:p>
    <w:p w14:paraId="040BF2AA" w14:textId="4BA36864" w:rsidR="005E3517" w:rsidRPr="00700848" w:rsidRDefault="00FC09FD" w:rsidP="0098141B">
      <w:pPr>
        <w:pStyle w:val="Normal1"/>
        <w:spacing w:before="120" w:after="120" w:line="360" w:lineRule="auto"/>
        <w:rPr>
          <w:color w:val="auto"/>
        </w:rPr>
      </w:pPr>
      <w:r w:rsidRPr="00700848">
        <w:rPr>
          <w:rFonts w:eastAsia="Times New Roman"/>
          <w:color w:val="auto"/>
        </w:rPr>
        <w:t xml:space="preserve">In MCMC sampling, we drew 400 samples (200 as burn-in, 200 as effective) for each of </w:t>
      </w:r>
      <w:r w:rsidR="00217B17" w:rsidRPr="00700848">
        <w:rPr>
          <w:rFonts w:eastAsia="Times New Roman"/>
          <w:color w:val="auto"/>
        </w:rPr>
        <w:t>three</w:t>
      </w:r>
      <w:r w:rsidRPr="00700848">
        <w:rPr>
          <w:rFonts w:eastAsia="Times New Roman"/>
          <w:color w:val="auto"/>
        </w:rPr>
        <w:t xml:space="preserve"> randomly</w:t>
      </w:r>
      <w:r w:rsidR="00217B17" w:rsidRPr="00700848">
        <w:rPr>
          <w:rFonts w:eastAsia="Times New Roman"/>
          <w:color w:val="auto"/>
        </w:rPr>
        <w:t>-</w:t>
      </w:r>
      <w:r w:rsidRPr="00700848">
        <w:rPr>
          <w:rFonts w:eastAsia="Times New Roman"/>
          <w:color w:val="auto"/>
        </w:rPr>
        <w:t xml:space="preserve">initiated Markov chains, which results in 600 effective samples in total. We used </w:t>
      </w:r>
      <w:r w:rsidRPr="00700848">
        <w:rPr>
          <w:rFonts w:eastAsia="Times New Roman"/>
          <w:color w:val="auto"/>
        </w:rPr>
        <w:lastRenderedPageBreak/>
        <w:t>Gelman</w:t>
      </w:r>
      <w:r w:rsidR="00EC4F59" w:rsidRPr="00700848">
        <w:rPr>
          <w:rFonts w:eastAsia="Times New Roman"/>
          <w:color w:val="auto"/>
        </w:rPr>
        <w:t>-Ru</w:t>
      </w:r>
      <w:r w:rsidRPr="00700848">
        <w:rPr>
          <w:rFonts w:eastAsia="Times New Roman"/>
          <w:color w:val="auto"/>
        </w:rPr>
        <w:t xml:space="preserve">bin </w:t>
      </w:r>
      <w:r w:rsidR="00EC4F59" w:rsidRPr="00700848">
        <w:rPr>
          <w:rFonts w:eastAsia="Times New Roman"/>
          <w:color w:val="auto"/>
        </w:rPr>
        <w:t>diagnostic</w:t>
      </w:r>
      <w:r w:rsidRPr="00700848">
        <w:rPr>
          <w:rFonts w:eastAsia="Times New Roman"/>
          <w:color w:val="auto"/>
        </w:rPr>
        <w:t xml:space="preserve"> (</w:t>
      </w:r>
      <m:oMath>
        <m:acc>
          <m:accPr>
            <m:ctrlPr>
              <w:rPr>
                <w:rFonts w:ascii="Cambria Math" w:eastAsia="Times New Roman" w:hAnsi="Cambria Math"/>
                <w:color w:val="auto"/>
              </w:rPr>
            </m:ctrlPr>
          </m:accPr>
          <m:e>
            <m:r>
              <m:rPr>
                <m:sty m:val="p"/>
              </m:rPr>
              <w:rPr>
                <w:rFonts w:ascii="Cambria Math" w:eastAsia="Times New Roman" w:hAnsi="Cambria Math"/>
                <w:color w:val="auto"/>
              </w:rPr>
              <m:t>R</m:t>
            </m:r>
          </m:e>
        </m:acc>
      </m:oMath>
      <w:r w:rsidRPr="00700848">
        <w:rPr>
          <w:rFonts w:eastAsia="Times New Roman"/>
          <w:color w:val="auto"/>
        </w:rPr>
        <w:t xml:space="preserve"> in Stan) to assess convergence of multiple chains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&lt;EndNote&gt;&lt;Cite&gt;&lt;Author&gt;Gelman&lt;/Author&gt;&lt;Year&gt;1992&lt;/Year&gt;&lt;RecNum&gt;50&lt;/RecNum&gt;&lt;DisplayText&gt;[31]&lt;/DisplayText&gt;&lt;record&gt;&lt;rec-number&gt;50&lt;/rec-number&gt;&lt;foreign-keys&gt;&lt;key app="EN" db-id="awwdffrdje5raye0fa9xev9122vt52055x5r"&gt;50&lt;/key&gt;&lt;/foreign-keys&gt;&lt;ref-type name="Journal Article"&gt;17&lt;/ref-type&gt;&lt;contributors&gt;&lt;authors&gt;&lt;author&gt;Gelman, A.&lt;/author&gt;&lt;author&gt;Rubin, D. B.&lt;/author&gt;&lt;/authors&gt;&lt;/contributors&gt;&lt;titles&gt;&lt;title&gt;Inference from Iterative Simulation Using Multiple Sequences&lt;/title&gt;&lt;secondary-title&gt;Statistical Science&lt;/secondary-title&gt;&lt;/titles&gt;&lt;periodical&gt;&lt;full-title&gt;Statistical Science&lt;/full-title&gt;&lt;/periodical&gt;&lt;pages&gt;457-511&lt;/pages&gt;&lt;volume&gt;7&lt;/volume&gt;&lt;number&gt;4&lt;/number&gt;&lt;dates&gt;&lt;year&gt;1992&lt;/year&gt;&lt;/dates&gt;&lt;urls&gt;&lt;/urls&gt;&lt;/record&gt;&lt;/Cite&gt;&lt;/EndNote&gt;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31" w:tooltip="Gelman, 1992 #50" w:history="1">
        <w:r w:rsidR="0007269B" w:rsidRPr="00700848">
          <w:rPr>
            <w:rFonts w:eastAsia="Times New Roman"/>
            <w:noProof/>
            <w:color w:val="auto"/>
          </w:rPr>
          <w:t>31</w:t>
        </w:r>
      </w:hyperlink>
      <w:r w:rsidR="007B1587" w:rsidRPr="00700848">
        <w:rPr>
          <w:rFonts w:eastAsia="Times New Roman"/>
          <w:noProof/>
          <w:color w:val="auto"/>
        </w:rPr>
        <w:t>]</w:t>
      </w:r>
      <w:r w:rsidR="007B1587" w:rsidRPr="00700848">
        <w:rPr>
          <w:rFonts w:eastAsia="Times New Roman"/>
          <w:color w:val="auto"/>
        </w:rPr>
        <w:fldChar w:fldCharType="end"/>
      </w:r>
      <w:r w:rsidRPr="00700848">
        <w:rPr>
          <w:rFonts w:eastAsia="Times New Roman"/>
          <w:color w:val="auto"/>
        </w:rPr>
        <w:t>.</w:t>
      </w:r>
      <w:r w:rsidR="00160C9F" w:rsidRPr="00700848">
        <w:rPr>
          <w:rFonts w:eastAsia="Times New Roman"/>
          <w:color w:val="auto"/>
        </w:rPr>
        <w:t xml:space="preserve"> </w:t>
      </w:r>
      <w:r w:rsidR="00217B17" w:rsidRPr="00700848">
        <w:rPr>
          <w:rFonts w:eastAsia="Times New Roman"/>
          <w:color w:val="auto"/>
        </w:rPr>
        <w:t xml:space="preserve">The </w:t>
      </w:r>
      <w:r w:rsidR="006D7772" w:rsidRPr="00700848">
        <w:rPr>
          <w:color w:val="auto"/>
        </w:rPr>
        <w:t xml:space="preserve">P-value of variant effect </w:t>
      </w:r>
      <w:r w:rsidR="004D0691" w:rsidRPr="00700848">
        <w:rPr>
          <w:color w:val="auto"/>
        </w:rPr>
        <w:t xml:space="preserve">using MCMC sampling results </w:t>
      </w:r>
      <w:r w:rsidR="006D7772" w:rsidRPr="00700848">
        <w:rPr>
          <w:color w:val="auto"/>
        </w:rPr>
        <w:t>was</w:t>
      </w:r>
      <w:r w:rsidR="00CD22E8" w:rsidRPr="00700848">
        <w:rPr>
          <w:color w:val="auto"/>
        </w:rPr>
        <w:t xml:space="preserve"> </w:t>
      </w:r>
      <w:r w:rsidR="0050674D" w:rsidRPr="00700848">
        <w:rPr>
          <w:color w:val="auto"/>
        </w:rPr>
        <w:t>reported</w:t>
      </w:r>
      <w:r w:rsidR="00CD22E8" w:rsidRPr="00700848">
        <w:rPr>
          <w:color w:val="auto"/>
        </w:rPr>
        <w:t xml:space="preserve"> as the tail probability </w:t>
      </w:r>
      <w:r w:rsidR="009A7D6E" w:rsidRPr="00700848">
        <w:rPr>
          <w:color w:val="auto"/>
        </w:rPr>
        <w:t>(</w:t>
      </w: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color w:val="auto"/>
        </w:rPr>
        <w:t>)</w:t>
      </w:r>
      <w:r w:rsidR="009A7D6E" w:rsidRPr="00700848">
        <w:rPr>
          <w:color w:val="auto"/>
        </w:rPr>
        <w:t xml:space="preserve"> </w:t>
      </w:r>
      <w:r w:rsidR="00CD22E8" w:rsidRPr="00700848">
        <w:rPr>
          <w:color w:val="auto"/>
        </w:rPr>
        <w:t xml:space="preserve">of </w:t>
      </w:r>
      <w:r w:rsidR="008D790C" w:rsidRPr="00700848">
        <w:rPr>
          <w:color w:val="auto"/>
        </w:rPr>
        <w:t>the variant effect’s</w:t>
      </w:r>
      <w:r w:rsidR="00EC4F59" w:rsidRPr="00700848">
        <w:rPr>
          <w:color w:val="auto"/>
        </w:rPr>
        <w:t xml:space="preserve"> posterior distribution:</w:t>
      </w:r>
    </w:p>
    <w:p w14:paraId="59692552" w14:textId="4F4AA168" w:rsidR="005E3517" w:rsidRPr="00700848" w:rsidRDefault="009427D1"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P(β|data)</m:t>
            </m:r>
          </m:e>
        </m:nary>
        <m:r>
          <w:rPr>
            <w:rFonts w:ascii="Cambria Math" w:eastAsia="Times New Roman" w:hAnsi="Cambria Math"/>
            <w:color w:val="auto"/>
          </w:rPr>
          <m:t>dβ</m:t>
        </m:r>
        <m:r>
          <w:del w:id="157" w:author="Xulong Wang" w:date="2018-02-05T17:31:00Z">
            <w:rPr>
              <w:rFonts w:ascii="Cambria Math" w:eastAsia="Times New Roman" w:hAnsi="Cambria Math"/>
              <w:color w:val="auto"/>
            </w:rPr>
            <m:t>, 1-</m:t>
          </w:del>
        </m:r>
        <m:nary>
          <m:naryPr>
            <m:limLoc m:val="subSup"/>
            <m:ctrlPr>
              <w:del w:id="158" w:author="Xulong Wang" w:date="2018-02-05T17:31:00Z">
                <w:rPr>
                  <w:rFonts w:ascii="Cambria Math" w:eastAsia="Times New Roman" w:hAnsi="Cambria Math"/>
                  <w:i/>
                  <w:color w:val="auto"/>
                </w:rPr>
              </w:del>
            </m:ctrlPr>
          </m:naryPr>
          <m:sub>
            <m:r>
              <w:del w:id="159" w:author="Xulong Wang" w:date="2018-02-05T17:31:00Z">
                <w:rPr>
                  <w:rFonts w:ascii="Cambria Math" w:eastAsia="Times New Roman" w:hAnsi="Cambria Math"/>
                  <w:color w:val="auto"/>
                </w:rPr>
                <m:t>-∞</m:t>
              </w:del>
            </m:r>
          </m:sub>
          <m:sup>
            <m:r>
              <w:del w:id="160" w:author="Xulong Wang" w:date="2018-02-05T17:31:00Z">
                <w:rPr>
                  <w:rFonts w:ascii="Cambria Math" w:eastAsia="Times New Roman" w:hAnsi="Cambria Math"/>
                  <w:color w:val="auto"/>
                </w:rPr>
                <m:t>0</m:t>
              </w:del>
            </m:r>
          </m:sup>
          <m:e>
            <m:r>
              <w:del w:id="161" w:author="Xulong Wang" w:date="2018-02-05T17:31:00Z">
                <w:rPr>
                  <w:rFonts w:ascii="Cambria Math" w:eastAsia="Times New Roman" w:hAnsi="Cambria Math"/>
                  <w:color w:val="auto"/>
                </w:rPr>
                <m:t>P</m:t>
              </w:del>
            </m:r>
            <m:d>
              <m:dPr>
                <m:ctrlPr>
                  <w:del w:id="162" w:author="Xulong Wang" w:date="2018-02-05T17:31:00Z">
                    <w:rPr>
                      <w:rFonts w:ascii="Cambria Math" w:eastAsia="Times New Roman" w:hAnsi="Cambria Math"/>
                      <w:i/>
                      <w:color w:val="auto"/>
                    </w:rPr>
                  </w:del>
                </m:ctrlPr>
              </m:dPr>
              <m:e>
                <m:r>
                  <w:del w:id="163" w:author="Xulong Wang" w:date="2018-02-05T17:31:00Z">
                    <w:rPr>
                      <w:rFonts w:ascii="Cambria Math" w:eastAsia="Times New Roman" w:hAnsi="Cambria Math"/>
                      <w:color w:val="auto"/>
                    </w:rPr>
                    <m:t>β</m:t>
                  </w:del>
                </m:r>
              </m:e>
              <m:e>
                <m:r>
                  <w:del w:id="164" w:author="Xulong Wang" w:date="2018-02-05T17:31:00Z">
                    <w:rPr>
                      <w:rFonts w:ascii="Cambria Math" w:eastAsia="Times New Roman" w:hAnsi="Cambria Math"/>
                      <w:color w:val="auto"/>
                    </w:rPr>
                    <m:t>data</m:t>
                  </w:del>
                </m:r>
              </m:e>
            </m:d>
          </m:e>
        </m:nary>
        <m:r>
          <w:del w:id="165" w:author="Xulong Wang" w:date="2018-02-05T17:31:00Z">
            <w:rPr>
              <w:rFonts w:ascii="Cambria Math" w:eastAsia="Times New Roman" w:hAnsi="Cambria Math"/>
              <w:color w:val="auto"/>
            </w:rPr>
            <m:t>dβ))</m:t>
          </w:del>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&gt; 0</w:t>
      </w:r>
    </w:p>
    <w:p w14:paraId="31C99228" w14:textId="0002CC7C" w:rsidR="00FF4144" w:rsidRPr="00700848" w:rsidRDefault="009427D1"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r>
          <w:rPr>
            <w:rFonts w:ascii="Cambria Math" w:eastAsia="Times New Roman" w:hAnsi="Cambria Math"/>
            <w:color w:val="auto"/>
          </w:rPr>
          <m:t xml:space="preserve">(1- </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m:t>
        </m:r>
        <m:r>
          <w:del w:id="166" w:author="Xulong Wang" w:date="2018-02-05T17:32:00Z">
            <w:rPr>
              <w:rFonts w:ascii="Cambria Math" w:eastAsia="Times New Roman" w:hAnsi="Cambria Math"/>
              <w:color w:val="auto"/>
            </w:rPr>
            <m:t>, 1-</m:t>
          </w:del>
        </m:r>
        <m:nary>
          <m:naryPr>
            <m:limLoc m:val="subSup"/>
            <m:ctrlPr>
              <w:del w:id="167" w:author="Xulong Wang" w:date="2018-02-05T17:32:00Z">
                <w:rPr>
                  <w:rFonts w:ascii="Cambria Math" w:eastAsia="Times New Roman" w:hAnsi="Cambria Math"/>
                  <w:i/>
                  <w:color w:val="auto"/>
                </w:rPr>
              </w:del>
            </m:ctrlPr>
          </m:naryPr>
          <m:sub>
            <m:r>
              <w:del w:id="168" w:author="Xulong Wang" w:date="2018-02-05T17:32:00Z">
                <w:rPr>
                  <w:rFonts w:ascii="Cambria Math" w:eastAsia="Times New Roman" w:hAnsi="Cambria Math"/>
                  <w:color w:val="auto"/>
                </w:rPr>
                <m:t>-∞</m:t>
              </w:del>
            </m:r>
          </m:sub>
          <m:sup>
            <m:r>
              <w:del w:id="169" w:author="Xulong Wang" w:date="2018-02-05T17:32:00Z">
                <w:rPr>
                  <w:rFonts w:ascii="Cambria Math" w:eastAsia="Times New Roman" w:hAnsi="Cambria Math"/>
                  <w:color w:val="auto"/>
                </w:rPr>
                <m:t>0</m:t>
              </w:del>
            </m:r>
          </m:sup>
          <m:e>
            <m:r>
              <w:del w:id="170" w:author="Xulong Wang" w:date="2018-02-05T17:32:00Z">
                <w:rPr>
                  <w:rFonts w:ascii="Cambria Math" w:eastAsia="Times New Roman" w:hAnsi="Cambria Math"/>
                  <w:color w:val="auto"/>
                </w:rPr>
                <m:t>P</m:t>
              </w:del>
            </m:r>
            <m:d>
              <m:dPr>
                <m:ctrlPr>
                  <w:del w:id="171" w:author="Xulong Wang" w:date="2018-02-05T17:32:00Z">
                    <w:rPr>
                      <w:rFonts w:ascii="Cambria Math" w:eastAsia="Times New Roman" w:hAnsi="Cambria Math"/>
                      <w:i/>
                      <w:color w:val="auto"/>
                    </w:rPr>
                  </w:del>
                </m:ctrlPr>
              </m:dPr>
              <m:e>
                <m:r>
                  <w:del w:id="172" w:author="Xulong Wang" w:date="2018-02-05T17:32:00Z">
                    <w:rPr>
                      <w:rFonts w:ascii="Cambria Math" w:eastAsia="Times New Roman" w:hAnsi="Cambria Math"/>
                      <w:color w:val="auto"/>
                    </w:rPr>
                    <m:t>β</m:t>
                  </w:del>
                </m:r>
              </m:e>
              <m:e>
                <m:r>
                  <w:del w:id="173" w:author="Xulong Wang" w:date="2018-02-05T17:32:00Z">
                    <w:rPr>
                      <w:rFonts w:ascii="Cambria Math" w:eastAsia="Times New Roman" w:hAnsi="Cambria Math"/>
                      <w:color w:val="auto"/>
                    </w:rPr>
                    <m:t>data</m:t>
                  </w:del>
                </m:r>
              </m:e>
            </m:d>
          </m:e>
        </m:nary>
        <m:r>
          <w:del w:id="174" w:author="Xulong Wang" w:date="2018-02-05T17:32:00Z">
            <w:rPr>
              <w:rFonts w:ascii="Cambria Math" w:eastAsia="Times New Roman" w:hAnsi="Cambria Math"/>
              <w:color w:val="auto"/>
            </w:rPr>
            <m:t>dβ))</m:t>
          </w:del>
        </m:r>
        <m:r>
          <w:rPr>
            <w:rFonts w:ascii="Cambria Math" w:eastAsia="Times New Roman" w:hAnsi="Cambria Math"/>
            <w:color w:val="auto"/>
          </w:rPr>
          <m:t>)</m:t>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&lt; 0</w:t>
      </w:r>
    </w:p>
    <w:p w14:paraId="1CF8DA6E" w14:textId="7472112B" w:rsidR="00544BA3" w:rsidRPr="00700848" w:rsidRDefault="00544BA3" w:rsidP="00EF254E">
      <w:pPr>
        <w:pStyle w:val="Normal1"/>
        <w:spacing w:before="120" w:after="120" w:line="360" w:lineRule="auto"/>
        <w:rPr>
          <w:color w:val="auto"/>
        </w:rPr>
      </w:pPr>
      <w:del w:id="175" w:author="Xulong Wang" w:date="2018-02-05T18:43:00Z">
        <w:r w:rsidRPr="00700848" w:rsidDel="00F81434">
          <w:rPr>
            <w:rFonts w:eastAsia="Times New Roman"/>
            <w:color w:val="auto"/>
          </w:rPr>
          <w:delText>T</w:delText>
        </w:r>
        <w:r w:rsidR="00217B17" w:rsidRPr="00700848" w:rsidDel="00F81434">
          <w:rPr>
            <w:rFonts w:eastAsia="Times New Roman"/>
            <w:color w:val="auto"/>
          </w:rPr>
          <w:delText>he t</w:delText>
        </w:r>
        <w:r w:rsidRPr="00700848" w:rsidDel="00F81434">
          <w:rPr>
            <w:rFonts w:eastAsia="Times New Roman"/>
            <w:color w:val="auto"/>
          </w:rPr>
          <w:delText xml:space="preserve">ail probability can be interpreted under the frequentist regime as the probability of observing the estimated mean effect size under the null hypothesis </w:delText>
        </w:r>
        <w:r w:rsidR="007B1587" w:rsidRPr="00700848" w:rsidDel="00F81434">
          <w:rPr>
            <w:rFonts w:eastAsia="Times New Roman"/>
            <w:color w:val="auto"/>
          </w:rPr>
          <w:delText>of zero</w:delText>
        </w:r>
        <w:r w:rsidRPr="00700848" w:rsidDel="00F81434">
          <w:rPr>
            <w:rFonts w:eastAsia="Times New Roman"/>
            <w:color w:val="auto"/>
          </w:rPr>
          <w:delText xml:space="preserve"> effect size. </w:delText>
        </w:r>
      </w:del>
      <w:r w:rsidRPr="00700848">
        <w:rPr>
          <w:color w:val="auto"/>
        </w:rPr>
        <w:t>Following the normality assumption, P</w:t>
      </w:r>
      <w:r w:rsidRPr="00700848">
        <w:rPr>
          <w:color w:val="auto"/>
          <w:vertAlign w:val="superscript"/>
        </w:rPr>
        <w:t>t</w:t>
      </w:r>
      <w:r w:rsidRPr="00700848">
        <w:rPr>
          <w:color w:val="auto"/>
        </w:rPr>
        <w:t xml:space="preserve"> was computed by the same procedure as used to compute P-values of MLE estimations, while </w:t>
      </w:r>
      <w:r w:rsidRPr="00700848">
        <w:rPr>
          <w:i/>
          <w:color w:val="auto"/>
        </w:rPr>
        <w:t>SE(β</w:t>
      </w:r>
      <w:r w:rsidRPr="00700848">
        <w:rPr>
          <w:i/>
          <w:color w:val="auto"/>
          <w:vertAlign w:val="subscript"/>
        </w:rPr>
        <w:t>0</w:t>
      </w:r>
      <w:r w:rsidRPr="00700848">
        <w:rPr>
          <w:i/>
          <w:color w:val="auto"/>
        </w:rPr>
        <w:t>)</w:t>
      </w:r>
      <w:r w:rsidRPr="00700848">
        <w:rPr>
          <w:color w:val="auto"/>
        </w:rPr>
        <w:t xml:space="preserve"> was taken as the standard deviation of variant effect’s posterior distribution.</w:t>
      </w:r>
      <w:ins w:id="176" w:author="Gregory Carter" w:date="2018-02-12T13:42:00Z">
        <w:r w:rsidR="0075492D" w:rsidRPr="0075492D">
          <w:t xml:space="preserve"> </w:t>
        </w:r>
        <w:r w:rsidR="0075492D" w:rsidRPr="0075492D">
          <w:rPr>
            <w:color w:val="auto"/>
          </w:rPr>
          <w:t xml:space="preserve">We found the tail probabilities computed this way are consistent with the frequentist p-values under a </w:t>
        </w:r>
        <w:r w:rsidR="0075492D">
          <w:rPr>
            <w:color w:val="auto"/>
          </w:rPr>
          <w:t>generalized linear model scheme</w:t>
        </w:r>
      </w:ins>
      <w:ins w:id="177" w:author="Gregory Carter" w:date="2018-02-12T13:43:00Z">
        <w:r w:rsidR="0075492D">
          <w:rPr>
            <w:color w:val="auto"/>
          </w:rPr>
          <w:t xml:space="preserve"> </w:t>
        </w:r>
      </w:ins>
      <w:ins w:id="178" w:author="Gregory Carter" w:date="2018-02-12T13:42:00Z">
        <w:r w:rsidR="0075492D">
          <w:rPr>
            <w:color w:val="auto"/>
          </w:rPr>
          <w:t>(Supplemental F</w:t>
        </w:r>
        <w:r w:rsidR="0075492D" w:rsidRPr="0075492D">
          <w:rPr>
            <w:color w:val="auto"/>
          </w:rPr>
          <w:t xml:space="preserve">igure </w:t>
        </w:r>
      </w:ins>
      <w:ins w:id="179" w:author="Gregory Carter" w:date="2018-02-12T13:46:00Z">
        <w:r w:rsidR="009427D1">
          <w:rPr>
            <w:color w:val="auto"/>
          </w:rPr>
          <w:t>2</w:t>
        </w:r>
      </w:ins>
      <w:ins w:id="180" w:author="Gregory Carter" w:date="2018-02-12T13:42:00Z">
        <w:r w:rsidR="0075492D" w:rsidRPr="0075492D">
          <w:rPr>
            <w:color w:val="auto"/>
          </w:rPr>
          <w:t>).</w:t>
        </w:r>
      </w:ins>
    </w:p>
    <w:p w14:paraId="11E075E5" w14:textId="1DE0AA76" w:rsidR="00EF254E" w:rsidRPr="00700848" w:rsidDel="00077F71" w:rsidRDefault="00EF254E" w:rsidP="00EF254E">
      <w:pPr>
        <w:pStyle w:val="Normal1"/>
        <w:spacing w:before="120" w:after="120" w:line="360" w:lineRule="auto"/>
        <w:rPr>
          <w:del w:id="181" w:author="Gregory Carter" w:date="2018-02-12T13:57:00Z"/>
          <w:color w:val="auto"/>
        </w:rPr>
      </w:pPr>
      <w:del w:id="182" w:author="Gregory Carter" w:date="2018-02-12T13:57:00Z">
        <w:r w:rsidRPr="00700848" w:rsidDel="00077F71">
          <w:rPr>
            <w:color w:val="auto"/>
          </w:rPr>
          <w:delText xml:space="preserve">In genetic association studies, comparing the two nested null and full models was a widely used method to estimate the significance of a variant. The full models were the same as described above whereas the null models ignored the variant, </w:delText>
        </w:r>
        <w:r w:rsidRPr="00700848" w:rsidDel="00077F71">
          <w:rPr>
            <w:i/>
            <w:color w:val="auto"/>
          </w:rPr>
          <w:delText>g</w:delText>
        </w:r>
        <w:r w:rsidRPr="00700848" w:rsidDel="00077F71">
          <w:rPr>
            <w:color w:val="auto"/>
          </w:rPr>
          <w:delText>, as a linear predictor. In MLE, the null-to-full model improvements was quantified by LRT, which equals two times the log likelihood difference between the full and null models using the MLE estimation of model parameters.</w:delText>
        </w:r>
      </w:del>
    </w:p>
    <w:p w14:paraId="6B17940D" w14:textId="6C22F950" w:rsidR="00EF254E" w:rsidRPr="00ED6F3D" w:rsidDel="00077F71" w:rsidRDefault="00ED6F3D" w:rsidP="00EF254E">
      <w:pPr>
        <w:pStyle w:val="Normal1"/>
        <w:spacing w:before="120" w:after="120" w:line="360" w:lineRule="auto"/>
        <w:rPr>
          <w:del w:id="183" w:author="Gregory Carter" w:date="2018-02-12T13:57:00Z"/>
          <w:color w:val="auto"/>
        </w:rPr>
      </w:pPr>
      <m:oMathPara>
        <m:oMath>
          <m:r>
            <w:del w:id="184" w:author="Gregory Carter" w:date="2018-02-12T13:57:00Z">
              <w:rPr>
                <w:rFonts w:ascii="Cambria Math" w:hAnsi="Cambria Math"/>
                <w:color w:val="auto"/>
              </w:rPr>
              <m:t>LRT= -2*(</m:t>
            </w:del>
          </m:r>
          <m:func>
            <m:funcPr>
              <m:ctrlPr>
                <w:del w:id="185" w:author="Gregory Carter" w:date="2018-02-12T13:57:00Z">
                  <w:rPr>
                    <w:rFonts w:ascii="Cambria Math" w:hAnsi="Cambria Math"/>
                    <w:i/>
                    <w:color w:val="auto"/>
                  </w:rPr>
                </w:del>
              </m:ctrlPr>
            </m:funcPr>
            <m:fName>
              <m:r>
                <w:del w:id="186" w:author="Gregory Carter" w:date="2018-02-12T13:57:00Z">
                  <m:rPr>
                    <m:sty m:val="p"/>
                  </m:rPr>
                  <w:rPr>
                    <w:rFonts w:ascii="Cambria Math" w:hAnsi="Cambria Math"/>
                    <w:color w:val="auto"/>
                  </w:rPr>
                  <m:t>log</m:t>
                </w:del>
              </m:r>
            </m:fName>
            <m:e>
              <m:d>
                <m:dPr>
                  <m:ctrlPr>
                    <w:del w:id="187" w:author="Gregory Carter" w:date="2018-02-12T13:57:00Z">
                      <w:rPr>
                        <w:rFonts w:ascii="Cambria Math" w:hAnsi="Cambria Math"/>
                        <w:i/>
                        <w:color w:val="auto"/>
                      </w:rPr>
                    </w:del>
                  </m:ctrlPr>
                </m:dPr>
                <m:e>
                  <m:r>
                    <w:del w:id="188" w:author="Gregory Carter" w:date="2018-02-12T13:57:00Z">
                      <w:rPr>
                        <w:rFonts w:ascii="Cambria Math" w:hAnsi="Cambria Math"/>
                        <w:color w:val="auto"/>
                      </w:rPr>
                      <m:t>P(data|</m:t>
                    </w:del>
                  </m:r>
                  <m:sSubSup>
                    <m:sSubSupPr>
                      <m:ctrlPr>
                        <w:del w:id="189" w:author="Gregory Carter" w:date="2018-02-12T13:57:00Z">
                          <w:rPr>
                            <w:rFonts w:ascii="Cambria Math" w:hAnsi="Cambria Math"/>
                            <w:i/>
                            <w:color w:val="auto"/>
                          </w:rPr>
                        </w:del>
                      </m:ctrlPr>
                    </m:sSubSupPr>
                    <m:e>
                      <m:r>
                        <w:del w:id="190" w:author="Gregory Carter" w:date="2018-02-12T13:57:00Z">
                          <w:rPr>
                            <w:rFonts w:ascii="Cambria Math" w:hAnsi="Cambria Math"/>
                            <w:color w:val="auto"/>
                          </w:rPr>
                          <m:t>θ</m:t>
                        </w:del>
                      </m:r>
                    </m:e>
                    <m:sub>
                      <m:r>
                        <w:del w:id="191" w:author="Gregory Carter" w:date="2018-02-12T13:57:00Z">
                          <w:rPr>
                            <w:rFonts w:ascii="Cambria Math" w:hAnsi="Cambria Math"/>
                            <w:color w:val="auto"/>
                          </w:rPr>
                          <m:t>p</m:t>
                        </w:del>
                      </m:r>
                    </m:sub>
                    <m:sup>
                      <m:r>
                        <w:del w:id="192" w:author="Gregory Carter" w:date="2018-02-12T13:57:00Z">
                          <w:rPr>
                            <w:rFonts w:ascii="Cambria Math" w:hAnsi="Cambria Math"/>
                            <w:color w:val="auto"/>
                          </w:rPr>
                          <m:t>n</m:t>
                        </w:del>
                      </m:r>
                    </m:sup>
                  </m:sSubSup>
                  <m:r>
                    <w:del w:id="193" w:author="Gregory Carter" w:date="2018-02-12T13:57:00Z">
                      <w:rPr>
                        <w:rFonts w:ascii="Cambria Math" w:hAnsi="Cambria Math"/>
                        <w:color w:val="auto"/>
                      </w:rPr>
                      <m:t>)</m:t>
                    </w:del>
                  </m:r>
                </m:e>
              </m:d>
            </m:e>
          </m:func>
          <m:r>
            <w:del w:id="194" w:author="Gregory Carter" w:date="2018-02-12T13:57:00Z">
              <w:rPr>
                <w:rFonts w:ascii="Cambria Math" w:hAnsi="Cambria Math"/>
                <w:color w:val="auto"/>
              </w:rPr>
              <m:t>-</m:t>
            </w:del>
          </m:r>
          <m:r>
            <w:del w:id="195" w:author="Gregory Carter" w:date="2018-02-12T13:57:00Z">
              <m:rPr>
                <m:sty m:val="p"/>
              </m:rPr>
              <w:rPr>
                <w:rFonts w:ascii="Cambria Math" w:hAnsi="Cambria Math"/>
                <w:color w:val="auto"/>
              </w:rPr>
              <m:t>log⁡</m:t>
            </w:del>
          </m:r>
          <m:r>
            <w:del w:id="196" w:author="Gregory Carter" w:date="2018-02-12T13:57:00Z">
              <w:rPr>
                <w:rFonts w:ascii="Cambria Math" w:hAnsi="Cambria Math"/>
                <w:color w:val="auto"/>
              </w:rPr>
              <m:t>(P(data|</m:t>
            </w:del>
          </m:r>
          <m:sSubSup>
            <m:sSubSupPr>
              <m:ctrlPr>
                <w:del w:id="197" w:author="Gregory Carter" w:date="2018-02-12T13:57:00Z">
                  <w:rPr>
                    <w:rFonts w:ascii="Cambria Math" w:hAnsi="Cambria Math"/>
                    <w:i/>
                    <w:color w:val="auto"/>
                  </w:rPr>
                </w:del>
              </m:ctrlPr>
            </m:sSubSupPr>
            <m:e>
              <m:r>
                <w:del w:id="198" w:author="Gregory Carter" w:date="2018-02-12T13:57:00Z">
                  <w:rPr>
                    <w:rFonts w:ascii="Cambria Math" w:hAnsi="Cambria Math"/>
                    <w:color w:val="auto"/>
                  </w:rPr>
                  <m:t>θ</m:t>
                </w:del>
              </m:r>
            </m:e>
            <m:sub>
              <m:r>
                <w:del w:id="199" w:author="Gregory Carter" w:date="2018-02-12T13:57:00Z">
                  <w:rPr>
                    <w:rFonts w:ascii="Cambria Math" w:hAnsi="Cambria Math"/>
                    <w:color w:val="auto"/>
                  </w:rPr>
                  <m:t>p</m:t>
                </w:del>
              </m:r>
            </m:sub>
            <m:sup>
              <m:r>
                <w:del w:id="200" w:author="Gregory Carter" w:date="2018-02-12T13:57:00Z">
                  <w:rPr>
                    <w:rFonts w:ascii="Cambria Math" w:hAnsi="Cambria Math"/>
                    <w:color w:val="auto"/>
                  </w:rPr>
                  <m:t>f</m:t>
                </w:del>
              </m:r>
            </m:sup>
          </m:sSubSup>
          <m:r>
            <w:del w:id="201" w:author="Gregory Carter" w:date="2018-02-12T13:57:00Z">
              <w:rPr>
                <w:rFonts w:ascii="Cambria Math" w:hAnsi="Cambria Math"/>
                <w:color w:val="auto"/>
              </w:rPr>
              <m:t>)))</m:t>
            </w:del>
          </m:r>
        </m:oMath>
      </m:oMathPara>
    </w:p>
    <w:p w14:paraId="0297A9F7" w14:textId="20264833" w:rsidR="00EF254E" w:rsidRPr="00700848" w:rsidDel="00077F71" w:rsidRDefault="009427D1" w:rsidP="00EF254E">
      <w:pPr>
        <w:pStyle w:val="Normal1"/>
        <w:spacing w:before="120" w:after="120" w:line="360" w:lineRule="auto"/>
        <w:rPr>
          <w:del w:id="202" w:author="Gregory Carter" w:date="2018-02-12T13:57:00Z"/>
          <w:color w:val="auto"/>
        </w:rPr>
      </w:pPr>
      <m:oMath>
        <m:sSubSup>
          <m:sSubSupPr>
            <m:ctrlPr>
              <w:del w:id="203" w:author="Gregory Carter" w:date="2018-02-12T13:57:00Z">
                <w:rPr>
                  <w:rFonts w:ascii="Cambria Math" w:hAnsi="Cambria Math"/>
                  <w:i/>
                  <w:color w:val="auto"/>
                </w:rPr>
              </w:del>
            </m:ctrlPr>
          </m:sSubSupPr>
          <m:e>
            <m:r>
              <w:del w:id="204" w:author="Gregory Carter" w:date="2018-02-12T13:57:00Z">
                <w:rPr>
                  <w:rFonts w:ascii="Cambria Math" w:hAnsi="Cambria Math"/>
                  <w:color w:val="auto"/>
                </w:rPr>
                <m:t>θ</m:t>
              </w:del>
            </m:r>
          </m:e>
          <m:sub>
            <m:r>
              <w:del w:id="205" w:author="Gregory Carter" w:date="2018-02-12T13:57:00Z">
                <w:rPr>
                  <w:rFonts w:ascii="Cambria Math" w:hAnsi="Cambria Math"/>
                  <w:color w:val="auto"/>
                </w:rPr>
                <m:t>p</m:t>
              </w:del>
            </m:r>
          </m:sub>
          <m:sup>
            <m:r>
              <w:del w:id="206" w:author="Gregory Carter" w:date="2018-02-12T13:57:00Z">
                <w:rPr>
                  <w:rFonts w:ascii="Cambria Math" w:hAnsi="Cambria Math"/>
                  <w:color w:val="auto"/>
                </w:rPr>
                <m:t>n</m:t>
              </w:del>
            </m:r>
          </m:sup>
        </m:sSubSup>
      </m:oMath>
      <w:del w:id="207" w:author="Gregory Carter" w:date="2018-02-12T13:57:00Z">
        <w:r w:rsidR="00EF254E" w:rsidRPr="00700848" w:rsidDel="00077F71">
          <w:rPr>
            <w:color w:val="auto"/>
          </w:rPr>
          <w:delText xml:space="preserve"> and </w:delText>
        </w: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oMath>
        <w:r w:rsidR="00EF254E" w:rsidRPr="00700848" w:rsidDel="00077F71">
          <w:rPr>
            <w:color w:val="auto"/>
          </w:rPr>
          <w:delText xml:space="preserve">  were the MLE of the pa</w:delText>
        </w:r>
        <w:r w:rsidR="004745C8" w:rsidRPr="00700848" w:rsidDel="00077F71">
          <w:rPr>
            <w:color w:val="auto"/>
          </w:rPr>
          <w:delText>ramete</w:delText>
        </w:r>
        <w:r w:rsidR="00EF254E" w:rsidRPr="00700848" w:rsidDel="00077F71">
          <w:rPr>
            <w:color w:val="auto"/>
          </w:rPr>
          <w:delText xml:space="preserve">r spaces under the null and full models, respectively. </w:delText>
        </w:r>
      </w:del>
    </w:p>
    <w:p w14:paraId="0F602A4C" w14:textId="77777777" w:rsidR="00EF254E" w:rsidRPr="00700848" w:rsidRDefault="00EF254E" w:rsidP="002C24AB">
      <w:pPr>
        <w:pStyle w:val="Normal1"/>
        <w:spacing w:before="120" w:after="120" w:line="360" w:lineRule="auto"/>
        <w:outlineLvl w:val="0"/>
        <w:rPr>
          <w:b/>
          <w:color w:val="auto"/>
        </w:rPr>
      </w:pPr>
      <w:r w:rsidRPr="00700848">
        <w:rPr>
          <w:b/>
          <w:color w:val="auto"/>
        </w:rPr>
        <w:t>Kinship matrix</w:t>
      </w:r>
    </w:p>
    <w:p w14:paraId="7743569D" w14:textId="62D3296D" w:rsidR="00EF254E" w:rsidRPr="00700848" w:rsidRDefault="00EF254E" w:rsidP="00EF254E">
      <w:pPr>
        <w:pStyle w:val="Normal1"/>
        <w:spacing w:before="120" w:after="120" w:line="360" w:lineRule="auto"/>
        <w:rPr>
          <w:color w:val="auto"/>
        </w:rPr>
      </w:pPr>
      <w:r w:rsidRPr="00700848">
        <w:rPr>
          <w:color w:val="auto"/>
        </w:rPr>
        <w:t xml:space="preserve">We used </w:t>
      </w:r>
      <w:r w:rsidRPr="00700848">
        <w:rPr>
          <w:i/>
          <w:color w:val="auto"/>
        </w:rPr>
        <w:t>u</w:t>
      </w:r>
      <w:r w:rsidRPr="00700848">
        <w:rPr>
          <w:color w:val="auto"/>
        </w:rPr>
        <w:t xml:space="preserve"> as a random term to account for the sample relatedness. </w:t>
      </w:r>
      <w:r w:rsidRPr="00700848">
        <w:rPr>
          <w:i/>
          <w:color w:val="auto"/>
        </w:rPr>
        <w:t>u</w:t>
      </w:r>
      <w:r w:rsidRPr="00700848">
        <w:rPr>
          <w:color w:val="auto"/>
        </w:rPr>
        <w:t xml:space="preserve"> follows the normal distribution </w:t>
      </w:r>
      <m:oMath>
        <m:r>
          <w:ins w:id="208" w:author="Xulong Wang" w:date="2018-02-05T17:55:00Z">
            <w:rPr>
              <w:rFonts w:ascii="Cambria Math" w:hAnsi="Cambria Math"/>
              <w:color w:val="auto"/>
            </w:rPr>
            <m:t>mvN</m:t>
          </w:ins>
        </m:r>
        <m:d>
          <m:dPr>
            <m:ctrlPr>
              <w:ins w:id="209" w:author="Xulong Wang" w:date="2018-02-05T17:55:00Z">
                <w:rPr>
                  <w:rFonts w:ascii="Cambria Math" w:hAnsi="Cambria Math"/>
                  <w:i/>
                  <w:color w:val="auto"/>
                </w:rPr>
              </w:ins>
            </m:ctrlPr>
          </m:dPr>
          <m:e>
            <m:r>
              <w:ins w:id="210" w:author="Xulong Wang" w:date="2018-02-05T17:55:00Z">
                <w:rPr>
                  <w:rFonts w:ascii="Cambria Math" w:hAnsi="Cambria Math"/>
                  <w:color w:val="auto"/>
                </w:rPr>
                <m:t xml:space="preserve">0, </m:t>
              </w:ins>
            </m:r>
            <m:sSubSup>
              <m:sSubSupPr>
                <m:ctrlPr>
                  <w:ins w:id="211" w:author="Xulong Wang" w:date="2018-02-05T17:55:00Z">
                    <w:rPr>
                      <w:rFonts w:ascii="Cambria Math" w:hAnsi="Cambria Math"/>
                      <w:i/>
                      <w:color w:val="auto"/>
                    </w:rPr>
                  </w:ins>
                </m:ctrlPr>
              </m:sSubSupPr>
              <m:e>
                <m:r>
                  <w:ins w:id="212" w:author="Xulong Wang" w:date="2018-02-05T17:55:00Z">
                    <m:rPr>
                      <m:sty m:val="p"/>
                    </m:rPr>
                    <w:rPr>
                      <w:rFonts w:ascii="Cambria Math" w:hAnsi="Cambria Math"/>
                    </w:rPr>
                    <w:sym w:font="Symbol" w:char="F073"/>
                  </w:ins>
                </m:r>
              </m:e>
              <m:sub>
                <m:r>
                  <w:ins w:id="213" w:author="Xulong Wang" w:date="2018-02-05T17:55:00Z">
                    <w:rPr>
                      <w:rFonts w:ascii="Cambria Math" w:hAnsi="Cambria Math"/>
                      <w:color w:val="auto"/>
                    </w:rPr>
                    <m:t>g</m:t>
                  </w:ins>
                </m:r>
              </m:sub>
              <m:sup>
                <m:r>
                  <w:ins w:id="214" w:author="Xulong Wang" w:date="2018-02-05T17:55:00Z">
                    <w:rPr>
                      <w:rFonts w:ascii="Cambria Math" w:hAnsi="Cambria Math"/>
                      <w:color w:val="auto"/>
                    </w:rPr>
                    <m:t>2</m:t>
                  </w:ins>
                </m:r>
              </m:sup>
            </m:sSubSup>
            <m:r>
              <w:ins w:id="215" w:author="Xulong Wang" w:date="2018-02-05T17:55:00Z">
                <w:rPr>
                  <w:rFonts w:ascii="Cambria Math" w:hAnsi="Cambria Math"/>
                  <w:color w:val="auto"/>
                </w:rPr>
                <m:t>K</m:t>
              </w:ins>
            </m:r>
          </m:e>
        </m:d>
      </m:oMath>
      <w:del w:id="216" w:author="Xulong Wang" w:date="2018-02-05T17:55:00Z">
        <w:r w:rsidRPr="00700848" w:rsidDel="00FC4825">
          <w:rPr>
            <w:i/>
            <w:color w:val="auto"/>
          </w:rPr>
          <w:delText>mvNormal(0, σK)</w:delText>
        </w:r>
      </w:del>
      <w:r w:rsidRPr="00700848">
        <w:rPr>
          <w:color w:val="auto"/>
        </w:rPr>
        <w:t xml:space="preserve">, where </w:t>
      </w:r>
      <w:r w:rsidRPr="00700848">
        <w:rPr>
          <w:i/>
          <w:color w:val="auto"/>
        </w:rPr>
        <w:t xml:space="preserve">K </w:t>
      </w:r>
      <w:r w:rsidRPr="00700848">
        <w:rPr>
          <w:color w:val="auto"/>
        </w:rPr>
        <w:t xml:space="preserve">was the kinship matrix of the samples. For each </w:t>
      </w:r>
      <w:r w:rsidRPr="00700848">
        <w:rPr>
          <w:i/>
          <w:color w:val="auto"/>
        </w:rPr>
        <w:t xml:space="preserve">K </w:t>
      </w:r>
      <w:r w:rsidRPr="00700848">
        <w:rPr>
          <w:color w:val="auto"/>
        </w:rPr>
        <w:t>entry, genotype-based relatedness for the sample pair, or IBS (identical by state) coefficient, was computed using the full spectrum of genomic variants in the ADSP samples. PLINK was used for fast kinship estimation on the massive genotype data.</w:t>
      </w:r>
    </w:p>
    <w:p w14:paraId="6D5EADEF" w14:textId="77777777" w:rsidR="00EF254E" w:rsidRPr="00700848" w:rsidRDefault="00EF254E" w:rsidP="002C24AB">
      <w:pPr>
        <w:pStyle w:val="Normal1"/>
        <w:spacing w:before="120" w:after="120" w:line="360" w:lineRule="auto"/>
        <w:outlineLvl w:val="0"/>
        <w:rPr>
          <w:b/>
          <w:color w:val="auto"/>
        </w:rPr>
      </w:pPr>
      <w:r w:rsidRPr="00700848">
        <w:rPr>
          <w:b/>
          <w:color w:val="auto"/>
        </w:rPr>
        <w:t>Linear mixed models in the frequentist scheme</w:t>
      </w:r>
    </w:p>
    <w:p w14:paraId="64438F0D" w14:textId="77777777" w:rsidR="00EF254E" w:rsidRPr="00700848" w:rsidRDefault="00EF254E" w:rsidP="00EF254E">
      <w:pPr>
        <w:pStyle w:val="Normal1"/>
        <w:spacing w:before="120" w:after="120" w:line="360" w:lineRule="auto"/>
        <w:rPr>
          <w:color w:val="auto"/>
        </w:rPr>
      </w:pPr>
      <w:r w:rsidRPr="00700848">
        <w:rPr>
          <w:color w:val="auto"/>
        </w:rPr>
        <w:t xml:space="preserve">To compare the performances of our method to that of a LMM in the frequentist scheme in analyzing the ADSP dataset, we built a LMM as follow: </w:t>
      </w:r>
    </w:p>
    <w:p w14:paraId="0ED3CEDA" w14:textId="08DFF37C" w:rsidR="00EF254E" w:rsidRPr="00700848" w:rsidRDefault="009427D1"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β+u+e</m:t>
          </m:r>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w:del w:id="217" w:author="Xulong Wang" w:date="2018-02-05T17:54:00Z">
                      <w:rPr>
                        <w:rFonts w:ascii="Cambria Math" w:hAnsi="Cambria Math"/>
                        <w:color w:val="auto"/>
                      </w:rPr>
                      <m:t>δ</m:t>
                    </w:del>
                  </m:r>
                  <m:r>
                    <w:ins w:id="218" w:author="Xulong Wang" w:date="2018-02-05T17:54:00Z">
                      <m:rPr>
                        <m:sty m:val="p"/>
                      </m:rPr>
                      <w:rPr>
                        <w:rFonts w:ascii="Cambria Math" w:hAnsi="Cambria Math"/>
                      </w:rPr>
                      <w:sym w:font="Symbol" w:char="F073"/>
                    </w:ins>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e ~ N(0, </m:t>
          </m:r>
          <m:sSubSup>
            <m:sSubSupPr>
              <m:ctrlPr>
                <w:rPr>
                  <w:rFonts w:ascii="Cambria Math" w:hAnsi="Cambria Math"/>
                  <w:i/>
                  <w:color w:val="auto"/>
                </w:rPr>
              </m:ctrlPr>
            </m:sSubSupPr>
            <m:e>
              <m:r>
                <w:del w:id="219" w:author="Xulong Wang" w:date="2018-02-05T17:54:00Z">
                  <w:rPr>
                    <w:rFonts w:ascii="Cambria Math" w:hAnsi="Cambria Math"/>
                    <w:color w:val="auto"/>
                  </w:rPr>
                  <m:t>δ</m:t>
                </w:del>
              </m:r>
              <m:r>
                <w:ins w:id="220" w:author="Xulong Wang" w:date="2018-02-05T17:54:00Z">
                  <m:rPr>
                    <m:sty m:val="p"/>
                  </m:rPr>
                  <w:rPr>
                    <w:rFonts w:ascii="Cambria Math" w:hAnsi="Cambria Math"/>
                  </w:rPr>
                  <w:sym w:font="Symbol" w:char="F073"/>
                </w:ins>
              </m:r>
            </m:e>
            <m:sub>
              <m:r>
                <w:rPr>
                  <w:rFonts w:ascii="Cambria Math" w:hAnsi="Cambria Math"/>
                  <w:color w:val="auto"/>
                </w:rPr>
                <m:t>e</m:t>
              </m:r>
            </m:sub>
            <m:sup>
              <m:r>
                <w:rPr>
                  <w:rFonts w:ascii="Cambria Math" w:hAnsi="Cambria Math"/>
                  <w:color w:val="auto"/>
                </w:rPr>
                <m:t>2</m:t>
              </m:r>
            </m:sup>
          </m:sSubSup>
          <m:r>
            <w:rPr>
              <w:rFonts w:ascii="Cambria Math" w:hAnsi="Cambria Math"/>
              <w:color w:val="auto"/>
            </w:rPr>
            <m:t>I)</m:t>
          </m:r>
        </m:oMath>
      </m:oMathPara>
    </w:p>
    <w:p w14:paraId="6EB32E99" w14:textId="3E7B64EE" w:rsidR="00EF254E" w:rsidRPr="00700848" w:rsidRDefault="009427D1" w:rsidP="00EF254E">
      <w:pPr>
        <w:pStyle w:val="Normal1"/>
        <w:spacing w:before="120" w:after="120" w:line="360" w:lineRule="auto"/>
        <w:rPr>
          <w:color w:val="auto"/>
        </w:rPr>
      </w:pP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oMath>
      <w:r w:rsidR="00EF254E" w:rsidRPr="00700848">
        <w:rPr>
          <w:color w:val="auto"/>
        </w:rPr>
        <w:t xml:space="preserve">was the numerical mapping of the AD categories: no = 0, possible = 0.25, probable = 0.5, and definite = 1. </w:t>
      </w:r>
      <m:oMath>
        <m:r>
          <w:rPr>
            <w:rFonts w:ascii="Cambria Math" w:hAnsi="Cambria Math"/>
            <w:color w:val="auto"/>
          </w:rPr>
          <m:t>X</m:t>
        </m:r>
      </m:oMath>
      <w:r w:rsidR="00406AD3" w:rsidRPr="00700848">
        <w:rPr>
          <w:color w:val="auto"/>
        </w:rPr>
        <w:t xml:space="preserve"> </w:t>
      </w:r>
      <w:r w:rsidR="00EF254E" w:rsidRPr="00700848">
        <w:rPr>
          <w:color w:val="auto"/>
        </w:rPr>
        <w:t xml:space="preserve">was the covariate matrix including age and sex, </w:t>
      </w:r>
      <w:r w:rsidR="00EF254E" w:rsidRPr="00700848">
        <w:rPr>
          <w:i/>
          <w:color w:val="auto"/>
        </w:rPr>
        <w:t>u</w:t>
      </w:r>
      <w:r w:rsidR="00EF254E" w:rsidRPr="00700848">
        <w:rPr>
          <w:color w:val="auto"/>
        </w:rPr>
        <w:t xml:space="preserve"> was the random term, and </w:t>
      </w:r>
      <m:oMath>
        <m:r>
          <w:rPr>
            <w:rFonts w:ascii="Cambria Math" w:hAnsi="Cambria Math"/>
            <w:color w:val="auto"/>
          </w:rPr>
          <m:t>e</m:t>
        </m:r>
      </m:oMath>
      <w:r w:rsidR="00406AD3" w:rsidRPr="00700848">
        <w:rPr>
          <w:i/>
          <w:color w:val="auto"/>
        </w:rPr>
        <w:t xml:space="preserve"> </w:t>
      </w:r>
      <w:r w:rsidR="00EF254E" w:rsidRPr="00700848">
        <w:rPr>
          <w:color w:val="auto"/>
        </w:rPr>
        <w:t xml:space="preserve">was the model residual. The LMM model was estimated with </w:t>
      </w:r>
      <w:r w:rsidR="00EF254E" w:rsidRPr="00077F71">
        <w:rPr>
          <w:i/>
          <w:color w:val="auto"/>
          <w:rPrChange w:id="221" w:author="Gregory Carter" w:date="2018-02-12T14:00:00Z">
            <w:rPr>
              <w:color w:val="auto"/>
            </w:rPr>
          </w:rPrChange>
        </w:rPr>
        <w:t>QTLRel</w:t>
      </w:r>
      <w:r w:rsidR="00EF254E" w:rsidRPr="00700848">
        <w:rPr>
          <w:color w:val="auto"/>
        </w:rPr>
        <w:t xml:space="preserve"> in R </w:t>
      </w:r>
      <w:r w:rsidR="00EF254E" w:rsidRPr="00700848">
        <w:rPr>
          <w:color w:val="auto"/>
        </w:rPr>
        <w:fldChar w:fldCharType="begin"/>
      </w:r>
      <w:r w:rsidR="00EF254E" w:rsidRPr="00700848">
        <w:rPr>
          <w:color w:val="auto"/>
        </w:rPr>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00EF254E" w:rsidRPr="00700848">
        <w:rPr>
          <w:color w:val="auto"/>
        </w:rPr>
        <w:fldChar w:fldCharType="separate"/>
      </w:r>
      <w:r w:rsidR="00EF254E" w:rsidRPr="00700848">
        <w:rPr>
          <w:noProof/>
          <w:color w:val="auto"/>
        </w:rPr>
        <w:t>[</w:t>
      </w:r>
      <w:hyperlink w:anchor="_ENREF_6" w:tooltip="Cheng, 2011 #8" w:history="1">
        <w:r w:rsidR="0007269B" w:rsidRPr="00700848">
          <w:rPr>
            <w:noProof/>
            <w:color w:val="auto"/>
          </w:rPr>
          <w:t>6</w:t>
        </w:r>
      </w:hyperlink>
      <w:r w:rsidR="00EF254E" w:rsidRPr="00700848">
        <w:rPr>
          <w:noProof/>
          <w:color w:val="auto"/>
        </w:rPr>
        <w:t>]</w:t>
      </w:r>
      <w:r w:rsidR="00EF254E" w:rsidRPr="00700848">
        <w:rPr>
          <w:color w:val="auto"/>
        </w:rPr>
        <w:fldChar w:fldCharType="end"/>
      </w:r>
      <w:r w:rsidR="00EF254E" w:rsidRPr="00700848">
        <w:rPr>
          <w:color w:val="auto"/>
        </w:rPr>
        <w:t>.</w:t>
      </w:r>
    </w:p>
    <w:p w14:paraId="6B0FA6A1" w14:textId="77777777" w:rsidR="00EF254E" w:rsidRPr="00700848" w:rsidRDefault="00EF254E" w:rsidP="002C24AB">
      <w:pPr>
        <w:pStyle w:val="Normal1"/>
        <w:spacing w:before="120" w:after="120" w:line="360" w:lineRule="auto"/>
        <w:outlineLvl w:val="0"/>
        <w:rPr>
          <w:color w:val="auto"/>
        </w:rPr>
      </w:pPr>
      <w:r w:rsidRPr="00700848">
        <w:rPr>
          <w:b/>
          <w:color w:val="auto"/>
          <w:lang w:eastAsia="ja-JP"/>
        </w:rPr>
        <w:t>Mouse strains, tissue harvesting and sectioning</w:t>
      </w:r>
    </w:p>
    <w:p w14:paraId="527862DA" w14:textId="77777777" w:rsidR="00EF254E" w:rsidRPr="00700848" w:rsidRDefault="00EF254E" w:rsidP="00EF254E">
      <w:pPr>
        <w:widowControl w:val="0"/>
        <w:autoSpaceDE w:val="0"/>
        <w:autoSpaceDN w:val="0"/>
        <w:adjustRightInd w:val="0"/>
        <w:spacing w:line="360" w:lineRule="auto"/>
        <w:rPr>
          <w:rFonts w:ascii="Helvetica" w:hAnsi="Helvetica" w:cs="Calibri"/>
          <w:color w:val="auto"/>
          <w:lang w:eastAsia="ja-JP"/>
        </w:rPr>
      </w:pPr>
      <w:r w:rsidRPr="00700848">
        <w:rPr>
          <w:rFonts w:ascii="Helvetica" w:hAnsi="Helvetica"/>
          <w:color w:val="auto"/>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700848">
        <w:rPr>
          <w:rFonts w:ascii="Helvetica" w:hAnsi="Helvetica"/>
          <w:iCs/>
          <w:color w:val="auto"/>
        </w:rPr>
        <w:t xml:space="preserve">All mice were bred and housed in a 12/12 hours light/dark cycle. Six </w:t>
      </w:r>
      <w:r w:rsidRPr="00700848">
        <w:rPr>
          <w:rFonts w:ascii="Helvetica" w:hAnsi="Helvetica"/>
          <w:iCs/>
          <w:color w:val="auto"/>
        </w:rPr>
        <w:lastRenderedPageBreak/>
        <w:t xml:space="preserve">months old male </w:t>
      </w:r>
      <w:r w:rsidRPr="00700848">
        <w:rPr>
          <w:rFonts w:ascii="Helvetica" w:hAnsi="Helvetica" w:cs="Calibri"/>
          <w:color w:val="auto"/>
          <w:lang w:eastAsia="ja-JP"/>
        </w:rPr>
        <w:t>C57BL/6J mice were injected intraperitoneally with a lethal quantity of ketamine/xylazine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6F75227A" w14:textId="77777777" w:rsidR="00EF254E" w:rsidRPr="00700848" w:rsidRDefault="00EF254E" w:rsidP="002C24AB">
      <w:pPr>
        <w:widowControl w:val="0"/>
        <w:autoSpaceDE w:val="0"/>
        <w:autoSpaceDN w:val="0"/>
        <w:adjustRightInd w:val="0"/>
        <w:spacing w:line="360" w:lineRule="auto"/>
        <w:outlineLvl w:val="0"/>
        <w:rPr>
          <w:b/>
          <w:color w:val="auto"/>
          <w:lang w:eastAsia="ja-JP"/>
        </w:rPr>
      </w:pPr>
      <w:r w:rsidRPr="00700848">
        <w:rPr>
          <w:b/>
          <w:color w:val="auto"/>
          <w:lang w:eastAsia="ja-JP"/>
        </w:rPr>
        <w:t>Immunofluorescence</w:t>
      </w:r>
    </w:p>
    <w:p w14:paraId="7BB8A7FD" w14:textId="77777777" w:rsidR="00EF254E" w:rsidRPr="00700848" w:rsidRDefault="00EF254E" w:rsidP="00EF254E">
      <w:pPr>
        <w:spacing w:line="360" w:lineRule="auto"/>
        <w:rPr>
          <w:rFonts w:ascii="Helvetica" w:hAnsi="Helvetica"/>
          <w:color w:val="auto"/>
        </w:rPr>
      </w:pPr>
      <w:r w:rsidRPr="00700848">
        <w:rPr>
          <w:rFonts w:ascii="Helvetica" w:hAnsi="Helvetica" w:cs="Calibri"/>
          <w:color w:val="auto"/>
          <w:lang w:eastAsia="ja-JP"/>
        </w:rPr>
        <w:t>Brain sections were incubated overnight at 4˚C in the following primary antibodies: rabbit polyclonal anti-PDGFA (1:50, Bioss antibodies), sheep polyclonal anti-PRKAR1B (1:50, R&amp;D Systems), goat anti-COL-IV (1:50, EMD Millipore), goat anti-CD31 (1:50, R&amp;D Systems). Sections were immersed in deionized water for 3 minutes at 37˚C and then treated with 0.5mg/ml pepsin in 0.2N HCL for 15 minutes at 37˚C. Slides were then washed in 1X PBS twice for 10 minutes at room temperature. With the exception of anti-Col-IV, antibodies were diluted in 0.5% PBTB (1X PBS, .0.5% TritonX-100, 0.5% BSA (bovine serum albumin)) containing 10% normal donkey serum. Anti-Col-IV was diluted in 0.5% PBT. Sections were washed three times in 0.5% PBT then incubated for two hours at room temperature with their respective secondary antibodies (donkey anti-rabbit Alexa Fluor 594, donkey anti-goat Alexa Fluor 488, and donkey anti-sheep Alexa Fluor 594, 1:1000 dilution, Life Technologies). All sections were then counterstained with DAPI (1:1000 in 1X PBS) and then washed with 1X PBS prior to mounting with Aqua PolyMount. Images were taken using a Leica SP5 confocal microscope located within the Imaging facility at The Jackson Laboratory.</w:t>
      </w:r>
    </w:p>
    <w:p w14:paraId="761196E8" w14:textId="77777777" w:rsidR="00EF254E" w:rsidRPr="0007269B" w:rsidRDefault="0007269B" w:rsidP="002C24AB">
      <w:pPr>
        <w:pStyle w:val="Normal1"/>
        <w:spacing w:after="120" w:line="360" w:lineRule="auto"/>
        <w:outlineLvl w:val="0"/>
        <w:rPr>
          <w:b/>
          <w:color w:val="auto"/>
        </w:rPr>
      </w:pPr>
      <w:r w:rsidRPr="0007269B">
        <w:rPr>
          <w:b/>
          <w:color w:val="auto"/>
        </w:rPr>
        <w:t>Data and Reagent Availability</w:t>
      </w:r>
    </w:p>
    <w:p w14:paraId="1BD7482E" w14:textId="2F1965FB" w:rsidR="0007269B" w:rsidRPr="0007269B" w:rsidRDefault="0007269B" w:rsidP="0007269B">
      <w:pPr>
        <w:pStyle w:val="Normal1"/>
        <w:spacing w:after="120" w:line="360" w:lineRule="auto"/>
        <w:rPr>
          <w:color w:val="auto"/>
        </w:rPr>
      </w:pPr>
      <w:r>
        <w:rPr>
          <w:color w:val="auto"/>
        </w:rPr>
        <w:t xml:space="preserve">All ADSP genotype and phenotype data are available via dbGaP, </w:t>
      </w:r>
      <w:r w:rsidRPr="0007269B">
        <w:rPr>
          <w:color w:val="auto"/>
        </w:rPr>
        <w:t>Study Accession phs000572.v7.p4</w:t>
      </w:r>
      <w:r>
        <w:rPr>
          <w:color w:val="auto"/>
        </w:rPr>
        <w:t>. C57BL/6J mice are available for purchase from The Jackson Laboratory (Strain #000664</w:t>
      </w:r>
      <w:r w:rsidRPr="0007269B">
        <w:rPr>
          <w:color w:val="auto"/>
        </w:rPr>
        <w:t>) at</w:t>
      </w:r>
      <w:r>
        <w:rPr>
          <w:color w:val="auto"/>
        </w:rPr>
        <w:t xml:space="preserve"> </w:t>
      </w:r>
      <w:r w:rsidRPr="00927117">
        <w:rPr>
          <w:color w:val="auto"/>
        </w:rPr>
        <w:t>https://www.jax.org/strain/000664</w:t>
      </w:r>
      <w:r w:rsidRPr="0007269B">
        <w:rPr>
          <w:color w:val="auto"/>
        </w:rPr>
        <w:t>.</w:t>
      </w:r>
      <w:r>
        <w:rPr>
          <w:color w:val="auto"/>
        </w:rPr>
        <w:t xml:space="preserve"> The code used for analysis is available as </w:t>
      </w:r>
      <w:r w:rsidRPr="00700848">
        <w:rPr>
          <w:i/>
          <w:color w:val="auto"/>
        </w:rPr>
        <w:t>Bayes-GLMM</w:t>
      </w:r>
      <w:r w:rsidRPr="00700848">
        <w:rPr>
          <w:color w:val="auto"/>
        </w:rPr>
        <w:t xml:space="preserve"> </w:t>
      </w:r>
      <w:r>
        <w:rPr>
          <w:color w:val="auto"/>
        </w:rPr>
        <w:t>in</w:t>
      </w:r>
      <w:r w:rsidRPr="00700848">
        <w:rPr>
          <w:color w:val="auto"/>
        </w:rPr>
        <w:t xml:space="preserve"> a GitHub repository for public use </w:t>
      </w:r>
      <w:r w:rsidR="00C21E0F">
        <w:rPr>
          <w:color w:val="auto"/>
        </w:rPr>
        <w:t xml:space="preserve">at </w:t>
      </w:r>
      <w:r w:rsidRPr="008D1FEC">
        <w:t>https://github.com/xulong82/bayes.glmm</w:t>
      </w:r>
      <w:r w:rsidRPr="00700848">
        <w:rPr>
          <w:color w:val="auto"/>
        </w:rPr>
        <w:t>.</w:t>
      </w:r>
      <w:r>
        <w:rPr>
          <w:color w:val="auto"/>
        </w:rPr>
        <w:t xml:space="preserve"> ROS/MAP data are available as cited </w:t>
      </w:r>
      <w:r>
        <w:rPr>
          <w:color w:val="auto"/>
        </w:rPr>
        <w:fldChar w:fldCharType="begin"/>
      </w:r>
      <w:r>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Pr>
          <w:color w:val="auto"/>
        </w:rPr>
        <w:fldChar w:fldCharType="separate"/>
      </w:r>
      <w:r>
        <w:rPr>
          <w:noProof/>
          <w:color w:val="auto"/>
        </w:rPr>
        <w:t>[</w:t>
      </w:r>
      <w:hyperlink w:anchor="_ENREF_32" w:tooltip="Lim, 2017 #47" w:history="1">
        <w:r>
          <w:rPr>
            <w:noProof/>
            <w:color w:val="auto"/>
          </w:rPr>
          <w:t>32</w:t>
        </w:r>
      </w:hyperlink>
      <w:r>
        <w:rPr>
          <w:noProof/>
          <w:color w:val="auto"/>
        </w:rPr>
        <w:t>]</w:t>
      </w:r>
      <w:r>
        <w:rPr>
          <w:color w:val="auto"/>
        </w:rPr>
        <w:fldChar w:fldCharType="end"/>
      </w:r>
      <w:r>
        <w:rPr>
          <w:color w:val="auto"/>
        </w:rPr>
        <w:t xml:space="preserve">. Addition information on associated variants can be found in </w:t>
      </w:r>
      <w:del w:id="222" w:author="Gregory Carter" w:date="2018-02-09T09:32:00Z">
        <w:r w:rsidDel="00E30EE9">
          <w:rPr>
            <w:color w:val="auto"/>
          </w:rPr>
          <w:delText>Supplementary</w:delText>
        </w:r>
      </w:del>
      <w:ins w:id="223" w:author="Gregory Carter" w:date="2018-02-09T09:32:00Z">
        <w:r w:rsidR="00E30EE9">
          <w:rPr>
            <w:color w:val="auto"/>
          </w:rPr>
          <w:t>Supplemental</w:t>
        </w:r>
      </w:ins>
      <w:r>
        <w:rPr>
          <w:color w:val="auto"/>
        </w:rPr>
        <w:t xml:space="preserve"> Tables 1 and 2.</w:t>
      </w:r>
    </w:p>
    <w:p w14:paraId="2CF8D6F7" w14:textId="77777777" w:rsidR="00560CD0" w:rsidRPr="00700848" w:rsidRDefault="00204E2F" w:rsidP="002C24AB">
      <w:pPr>
        <w:pStyle w:val="Normal1"/>
        <w:spacing w:after="120" w:line="360" w:lineRule="auto"/>
        <w:outlineLvl w:val="0"/>
        <w:rPr>
          <w:color w:val="auto"/>
        </w:rPr>
      </w:pPr>
      <w:r w:rsidRPr="00700848">
        <w:rPr>
          <w:b/>
          <w:color w:val="auto"/>
        </w:rPr>
        <w:t>Results</w:t>
      </w:r>
    </w:p>
    <w:p w14:paraId="615B9BCB" w14:textId="77777777" w:rsidR="00560CD0" w:rsidRPr="00700848" w:rsidRDefault="00204E2F" w:rsidP="002C24AB">
      <w:pPr>
        <w:pStyle w:val="Normal1"/>
        <w:spacing w:after="120" w:line="360" w:lineRule="auto"/>
        <w:outlineLvl w:val="0"/>
        <w:rPr>
          <w:color w:val="auto"/>
        </w:rPr>
      </w:pPr>
      <w:r w:rsidRPr="00700848">
        <w:rPr>
          <w:b/>
          <w:color w:val="auto"/>
        </w:rPr>
        <w:t>Alzheimer’s disease sequencing project</w:t>
      </w:r>
    </w:p>
    <w:p w14:paraId="1274A153" w14:textId="77777777" w:rsidR="00560CD0" w:rsidRPr="00700848" w:rsidRDefault="005E59BC" w:rsidP="00214DD2">
      <w:pPr>
        <w:pStyle w:val="Normal1"/>
        <w:spacing w:after="120" w:line="360" w:lineRule="auto"/>
        <w:rPr>
          <w:color w:val="auto"/>
        </w:rPr>
      </w:pPr>
      <w:r w:rsidRPr="00700848">
        <w:rPr>
          <w:color w:val="auto"/>
        </w:rPr>
        <w:lastRenderedPageBreak/>
        <w:t xml:space="preserve">Development of </w:t>
      </w:r>
      <w:r w:rsidR="00A20B18" w:rsidRPr="00700848">
        <w:rPr>
          <w:i/>
          <w:color w:val="auto"/>
        </w:rPr>
        <w:t>Bayes-GLMM</w:t>
      </w:r>
      <w:r w:rsidRPr="00700848">
        <w:rPr>
          <w:i/>
          <w:color w:val="auto"/>
        </w:rPr>
        <w:t xml:space="preserve"> </w:t>
      </w:r>
      <w:r w:rsidRPr="00700848">
        <w:rPr>
          <w:color w:val="auto"/>
        </w:rPr>
        <w:t xml:space="preserve">was motivated </w:t>
      </w:r>
      <w:r w:rsidR="00A20B18" w:rsidRPr="00700848">
        <w:rPr>
          <w:color w:val="auto"/>
        </w:rPr>
        <w:t>by</w:t>
      </w:r>
      <w:r w:rsidRPr="00700848">
        <w:rPr>
          <w:color w:val="auto"/>
        </w:rPr>
        <w:t xml:space="preserve"> the </w:t>
      </w:r>
      <w:r w:rsidR="007B09FD" w:rsidRPr="00700848">
        <w:rPr>
          <w:color w:val="auto"/>
        </w:rPr>
        <w:t xml:space="preserve">advent </w:t>
      </w:r>
      <w:r w:rsidRPr="00700848">
        <w:rPr>
          <w:color w:val="auto"/>
        </w:rPr>
        <w:t xml:space="preserve">of the whole-genome sequencing </w:t>
      </w:r>
      <w:r w:rsidR="00A20B18" w:rsidRPr="00700848">
        <w:rPr>
          <w:color w:val="auto"/>
        </w:rPr>
        <w:t>association studies, such as the</w:t>
      </w:r>
      <w:r w:rsidRPr="00700848">
        <w:rPr>
          <w:color w:val="auto"/>
        </w:rPr>
        <w:t xml:space="preserve"> Alzheimer’s disease sequencing project (ADSP)</w:t>
      </w:r>
      <w:r w:rsidR="007B0FDF" w:rsidRPr="00700848">
        <w:rPr>
          <w:color w:val="auto"/>
        </w:rPr>
        <w:t xml:space="preserve"> (</w:t>
      </w:r>
      <w:hyperlink r:id="rId9" w:history="1">
        <w:r w:rsidR="00611ABB" w:rsidRPr="00700848">
          <w:rPr>
            <w:rStyle w:val="Hyperlink"/>
            <w:color w:val="auto"/>
          </w:rPr>
          <w:t>www.niagads.org/adsp</w:t>
        </w:r>
      </w:hyperlink>
      <w:r w:rsidR="00611ABB" w:rsidRPr="00700848">
        <w:rPr>
          <w:color w:val="auto"/>
        </w:rPr>
        <w:t>; Methods</w:t>
      </w:r>
      <w:r w:rsidR="007B0FDF" w:rsidRPr="00700848">
        <w:rPr>
          <w:color w:val="auto"/>
        </w:rPr>
        <w:t>)</w:t>
      </w:r>
      <w:r w:rsidRPr="00700848">
        <w:rPr>
          <w:color w:val="auto"/>
        </w:rPr>
        <w:t>.</w:t>
      </w:r>
      <w:r w:rsidR="00D57E87" w:rsidRPr="00700848">
        <w:rPr>
          <w:color w:val="auto"/>
        </w:rPr>
        <w:t xml:space="preserve"> </w:t>
      </w:r>
      <w:r w:rsidR="00204E2F" w:rsidRPr="00700848">
        <w:rPr>
          <w:color w:val="auto"/>
        </w:rPr>
        <w:t xml:space="preserve">ADSP was initiated to discover novel genomic variants for late-onset Alzheimer’s disease. </w:t>
      </w:r>
      <w:r w:rsidR="00D57E87" w:rsidRPr="00700848">
        <w:rPr>
          <w:color w:val="auto"/>
        </w:rPr>
        <w:t>The</w:t>
      </w:r>
      <w:r w:rsidR="00204E2F" w:rsidRPr="00700848">
        <w:rPr>
          <w:color w:val="auto"/>
        </w:rPr>
        <w:t xml:space="preserve"> whole genome sequence (WGS) </w:t>
      </w:r>
      <w:r w:rsidR="009A4B4B" w:rsidRPr="00700848">
        <w:rPr>
          <w:color w:val="auto"/>
        </w:rPr>
        <w:t xml:space="preserve">cohorts of ADSP contained </w:t>
      </w:r>
      <w:r w:rsidR="000D2DB4" w:rsidRPr="00700848">
        <w:rPr>
          <w:color w:val="auto"/>
        </w:rPr>
        <w:t>570</w:t>
      </w:r>
      <w:r w:rsidR="00204E2F" w:rsidRPr="00700848">
        <w:rPr>
          <w:color w:val="auto"/>
        </w:rPr>
        <w:t xml:space="preserve"> </w:t>
      </w:r>
      <w:r w:rsidR="009A4B4B" w:rsidRPr="00700848">
        <w:rPr>
          <w:color w:val="auto"/>
        </w:rPr>
        <w:t>participants</w:t>
      </w:r>
      <w:r w:rsidR="00204E2F" w:rsidRPr="00700848">
        <w:rPr>
          <w:color w:val="auto"/>
        </w:rPr>
        <w:t xml:space="preserve"> from 111 families. </w:t>
      </w:r>
      <w:r w:rsidR="009A4B4B" w:rsidRPr="00700848">
        <w:rPr>
          <w:color w:val="auto"/>
          <w:highlight w:val="white"/>
        </w:rPr>
        <w:t xml:space="preserve">This family-based design generated profound sample relatedness </w:t>
      </w:r>
      <w:r w:rsidR="003006B0" w:rsidRPr="00700848">
        <w:rPr>
          <w:color w:val="auto"/>
          <w:highlight w:val="white"/>
        </w:rPr>
        <w:t>that</w:t>
      </w:r>
      <w:r w:rsidR="009A4B4B" w:rsidRPr="00700848">
        <w:rPr>
          <w:color w:val="auto"/>
          <w:highlight w:val="white"/>
        </w:rPr>
        <w:t xml:space="preserve"> </w:t>
      </w:r>
      <w:r w:rsidR="003006B0" w:rsidRPr="00700848">
        <w:rPr>
          <w:color w:val="auto"/>
          <w:highlight w:val="white"/>
        </w:rPr>
        <w:t>warrant</w:t>
      </w:r>
      <w:r w:rsidR="00A20B18" w:rsidRPr="00700848">
        <w:rPr>
          <w:color w:val="auto"/>
          <w:highlight w:val="white"/>
        </w:rPr>
        <w:t>ed</w:t>
      </w:r>
      <w:r w:rsidR="009A4B4B" w:rsidRPr="00700848">
        <w:rPr>
          <w:color w:val="auto"/>
          <w:highlight w:val="white"/>
        </w:rPr>
        <w:t xml:space="preserve"> a mixed model approach. </w:t>
      </w:r>
      <w:r w:rsidR="009A4B4B" w:rsidRPr="00700848">
        <w:rPr>
          <w:color w:val="auto"/>
        </w:rPr>
        <w:t>Further</w:t>
      </w:r>
      <w:r w:rsidR="006E15A6" w:rsidRPr="00700848">
        <w:rPr>
          <w:color w:val="auto"/>
        </w:rPr>
        <w:t>more</w:t>
      </w:r>
      <w:r w:rsidR="009A4B4B" w:rsidRPr="00700848">
        <w:rPr>
          <w:color w:val="auto"/>
        </w:rPr>
        <w:t xml:space="preserve">, phenotypic traits were four levels of </w:t>
      </w:r>
      <w:r w:rsidR="00F872C4" w:rsidRPr="00700848">
        <w:rPr>
          <w:color w:val="auto"/>
        </w:rPr>
        <w:t>Alzheimer’s diagnoses</w:t>
      </w:r>
      <w:r w:rsidR="00204E2F" w:rsidRPr="00700848">
        <w:rPr>
          <w:color w:val="auto"/>
        </w:rPr>
        <w:t>: no (</w:t>
      </w:r>
      <w:r w:rsidR="00F872C4" w:rsidRPr="00700848">
        <w:rPr>
          <w:color w:val="auto"/>
        </w:rPr>
        <w:t xml:space="preserve">N = </w:t>
      </w:r>
      <w:r w:rsidR="00944961" w:rsidRPr="00700848">
        <w:rPr>
          <w:color w:val="auto"/>
        </w:rPr>
        <w:t>78</w:t>
      </w:r>
      <w:r w:rsidR="00204E2F" w:rsidRPr="00700848">
        <w:rPr>
          <w:color w:val="auto"/>
        </w:rPr>
        <w:t>), possible (</w:t>
      </w:r>
      <w:r w:rsidR="00F872C4" w:rsidRPr="00700848">
        <w:rPr>
          <w:color w:val="auto"/>
        </w:rPr>
        <w:t xml:space="preserve">N = </w:t>
      </w:r>
      <w:r w:rsidR="00204E2F" w:rsidRPr="00700848">
        <w:rPr>
          <w:color w:val="auto"/>
        </w:rPr>
        <w:t>81), probable (</w:t>
      </w:r>
      <w:r w:rsidR="00F872C4" w:rsidRPr="00700848">
        <w:rPr>
          <w:color w:val="auto"/>
        </w:rPr>
        <w:t xml:space="preserve">N = </w:t>
      </w:r>
      <w:r w:rsidR="00204E2F" w:rsidRPr="00700848">
        <w:rPr>
          <w:color w:val="auto"/>
        </w:rPr>
        <w:t>3</w:t>
      </w:r>
      <w:r w:rsidR="00944961" w:rsidRPr="00700848">
        <w:rPr>
          <w:color w:val="auto"/>
        </w:rPr>
        <w:t>56</w:t>
      </w:r>
      <w:r w:rsidR="00204E2F" w:rsidRPr="00700848">
        <w:rPr>
          <w:color w:val="auto"/>
        </w:rPr>
        <w:t>), and definite (</w:t>
      </w:r>
      <w:r w:rsidR="00F872C4" w:rsidRPr="00700848">
        <w:rPr>
          <w:color w:val="auto"/>
        </w:rPr>
        <w:t xml:space="preserve">N = </w:t>
      </w:r>
      <w:r w:rsidR="00204E2F" w:rsidRPr="00700848">
        <w:rPr>
          <w:color w:val="auto"/>
        </w:rPr>
        <w:t>55)</w:t>
      </w:r>
      <w:r w:rsidR="00F872C4" w:rsidRPr="00700848">
        <w:rPr>
          <w:color w:val="auto"/>
        </w:rPr>
        <w:t xml:space="preserve">, </w:t>
      </w:r>
      <w:r w:rsidR="009A4B4B" w:rsidRPr="00700848">
        <w:rPr>
          <w:color w:val="auto"/>
        </w:rPr>
        <w:t xml:space="preserve">which necessitated a generalized </w:t>
      </w:r>
      <w:r w:rsidR="006E15A6" w:rsidRPr="00700848">
        <w:rPr>
          <w:color w:val="auto"/>
        </w:rPr>
        <w:t xml:space="preserve">categorical </w:t>
      </w:r>
      <w:r w:rsidR="009A4B4B" w:rsidRPr="00700848">
        <w:rPr>
          <w:color w:val="auto"/>
        </w:rPr>
        <w:t>model. F</w:t>
      </w:r>
      <w:r w:rsidR="00204E2F" w:rsidRPr="00700848">
        <w:rPr>
          <w:color w:val="auto"/>
        </w:rPr>
        <w:t xml:space="preserve">amily pedigree, race, ethnicity, age, sex, and </w:t>
      </w:r>
      <w:r w:rsidR="00204E2F" w:rsidRPr="00700848">
        <w:rPr>
          <w:i/>
          <w:color w:val="auto"/>
        </w:rPr>
        <w:t xml:space="preserve">APOE </w:t>
      </w:r>
      <w:r w:rsidR="001C4CB0" w:rsidRPr="00700848">
        <w:rPr>
          <w:i/>
          <w:color w:val="auto"/>
        </w:rPr>
        <w:t>ε</w:t>
      </w:r>
      <w:r w:rsidR="00204E2F" w:rsidRPr="00700848">
        <w:rPr>
          <w:i/>
          <w:color w:val="auto"/>
        </w:rPr>
        <w:t>2/</w:t>
      </w:r>
      <w:r w:rsidR="001C4CB0" w:rsidRPr="00700848">
        <w:rPr>
          <w:i/>
          <w:color w:val="auto"/>
        </w:rPr>
        <w:t>ε</w:t>
      </w:r>
      <w:r w:rsidR="00204E2F" w:rsidRPr="00700848">
        <w:rPr>
          <w:i/>
          <w:color w:val="auto"/>
        </w:rPr>
        <w:t>3/</w:t>
      </w:r>
      <w:r w:rsidR="001C4CB0" w:rsidRPr="00700848">
        <w:rPr>
          <w:i/>
          <w:color w:val="auto"/>
        </w:rPr>
        <w:t>ε</w:t>
      </w:r>
      <w:r w:rsidR="00204E2F" w:rsidRPr="00700848">
        <w:rPr>
          <w:i/>
          <w:color w:val="auto"/>
        </w:rPr>
        <w:t>4</w:t>
      </w:r>
      <w:r w:rsidR="00204E2F" w:rsidRPr="00700848">
        <w:rPr>
          <w:color w:val="auto"/>
        </w:rPr>
        <w:t xml:space="preserve"> genotype</w:t>
      </w:r>
      <w:r w:rsidR="00F872C4" w:rsidRPr="00700848">
        <w:rPr>
          <w:color w:val="auto"/>
        </w:rPr>
        <w:t xml:space="preserve"> were </w:t>
      </w:r>
      <w:r w:rsidR="00A166A5" w:rsidRPr="00700848">
        <w:rPr>
          <w:color w:val="auto"/>
        </w:rPr>
        <w:t xml:space="preserve">also </w:t>
      </w:r>
      <w:r w:rsidR="00F872C4" w:rsidRPr="00700848">
        <w:rPr>
          <w:color w:val="auto"/>
        </w:rPr>
        <w:t xml:space="preserve">reported for each </w:t>
      </w:r>
      <w:r w:rsidR="00A166A5" w:rsidRPr="00700848">
        <w:rPr>
          <w:color w:val="auto"/>
        </w:rPr>
        <w:t>participant</w:t>
      </w:r>
      <w:r w:rsidR="00204E2F" w:rsidRPr="00700848">
        <w:rPr>
          <w:color w:val="auto"/>
        </w:rPr>
        <w:t>.</w:t>
      </w:r>
      <w:r w:rsidR="00486F85" w:rsidRPr="00700848">
        <w:rPr>
          <w:color w:val="auto"/>
        </w:rPr>
        <w:t xml:space="preserve"> </w:t>
      </w:r>
      <w:r w:rsidR="00FE4BA1" w:rsidRPr="00700848">
        <w:rPr>
          <w:color w:val="auto"/>
        </w:rPr>
        <w:t>The population was 61% female</w:t>
      </w:r>
      <w:r w:rsidR="00A166A5" w:rsidRPr="00700848">
        <w:rPr>
          <w:color w:val="auto"/>
        </w:rPr>
        <w:t>.</w:t>
      </w:r>
      <w:r w:rsidR="00FE4BA1" w:rsidRPr="00700848">
        <w:rPr>
          <w:color w:val="auto"/>
        </w:rPr>
        <w:t xml:space="preserve"> </w:t>
      </w:r>
      <w:r w:rsidR="00A166A5" w:rsidRPr="00700848">
        <w:rPr>
          <w:color w:val="auto"/>
        </w:rPr>
        <w:t>I</w:t>
      </w:r>
      <w:r w:rsidR="00FE4BA1" w:rsidRPr="00700848">
        <w:rPr>
          <w:color w:val="auto"/>
        </w:rPr>
        <w:t xml:space="preserve">nterquartile range of sample ages was 67 to 80 years. </w:t>
      </w:r>
      <w:r w:rsidR="008005AD" w:rsidRPr="00700848">
        <w:rPr>
          <w:color w:val="auto"/>
        </w:rPr>
        <w:t xml:space="preserve">In </w:t>
      </w:r>
      <w:r w:rsidR="008005AD" w:rsidRPr="00700848">
        <w:rPr>
          <w:i/>
          <w:color w:val="auto"/>
        </w:rPr>
        <w:t>APOE</w:t>
      </w:r>
      <w:r w:rsidR="008005AD" w:rsidRPr="00700848">
        <w:rPr>
          <w:color w:val="auto"/>
        </w:rPr>
        <w:t xml:space="preserve"> genotypes, h</w:t>
      </w:r>
      <w:r w:rsidR="00C86A1F" w:rsidRPr="00700848">
        <w:rPr>
          <w:color w:val="auto"/>
        </w:rPr>
        <w:t>omozygous</w:t>
      </w:r>
      <w:r w:rsidR="001C4CB0" w:rsidRPr="00700848">
        <w:rPr>
          <w:i/>
          <w:color w:val="auto"/>
        </w:rPr>
        <w:t xml:space="preserve"> APOEε3</w:t>
      </w:r>
      <w:r w:rsidR="004949DF" w:rsidRPr="00700848">
        <w:rPr>
          <w:color w:val="auto"/>
        </w:rPr>
        <w:t xml:space="preserve"> </w:t>
      </w:r>
      <w:r w:rsidR="001C4CB0" w:rsidRPr="00700848">
        <w:rPr>
          <w:color w:val="auto"/>
        </w:rPr>
        <w:t xml:space="preserve">comprised </w:t>
      </w:r>
      <w:r w:rsidR="00486F85" w:rsidRPr="00700848">
        <w:rPr>
          <w:color w:val="auto"/>
        </w:rPr>
        <w:t>56.7%</w:t>
      </w:r>
      <w:r w:rsidR="004C0991" w:rsidRPr="00700848">
        <w:rPr>
          <w:color w:val="auto"/>
        </w:rPr>
        <w:t xml:space="preserve"> (N = 323)</w:t>
      </w:r>
      <w:r w:rsidR="00486F85" w:rsidRPr="00700848">
        <w:rPr>
          <w:color w:val="auto"/>
        </w:rPr>
        <w:t xml:space="preserve"> of the population, followed by</w:t>
      </w:r>
      <w:r w:rsidR="004949DF" w:rsidRPr="00700848">
        <w:rPr>
          <w:color w:val="auto"/>
        </w:rPr>
        <w:t xml:space="preserve"> 35.1% </w:t>
      </w:r>
      <w:r w:rsidR="0043655F" w:rsidRPr="00700848">
        <w:rPr>
          <w:color w:val="auto"/>
        </w:rPr>
        <w:t xml:space="preserve">(N = 200) </w:t>
      </w:r>
      <w:r w:rsidR="004949DF" w:rsidRPr="00700848">
        <w:rPr>
          <w:color w:val="auto"/>
        </w:rPr>
        <w:t xml:space="preserve">of </w:t>
      </w:r>
      <w:r w:rsidR="001C4CB0" w:rsidRPr="00700848">
        <w:rPr>
          <w:i/>
          <w:color w:val="auto"/>
        </w:rPr>
        <w:t>APOEε3</w:t>
      </w:r>
      <w:r w:rsidR="004949DF" w:rsidRPr="00700848">
        <w:rPr>
          <w:color w:val="auto"/>
        </w:rPr>
        <w:t>/</w:t>
      </w:r>
      <w:r w:rsidR="001C4CB0" w:rsidRPr="00700848">
        <w:rPr>
          <w:i/>
          <w:color w:val="auto"/>
        </w:rPr>
        <w:t>APOEε4</w:t>
      </w:r>
      <w:r w:rsidR="004949DF" w:rsidRPr="00700848">
        <w:rPr>
          <w:color w:val="auto"/>
        </w:rPr>
        <w:t>, 6.8</w:t>
      </w:r>
      <w:r w:rsidR="00073CCB" w:rsidRPr="00700848">
        <w:rPr>
          <w:color w:val="auto"/>
        </w:rPr>
        <w:t>4</w:t>
      </w:r>
      <w:r w:rsidR="004949DF" w:rsidRPr="00700848">
        <w:rPr>
          <w:color w:val="auto"/>
        </w:rPr>
        <w:t>%</w:t>
      </w:r>
      <w:r w:rsidR="0043655F" w:rsidRPr="00700848">
        <w:rPr>
          <w:color w:val="auto"/>
        </w:rPr>
        <w:t xml:space="preserve"> (N = 39)</w:t>
      </w:r>
      <w:r w:rsidR="004949DF" w:rsidRPr="00700848">
        <w:rPr>
          <w:color w:val="auto"/>
        </w:rPr>
        <w:t xml:space="preserve"> of </w:t>
      </w:r>
      <w:r w:rsidR="001C4CB0" w:rsidRPr="00700848">
        <w:rPr>
          <w:i/>
          <w:color w:val="auto"/>
        </w:rPr>
        <w:t>APOEε2</w:t>
      </w:r>
      <w:r w:rsidR="004949DF" w:rsidRPr="00700848">
        <w:rPr>
          <w:color w:val="auto"/>
        </w:rPr>
        <w:t>/</w:t>
      </w:r>
      <w:r w:rsidR="001C4CB0" w:rsidRPr="00700848">
        <w:rPr>
          <w:i/>
          <w:color w:val="auto"/>
        </w:rPr>
        <w:t>APOEε3</w:t>
      </w:r>
      <w:r w:rsidR="004949DF" w:rsidRPr="00700848">
        <w:rPr>
          <w:color w:val="auto"/>
        </w:rPr>
        <w:t xml:space="preserve">, </w:t>
      </w:r>
      <w:r w:rsidR="00073CCB" w:rsidRPr="00700848">
        <w:rPr>
          <w:color w:val="auto"/>
        </w:rPr>
        <w:t>1.05</w:t>
      </w:r>
      <w:r w:rsidR="004949DF" w:rsidRPr="00700848">
        <w:rPr>
          <w:color w:val="auto"/>
        </w:rPr>
        <w:t xml:space="preserve">% </w:t>
      </w:r>
      <w:r w:rsidR="0043655F" w:rsidRPr="00700848">
        <w:rPr>
          <w:color w:val="auto"/>
        </w:rPr>
        <w:t xml:space="preserve">(N = 6)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APOEε4</w:t>
      </w:r>
      <w:r w:rsidR="004949DF" w:rsidRPr="00700848">
        <w:rPr>
          <w:color w:val="auto"/>
        </w:rPr>
        <w:t>, and 0.35</w:t>
      </w:r>
      <w:r w:rsidR="00073CCB" w:rsidRPr="00700848">
        <w:rPr>
          <w:color w:val="auto"/>
        </w:rPr>
        <w:t>1</w:t>
      </w:r>
      <w:r w:rsidR="004949DF" w:rsidRPr="00700848">
        <w:rPr>
          <w:color w:val="auto"/>
        </w:rPr>
        <w:t xml:space="preserve">% </w:t>
      </w:r>
      <w:r w:rsidR="0043655F" w:rsidRPr="00700848">
        <w:rPr>
          <w:color w:val="auto"/>
        </w:rPr>
        <w:t xml:space="preserve">(N = 2)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APOEε2</w:t>
      </w:r>
      <w:r w:rsidR="001C4CB0" w:rsidRPr="00700848">
        <w:rPr>
          <w:color w:val="auto"/>
        </w:rPr>
        <w:t xml:space="preserve"> </w:t>
      </w:r>
      <w:r w:rsidR="00340D58" w:rsidRPr="00700848">
        <w:rPr>
          <w:color w:val="auto"/>
        </w:rPr>
        <w:t>(Figure 1)</w:t>
      </w:r>
      <w:r w:rsidR="00204E2F" w:rsidRPr="00700848">
        <w:rPr>
          <w:color w:val="auto"/>
        </w:rPr>
        <w:t xml:space="preserve">. </w:t>
      </w:r>
      <w:r w:rsidR="001C4CB0" w:rsidRPr="00700848">
        <w:rPr>
          <w:color w:val="auto"/>
        </w:rPr>
        <w:t xml:space="preserve">Individuals homozygous for </w:t>
      </w:r>
      <w:r w:rsidR="001C4CB0" w:rsidRPr="00700848">
        <w:rPr>
          <w:i/>
          <w:color w:val="auto"/>
        </w:rPr>
        <w:t xml:space="preserve">APOEε4 </w:t>
      </w:r>
      <w:r w:rsidR="001C4CB0" w:rsidRPr="00700848">
        <w:rPr>
          <w:color w:val="auto"/>
        </w:rPr>
        <w:t>were excluded from the study.</w:t>
      </w:r>
    </w:p>
    <w:p w14:paraId="1F5DBA2E" w14:textId="159BC25F" w:rsidR="00560CD0" w:rsidRPr="00700848" w:rsidRDefault="0072181C" w:rsidP="00483293">
      <w:pPr>
        <w:pStyle w:val="Normal1"/>
        <w:spacing w:before="120" w:after="120" w:line="360" w:lineRule="auto"/>
        <w:rPr>
          <w:color w:val="auto"/>
        </w:rPr>
      </w:pPr>
      <w:r w:rsidRPr="00700848">
        <w:rPr>
          <w:color w:val="auto"/>
        </w:rPr>
        <w:t>Additive effects of age, sex</w:t>
      </w:r>
      <w:r w:rsidR="00F31068" w:rsidRPr="00700848">
        <w:rPr>
          <w:color w:val="auto"/>
        </w:rPr>
        <w:t xml:space="preserve"> (female)</w:t>
      </w:r>
      <w:r w:rsidRPr="00700848">
        <w:rPr>
          <w:color w:val="auto"/>
        </w:rPr>
        <w:t xml:space="preserve">, and </w:t>
      </w:r>
      <w:r w:rsidRPr="00700848">
        <w:rPr>
          <w:i/>
          <w:color w:val="auto"/>
        </w:rPr>
        <w:t>APOE</w:t>
      </w:r>
      <w:r w:rsidRPr="00700848">
        <w:rPr>
          <w:color w:val="auto"/>
        </w:rPr>
        <w:t xml:space="preserve"> </w:t>
      </w:r>
      <w:r w:rsidR="008C3C7F" w:rsidRPr="00700848">
        <w:rPr>
          <w:color w:val="auto"/>
        </w:rPr>
        <w:t>allele-types</w:t>
      </w:r>
      <w:r w:rsidR="00901F94" w:rsidRPr="00700848">
        <w:rPr>
          <w:color w:val="auto"/>
        </w:rPr>
        <w:t xml:space="preserve"> (</w:t>
      </w:r>
      <w:r w:rsidR="003006B0" w:rsidRPr="00700848">
        <w:rPr>
          <w:i/>
          <w:color w:val="auto"/>
        </w:rPr>
        <w:t>ε</w:t>
      </w:r>
      <w:r w:rsidR="00901F94" w:rsidRPr="00700848">
        <w:rPr>
          <w:i/>
          <w:color w:val="auto"/>
        </w:rPr>
        <w:t>2</w:t>
      </w:r>
      <w:r w:rsidR="003006B0" w:rsidRPr="00700848">
        <w:rPr>
          <w:color w:val="auto"/>
        </w:rPr>
        <w:t xml:space="preserve">, </w:t>
      </w:r>
      <w:r w:rsidR="003006B0" w:rsidRPr="00700848">
        <w:rPr>
          <w:i/>
          <w:color w:val="auto"/>
        </w:rPr>
        <w:t>ε3</w:t>
      </w:r>
      <w:r w:rsidR="003006B0" w:rsidRPr="00700848">
        <w:rPr>
          <w:color w:val="auto"/>
        </w:rPr>
        <w:t xml:space="preserve">, </w:t>
      </w:r>
      <w:r w:rsidR="003006B0" w:rsidRPr="00700848">
        <w:rPr>
          <w:i/>
          <w:color w:val="auto"/>
        </w:rPr>
        <w:t>ε4</w:t>
      </w:r>
      <w:r w:rsidR="00901F94" w:rsidRPr="00700848">
        <w:rPr>
          <w:color w:val="auto"/>
        </w:rPr>
        <w:t>)</w:t>
      </w:r>
      <w:r w:rsidR="00A71DAB" w:rsidRPr="00700848">
        <w:rPr>
          <w:color w:val="auto"/>
        </w:rPr>
        <w:t>, together with the cut points parameters</w:t>
      </w:r>
      <w:r w:rsidR="00A6690B" w:rsidRPr="00700848">
        <w:rPr>
          <w:color w:val="auto"/>
        </w:rPr>
        <w:t xml:space="preserve"> of the ordered categorical model,</w:t>
      </w:r>
      <w:r w:rsidRPr="00700848">
        <w:rPr>
          <w:color w:val="auto"/>
        </w:rPr>
        <w:t xml:space="preserve"> were tested with </w:t>
      </w:r>
      <w:r w:rsidR="00A20B18" w:rsidRPr="00700848">
        <w:rPr>
          <w:i/>
          <w:color w:val="auto"/>
        </w:rPr>
        <w:t>Bayes-GLMM</w:t>
      </w:r>
      <w:r w:rsidR="00DE2AF5" w:rsidRPr="00700848">
        <w:rPr>
          <w:i/>
          <w:color w:val="auto"/>
        </w:rPr>
        <w:t xml:space="preserve"> </w:t>
      </w:r>
      <w:r w:rsidR="00DE2AF5" w:rsidRPr="00700848">
        <w:rPr>
          <w:color w:val="auto"/>
        </w:rPr>
        <w:t>(Figure 2)</w:t>
      </w:r>
      <w:r w:rsidRPr="00700848">
        <w:rPr>
          <w:color w:val="auto"/>
        </w:rPr>
        <w:t xml:space="preserve">. </w:t>
      </w:r>
      <w:r w:rsidR="00F872C4" w:rsidRPr="00700848">
        <w:rPr>
          <w:color w:val="auto"/>
        </w:rPr>
        <w:t xml:space="preserve">To account for </w:t>
      </w:r>
      <w:r w:rsidR="00696F9A" w:rsidRPr="00700848">
        <w:rPr>
          <w:color w:val="auto"/>
        </w:rPr>
        <w:t>sample</w:t>
      </w:r>
      <w:r w:rsidR="00F872C4" w:rsidRPr="00700848">
        <w:rPr>
          <w:color w:val="auto"/>
        </w:rPr>
        <w:t xml:space="preserve"> relatedness, k</w:t>
      </w:r>
      <w:r w:rsidR="00204E2F" w:rsidRPr="00700848">
        <w:rPr>
          <w:color w:val="auto"/>
        </w:rPr>
        <w:t xml:space="preserve">inship structure was computed </w:t>
      </w:r>
      <w:r w:rsidR="00F872C4" w:rsidRPr="00700848">
        <w:rPr>
          <w:color w:val="auto"/>
        </w:rPr>
        <w:t>from</w:t>
      </w:r>
      <w:r w:rsidR="00204E2F" w:rsidRPr="00700848">
        <w:rPr>
          <w:color w:val="auto"/>
        </w:rPr>
        <w:t xml:space="preserve"> a</w:t>
      </w:r>
      <w:r w:rsidR="00BE7BAA" w:rsidRPr="00700848">
        <w:rPr>
          <w:color w:val="auto"/>
        </w:rPr>
        <w:t>utosomal variants</w:t>
      </w:r>
      <w:r w:rsidR="00DA10C4" w:rsidRPr="00700848">
        <w:rPr>
          <w:color w:val="auto"/>
        </w:rPr>
        <w:t>,</w:t>
      </w:r>
      <w:r w:rsidR="009953D1" w:rsidRPr="00700848">
        <w:rPr>
          <w:color w:val="auto"/>
        </w:rPr>
        <w:t xml:space="preserve"> and included as </w:t>
      </w:r>
      <w:r w:rsidR="00566740" w:rsidRPr="00700848">
        <w:rPr>
          <w:color w:val="auto"/>
        </w:rPr>
        <w:t xml:space="preserve">the variance-covariance </w:t>
      </w:r>
      <w:r w:rsidR="00B034D9" w:rsidRPr="00700848">
        <w:rPr>
          <w:color w:val="auto"/>
        </w:rPr>
        <w:t>matrix</w:t>
      </w:r>
      <w:r w:rsidR="00566740" w:rsidRPr="00700848">
        <w:rPr>
          <w:color w:val="auto"/>
        </w:rPr>
        <w:t xml:space="preserve"> of </w:t>
      </w:r>
      <w:r w:rsidR="009953D1" w:rsidRPr="00700848">
        <w:rPr>
          <w:color w:val="auto"/>
        </w:rPr>
        <w:t xml:space="preserve">a </w:t>
      </w:r>
      <w:r w:rsidR="00776D3F" w:rsidRPr="00700848">
        <w:rPr>
          <w:color w:val="auto"/>
        </w:rPr>
        <w:t>random effect</w:t>
      </w:r>
      <w:r w:rsidR="009953D1" w:rsidRPr="00700848">
        <w:rPr>
          <w:color w:val="auto"/>
        </w:rPr>
        <w:t xml:space="preserve"> </w:t>
      </w:r>
      <w:r w:rsidR="004D05B9" w:rsidRPr="00700848">
        <w:rPr>
          <w:color w:val="auto"/>
        </w:rPr>
        <w:t>that followed a multivariate normal distribution</w:t>
      </w:r>
      <w:r w:rsidR="00AE0F5B" w:rsidRPr="00700848">
        <w:rPr>
          <w:color w:val="auto"/>
        </w:rPr>
        <w:t xml:space="preserve"> (</w:t>
      </w:r>
      <w:r w:rsidR="006E15A6" w:rsidRPr="00700848">
        <w:rPr>
          <w:color w:val="auto"/>
        </w:rPr>
        <w:t>Methods</w:t>
      </w:r>
      <w:r w:rsidR="00AE0F5B" w:rsidRPr="00700848">
        <w:rPr>
          <w:color w:val="auto"/>
        </w:rPr>
        <w:t>)</w:t>
      </w:r>
      <w:r w:rsidR="00204E2F" w:rsidRPr="00700848">
        <w:rPr>
          <w:color w:val="auto"/>
        </w:rPr>
        <w:t>.</w:t>
      </w:r>
      <w:r w:rsidR="004D05B9" w:rsidRPr="00700848">
        <w:rPr>
          <w:color w:val="auto"/>
        </w:rPr>
        <w:t xml:space="preserve"> </w:t>
      </w:r>
      <w:r w:rsidR="008E60FC" w:rsidRPr="00700848">
        <w:rPr>
          <w:color w:val="auto"/>
        </w:rPr>
        <w:t>M</w:t>
      </w:r>
      <w:r w:rsidR="005958ED" w:rsidRPr="00700848">
        <w:rPr>
          <w:color w:val="auto"/>
        </w:rPr>
        <w:t>odel parameters were estimated by MCMC sampling</w:t>
      </w:r>
      <w:r w:rsidR="003006B0" w:rsidRPr="00700848">
        <w:rPr>
          <w:color w:val="auto"/>
        </w:rPr>
        <w:t xml:space="preserve">. As expected, we observed that the </w:t>
      </w:r>
      <w:r w:rsidR="003006B0" w:rsidRPr="00700848">
        <w:rPr>
          <w:i/>
          <w:color w:val="auto"/>
        </w:rPr>
        <w:t>APOEε4</w:t>
      </w:r>
      <w:r w:rsidR="003006B0" w:rsidRPr="00700848">
        <w:rPr>
          <w:color w:val="auto"/>
        </w:rPr>
        <w:t xml:space="preserve"> allele significantly increased risk of Alzheimer’s (</w:t>
      </w:r>
      <w:r w:rsidR="003006B0" w:rsidRPr="00700848">
        <w:rPr>
          <w:i/>
          <w:color w:val="auto"/>
        </w:rPr>
        <w:t xml:space="preserve">p </w:t>
      </w:r>
      <w:r w:rsidR="003006B0" w:rsidRPr="00700848">
        <w:rPr>
          <w:color w:val="auto"/>
        </w:rPr>
        <w:t xml:space="preserve">= </w:t>
      </w:r>
      <w:r w:rsidR="00024D54" w:rsidRPr="00700848">
        <w:rPr>
          <w:color w:val="auto"/>
        </w:rPr>
        <w:t>0.00014)</w:t>
      </w:r>
      <w:r w:rsidR="003006B0" w:rsidRPr="00700848">
        <w:rPr>
          <w:color w:val="auto"/>
        </w:rPr>
        <w:t xml:space="preserve"> while the </w:t>
      </w:r>
      <w:r w:rsidR="003006B0" w:rsidRPr="00700848">
        <w:rPr>
          <w:i/>
          <w:color w:val="auto"/>
        </w:rPr>
        <w:t>APOEε2</w:t>
      </w:r>
      <w:r w:rsidR="003006B0" w:rsidRPr="00700848">
        <w:rPr>
          <w:color w:val="auto"/>
        </w:rPr>
        <w:t xml:space="preserve"> allele reduced risk (</w:t>
      </w:r>
      <w:r w:rsidR="003006B0" w:rsidRPr="00700848">
        <w:rPr>
          <w:i/>
          <w:color w:val="auto"/>
        </w:rPr>
        <w:t xml:space="preserve">p </w:t>
      </w:r>
      <w:r w:rsidR="003006B0" w:rsidRPr="00700848">
        <w:rPr>
          <w:color w:val="auto"/>
        </w:rPr>
        <w:t>=</w:t>
      </w:r>
      <w:r w:rsidR="00024D54" w:rsidRPr="00700848">
        <w:rPr>
          <w:color w:val="auto"/>
        </w:rPr>
        <w:t xml:space="preserve"> 0.0033</w:t>
      </w:r>
      <w:r w:rsidR="003006B0" w:rsidRPr="00700848">
        <w:rPr>
          <w:color w:val="auto"/>
        </w:rPr>
        <w:t xml:space="preserve">) relative to the baseline </w:t>
      </w:r>
      <w:r w:rsidR="003006B0" w:rsidRPr="00700848">
        <w:rPr>
          <w:i/>
          <w:color w:val="auto"/>
        </w:rPr>
        <w:t>APOEε3</w:t>
      </w:r>
      <w:r w:rsidR="003006B0" w:rsidRPr="00700848">
        <w:rPr>
          <w:color w:val="auto"/>
        </w:rPr>
        <w:t xml:space="preserve"> allele.</w:t>
      </w:r>
      <w:r w:rsidR="00204E2F" w:rsidRPr="00700848">
        <w:rPr>
          <w:color w:val="auto"/>
        </w:rPr>
        <w:t xml:space="preserve"> </w:t>
      </w:r>
      <w:r w:rsidR="009953D1" w:rsidRPr="00700848">
        <w:rPr>
          <w:color w:val="auto"/>
        </w:rPr>
        <w:t>Sex was also a</w:t>
      </w:r>
      <w:r w:rsidR="00204E2F" w:rsidRPr="00700848">
        <w:rPr>
          <w:color w:val="auto"/>
        </w:rPr>
        <w:t xml:space="preserve"> significant factor</w:t>
      </w:r>
      <w:r w:rsidR="009953D1" w:rsidRPr="00700848">
        <w:rPr>
          <w:color w:val="auto"/>
        </w:rPr>
        <w:t>,</w:t>
      </w:r>
      <w:r w:rsidR="00204E2F" w:rsidRPr="00700848">
        <w:rPr>
          <w:color w:val="auto"/>
        </w:rPr>
        <w:t xml:space="preserve"> </w:t>
      </w:r>
      <w:r w:rsidR="00FA7636" w:rsidRPr="00700848">
        <w:rPr>
          <w:color w:val="auto"/>
        </w:rPr>
        <w:t>with females at higher risk</w:t>
      </w:r>
      <w:r w:rsidR="003006B0" w:rsidRPr="00700848">
        <w:rPr>
          <w:color w:val="auto"/>
        </w:rPr>
        <w:t xml:space="preserve"> (</w:t>
      </w:r>
      <w:r w:rsidR="003006B0" w:rsidRPr="00700848">
        <w:rPr>
          <w:i/>
          <w:color w:val="auto"/>
        </w:rPr>
        <w:t xml:space="preserve">p </w:t>
      </w:r>
      <w:r w:rsidR="00024D54" w:rsidRPr="00700848">
        <w:rPr>
          <w:color w:val="auto"/>
        </w:rPr>
        <w:t>= 0.032</w:t>
      </w:r>
      <w:r w:rsidR="003006B0" w:rsidRPr="00700848">
        <w:rPr>
          <w:color w:val="auto"/>
        </w:rPr>
        <w:t>)</w:t>
      </w:r>
      <w:r w:rsidR="001E33DE" w:rsidRPr="00700848">
        <w:rPr>
          <w:color w:val="auto"/>
        </w:rPr>
        <w:t xml:space="preserve">. </w:t>
      </w:r>
      <w:r w:rsidR="00ED1AA3" w:rsidRPr="00700848">
        <w:rPr>
          <w:color w:val="auto"/>
        </w:rPr>
        <w:t>Increasing age corresponded to</w:t>
      </w:r>
      <w:r w:rsidR="00FA7636" w:rsidRPr="00700848">
        <w:rPr>
          <w:color w:val="auto"/>
        </w:rPr>
        <w:t xml:space="preserve"> a small but significant </w:t>
      </w:r>
      <w:r w:rsidR="00ED1AA3" w:rsidRPr="00700848">
        <w:rPr>
          <w:color w:val="auto"/>
        </w:rPr>
        <w:t>risk</w:t>
      </w:r>
      <w:r w:rsidR="00E64AE2" w:rsidRPr="00700848">
        <w:rPr>
          <w:color w:val="auto"/>
        </w:rPr>
        <w:t xml:space="preserve"> </w:t>
      </w:r>
      <w:r w:rsidR="00ED1AA3" w:rsidRPr="00700848">
        <w:rPr>
          <w:color w:val="auto"/>
        </w:rPr>
        <w:t>increase (</w:t>
      </w:r>
      <w:r w:rsidR="00ED1AA3" w:rsidRPr="00700848">
        <w:rPr>
          <w:i/>
          <w:color w:val="auto"/>
        </w:rPr>
        <w:t xml:space="preserve">p </w:t>
      </w:r>
      <w:r w:rsidR="00024D54" w:rsidRPr="00700848">
        <w:rPr>
          <w:color w:val="auto"/>
        </w:rPr>
        <w:t>= 0.00036</w:t>
      </w:r>
      <w:r w:rsidR="00ED1AA3" w:rsidRPr="00700848">
        <w:rPr>
          <w:color w:val="auto"/>
        </w:rPr>
        <w:t>)</w:t>
      </w:r>
      <w:r w:rsidR="007A6D97" w:rsidRPr="00700848">
        <w:rPr>
          <w:color w:val="auto"/>
        </w:rPr>
        <w:t>. The small effect size of age</w:t>
      </w:r>
      <w:r w:rsidR="00FA7636" w:rsidRPr="00700848">
        <w:rPr>
          <w:color w:val="auto"/>
        </w:rPr>
        <w:t xml:space="preserve"> </w:t>
      </w:r>
      <w:r w:rsidR="007A6D97" w:rsidRPr="00700848">
        <w:rPr>
          <w:color w:val="auto"/>
        </w:rPr>
        <w:t xml:space="preserve">was a result of multiple factors: (1) </w:t>
      </w:r>
      <w:r w:rsidR="006E15A6" w:rsidRPr="00700848">
        <w:rPr>
          <w:color w:val="auto"/>
        </w:rPr>
        <w:t>the relatively large values for</w:t>
      </w:r>
      <w:r w:rsidR="007A6D97" w:rsidRPr="00700848">
        <w:rPr>
          <w:color w:val="auto"/>
        </w:rPr>
        <w:t xml:space="preserve"> age as a model predictor (67-80); (2) </w:t>
      </w:r>
      <w:r w:rsidR="006E15A6" w:rsidRPr="00700848">
        <w:rPr>
          <w:color w:val="auto"/>
        </w:rPr>
        <w:t xml:space="preserve">a </w:t>
      </w:r>
      <w:r w:rsidR="007A6D97" w:rsidRPr="00700848">
        <w:rPr>
          <w:color w:val="auto"/>
        </w:rPr>
        <w:t xml:space="preserve">narrow age range; </w:t>
      </w:r>
      <w:r w:rsidR="00FA7636" w:rsidRPr="00700848">
        <w:rPr>
          <w:color w:val="auto"/>
        </w:rPr>
        <w:t xml:space="preserve">and </w:t>
      </w:r>
      <w:r w:rsidR="007A6D97" w:rsidRPr="00700848">
        <w:rPr>
          <w:color w:val="auto"/>
        </w:rPr>
        <w:t xml:space="preserve">(3) </w:t>
      </w:r>
      <w:r w:rsidR="006E15A6" w:rsidRPr="00700848">
        <w:rPr>
          <w:color w:val="auto"/>
        </w:rPr>
        <w:t xml:space="preserve">the </w:t>
      </w:r>
      <w:r w:rsidR="00ED1AA3" w:rsidRPr="00700848">
        <w:rPr>
          <w:color w:val="auto"/>
        </w:rPr>
        <w:t>possible</w:t>
      </w:r>
      <w:r w:rsidR="00FA7636" w:rsidRPr="00700848">
        <w:rPr>
          <w:color w:val="auto"/>
        </w:rPr>
        <w:t xml:space="preserve"> longevity of non-affected individuals</w:t>
      </w:r>
      <w:r w:rsidR="00204E2F" w:rsidRPr="00700848">
        <w:rPr>
          <w:color w:val="auto"/>
        </w:rPr>
        <w:t xml:space="preserve">. </w:t>
      </w:r>
      <w:r w:rsidR="00FA7636" w:rsidRPr="00700848">
        <w:rPr>
          <w:color w:val="auto"/>
        </w:rPr>
        <w:t xml:space="preserve">All covariate pairs were tested with fixed-effect interaction terms, but no </w:t>
      </w:r>
      <w:r w:rsidR="00204E2F" w:rsidRPr="00700848">
        <w:rPr>
          <w:color w:val="auto"/>
        </w:rPr>
        <w:t>significant interactions were observed (</w:t>
      </w:r>
      <w:del w:id="224" w:author="Gregory Carter" w:date="2018-02-09T09:32:00Z">
        <w:r w:rsidR="00204E2F" w:rsidRPr="00700848" w:rsidDel="00E30EE9">
          <w:rPr>
            <w:color w:val="auto"/>
          </w:rPr>
          <w:delText>Supplementary</w:delText>
        </w:r>
      </w:del>
      <w:ins w:id="225" w:author="Gregory Carter" w:date="2018-02-09T09:32:00Z">
        <w:r w:rsidR="00E30EE9">
          <w:rPr>
            <w:color w:val="auto"/>
          </w:rPr>
          <w:t>Supplemental</w:t>
        </w:r>
      </w:ins>
      <w:r w:rsidR="00204E2F" w:rsidRPr="00700848">
        <w:rPr>
          <w:color w:val="auto"/>
        </w:rPr>
        <w:t xml:space="preserve"> Figure </w:t>
      </w:r>
      <w:del w:id="226" w:author="Gregory Carter" w:date="2018-02-09T09:36:00Z">
        <w:r w:rsidR="00204E2F" w:rsidRPr="00700848" w:rsidDel="00E30EE9">
          <w:rPr>
            <w:color w:val="auto"/>
          </w:rPr>
          <w:delText>1</w:delText>
        </w:r>
      </w:del>
      <w:ins w:id="227" w:author="Gregory Carter" w:date="2018-02-12T13:45:00Z">
        <w:r w:rsidR="009427D1">
          <w:rPr>
            <w:color w:val="auto"/>
          </w:rPr>
          <w:t>3</w:t>
        </w:r>
      </w:ins>
      <w:r w:rsidR="00204E2F" w:rsidRPr="00700848">
        <w:rPr>
          <w:color w:val="auto"/>
        </w:rPr>
        <w:t>).</w:t>
      </w:r>
    </w:p>
    <w:p w14:paraId="69BC460F" w14:textId="77777777" w:rsidR="00560CD0" w:rsidRPr="00700848" w:rsidRDefault="00464899" w:rsidP="002C24AB">
      <w:pPr>
        <w:pStyle w:val="Normal1"/>
        <w:spacing w:before="120" w:after="120" w:line="360" w:lineRule="auto"/>
        <w:outlineLvl w:val="0"/>
        <w:rPr>
          <w:color w:val="auto"/>
        </w:rPr>
      </w:pPr>
      <w:r w:rsidRPr="00700848">
        <w:rPr>
          <w:b/>
          <w:color w:val="auto"/>
        </w:rPr>
        <w:t>GWAS of</w:t>
      </w:r>
      <w:r w:rsidR="00204E2F" w:rsidRPr="00700848">
        <w:rPr>
          <w:b/>
          <w:color w:val="auto"/>
        </w:rPr>
        <w:t xml:space="preserve"> ADSP WGS</w:t>
      </w:r>
      <w:r w:rsidRPr="00700848">
        <w:rPr>
          <w:b/>
          <w:color w:val="auto"/>
        </w:rPr>
        <w:t xml:space="preserve"> cohort by </w:t>
      </w:r>
      <w:r w:rsidRPr="00700848">
        <w:rPr>
          <w:b/>
          <w:i/>
          <w:color w:val="auto"/>
        </w:rPr>
        <w:t>Bayes-GLMM</w:t>
      </w:r>
    </w:p>
    <w:p w14:paraId="76D894FF" w14:textId="691BD1CB" w:rsidR="00560CD0" w:rsidRPr="00700848" w:rsidRDefault="000C64AB" w:rsidP="00483293">
      <w:pPr>
        <w:pStyle w:val="Normal1"/>
        <w:spacing w:before="120" w:after="120" w:line="360" w:lineRule="auto"/>
        <w:rPr>
          <w:color w:val="auto"/>
        </w:rPr>
      </w:pPr>
      <w:r w:rsidRPr="00700848">
        <w:rPr>
          <w:color w:val="auto"/>
        </w:rPr>
        <w:t xml:space="preserve">The </w:t>
      </w:r>
      <w:r w:rsidR="00AE530A" w:rsidRPr="00700848">
        <w:rPr>
          <w:color w:val="auto"/>
        </w:rPr>
        <w:t>ADSP consortium</w:t>
      </w:r>
      <w:r w:rsidR="00A931DE" w:rsidRPr="00700848">
        <w:rPr>
          <w:color w:val="auto"/>
        </w:rPr>
        <w:t xml:space="preserve"> identified a</w:t>
      </w:r>
      <w:r w:rsidR="00032554" w:rsidRPr="00700848">
        <w:rPr>
          <w:color w:val="auto"/>
        </w:rPr>
        <w:t xml:space="preserve"> total of 27.9 million SNP </w:t>
      </w:r>
      <w:r w:rsidR="00A97402" w:rsidRPr="00700848">
        <w:rPr>
          <w:color w:val="auto"/>
        </w:rPr>
        <w:t>from</w:t>
      </w:r>
      <w:r w:rsidR="00032554" w:rsidRPr="00700848">
        <w:rPr>
          <w:color w:val="auto"/>
        </w:rPr>
        <w:t xml:space="preserve"> </w:t>
      </w:r>
      <w:r w:rsidR="00A97402" w:rsidRPr="00700848">
        <w:rPr>
          <w:color w:val="auto"/>
        </w:rPr>
        <w:t xml:space="preserve">the </w:t>
      </w:r>
      <w:r w:rsidR="006018FF" w:rsidRPr="00700848">
        <w:rPr>
          <w:color w:val="auto"/>
        </w:rPr>
        <w:t xml:space="preserve">WGS </w:t>
      </w:r>
      <w:r w:rsidR="00A97402" w:rsidRPr="00700848">
        <w:rPr>
          <w:color w:val="auto"/>
        </w:rPr>
        <w:t xml:space="preserve">cohort, </w:t>
      </w:r>
      <w:r w:rsidR="00AE530A" w:rsidRPr="00700848">
        <w:rPr>
          <w:color w:val="auto"/>
        </w:rPr>
        <w:t xml:space="preserve">of which 10.3 million </w:t>
      </w:r>
      <w:r w:rsidR="00F445C4" w:rsidRPr="00700848">
        <w:rPr>
          <w:color w:val="auto"/>
        </w:rPr>
        <w:t>passed the</w:t>
      </w:r>
      <w:r w:rsidR="006E15A6" w:rsidRPr="00700848">
        <w:rPr>
          <w:color w:val="auto"/>
        </w:rPr>
        <w:t>ir</w:t>
      </w:r>
      <w:r w:rsidR="00F445C4" w:rsidRPr="00700848">
        <w:rPr>
          <w:color w:val="auto"/>
        </w:rPr>
        <w:t xml:space="preserve"> quality check and </w:t>
      </w:r>
      <w:r w:rsidR="00AE530A" w:rsidRPr="00700848">
        <w:rPr>
          <w:color w:val="auto"/>
        </w:rPr>
        <w:t>had minor allele frequenc</w:t>
      </w:r>
      <w:r w:rsidR="003C3547" w:rsidRPr="00700848">
        <w:rPr>
          <w:color w:val="auto"/>
        </w:rPr>
        <w:t xml:space="preserve">y </w:t>
      </w:r>
      <w:r w:rsidR="00A03323" w:rsidRPr="00700848">
        <w:rPr>
          <w:color w:val="auto"/>
        </w:rPr>
        <w:t>greater</w:t>
      </w:r>
      <w:r w:rsidR="003C3547" w:rsidRPr="00700848">
        <w:rPr>
          <w:color w:val="auto"/>
        </w:rPr>
        <w:t xml:space="preserve"> than 0.01</w:t>
      </w:r>
      <w:r w:rsidR="00D024C6" w:rsidRPr="00700848">
        <w:rPr>
          <w:color w:val="auto"/>
        </w:rPr>
        <w:t xml:space="preserve"> (</w:t>
      </w:r>
      <w:del w:id="228" w:author="Gregory Carter" w:date="2018-02-09T09:32:00Z">
        <w:r w:rsidR="00D024C6" w:rsidRPr="00700848" w:rsidDel="00E30EE9">
          <w:rPr>
            <w:color w:val="auto"/>
          </w:rPr>
          <w:delText>Supplementary</w:delText>
        </w:r>
      </w:del>
      <w:ins w:id="229" w:author="Gregory Carter" w:date="2018-02-09T09:32:00Z">
        <w:r w:rsidR="00E30EE9">
          <w:rPr>
            <w:color w:val="auto"/>
          </w:rPr>
          <w:t>Supplemental</w:t>
        </w:r>
      </w:ins>
      <w:r w:rsidR="00D024C6" w:rsidRPr="00700848">
        <w:rPr>
          <w:color w:val="auto"/>
        </w:rPr>
        <w:t xml:space="preserve"> Figure</w:t>
      </w:r>
      <w:r w:rsidR="00280C65" w:rsidRPr="00700848">
        <w:rPr>
          <w:color w:val="auto"/>
        </w:rPr>
        <w:t xml:space="preserve"> </w:t>
      </w:r>
      <w:del w:id="230" w:author="Gregory Carter" w:date="2018-02-09T09:36:00Z">
        <w:r w:rsidR="00280C65" w:rsidRPr="00700848" w:rsidDel="00E30EE9">
          <w:rPr>
            <w:color w:val="auto"/>
          </w:rPr>
          <w:delText>2</w:delText>
        </w:r>
      </w:del>
      <w:ins w:id="231" w:author="Gregory Carter" w:date="2018-02-12T13:45:00Z">
        <w:r w:rsidR="009427D1">
          <w:rPr>
            <w:color w:val="auto"/>
          </w:rPr>
          <w:t>4</w:t>
        </w:r>
      </w:ins>
      <w:r w:rsidR="00D024C6" w:rsidRPr="00700848">
        <w:rPr>
          <w:color w:val="auto"/>
        </w:rPr>
        <w:t>)</w:t>
      </w:r>
      <w:r w:rsidR="003C3547" w:rsidRPr="00700848">
        <w:rPr>
          <w:color w:val="auto"/>
        </w:rPr>
        <w:t xml:space="preserve">. Associations </w:t>
      </w:r>
      <w:r w:rsidR="00023E24" w:rsidRPr="00700848">
        <w:rPr>
          <w:color w:val="auto"/>
        </w:rPr>
        <w:t xml:space="preserve">of the 10.3 million SNP to </w:t>
      </w:r>
      <w:r w:rsidR="00FB72D2" w:rsidRPr="00700848">
        <w:rPr>
          <w:color w:val="auto"/>
        </w:rPr>
        <w:t xml:space="preserve">AD </w:t>
      </w:r>
      <w:r w:rsidR="00F445C4" w:rsidRPr="00700848">
        <w:rPr>
          <w:color w:val="auto"/>
        </w:rPr>
        <w:t>status</w:t>
      </w:r>
      <w:r w:rsidR="00023E24" w:rsidRPr="00700848">
        <w:rPr>
          <w:color w:val="auto"/>
        </w:rPr>
        <w:t xml:space="preserve"> </w:t>
      </w:r>
      <w:r w:rsidR="00FB72D2" w:rsidRPr="00700848">
        <w:rPr>
          <w:color w:val="auto"/>
        </w:rPr>
        <w:t xml:space="preserve">were tested </w:t>
      </w:r>
      <w:r w:rsidR="002D39A2" w:rsidRPr="00700848">
        <w:rPr>
          <w:color w:val="auto"/>
        </w:rPr>
        <w:t xml:space="preserve">by </w:t>
      </w:r>
      <w:r w:rsidR="002D39A2" w:rsidRPr="00700848">
        <w:rPr>
          <w:i/>
          <w:color w:val="auto"/>
        </w:rPr>
        <w:t>Bayes-GLMM</w:t>
      </w:r>
      <w:r w:rsidR="002D39A2" w:rsidRPr="00700848">
        <w:rPr>
          <w:color w:val="auto"/>
        </w:rPr>
        <w:t xml:space="preserve"> </w:t>
      </w:r>
      <w:r w:rsidR="00204E2F" w:rsidRPr="00700848">
        <w:rPr>
          <w:color w:val="auto"/>
        </w:rPr>
        <w:t>in two steps</w:t>
      </w:r>
      <w:r w:rsidR="003E0BAF" w:rsidRPr="00700848">
        <w:rPr>
          <w:color w:val="auto"/>
        </w:rPr>
        <w:t xml:space="preserve"> (Figure </w:t>
      </w:r>
      <w:r w:rsidR="00DE2AF5" w:rsidRPr="00700848">
        <w:rPr>
          <w:color w:val="auto"/>
        </w:rPr>
        <w:t>3</w:t>
      </w:r>
      <w:r w:rsidR="003E0BAF" w:rsidRPr="00700848">
        <w:rPr>
          <w:color w:val="auto"/>
        </w:rPr>
        <w:t>)</w:t>
      </w:r>
      <w:r w:rsidR="00204E2F" w:rsidRPr="00700848">
        <w:rPr>
          <w:color w:val="auto"/>
        </w:rPr>
        <w:t xml:space="preserve">. </w:t>
      </w:r>
      <w:r w:rsidR="00424573" w:rsidRPr="00700848">
        <w:rPr>
          <w:color w:val="auto"/>
        </w:rPr>
        <w:t xml:space="preserve">In the first step, </w:t>
      </w:r>
      <w:r w:rsidR="00502DBE" w:rsidRPr="00700848">
        <w:rPr>
          <w:color w:val="auto"/>
        </w:rPr>
        <w:t xml:space="preserve">a generalized linear model (ordered categorical model) was applied </w:t>
      </w:r>
      <w:r w:rsidRPr="00700848">
        <w:rPr>
          <w:color w:val="auto"/>
        </w:rPr>
        <w:t>to</w:t>
      </w:r>
      <w:r w:rsidR="00502DBE" w:rsidRPr="00700848">
        <w:rPr>
          <w:color w:val="auto"/>
        </w:rPr>
        <w:t xml:space="preserve"> each of the 10.3</w:t>
      </w:r>
      <w:r w:rsidRPr="00700848">
        <w:rPr>
          <w:color w:val="auto"/>
        </w:rPr>
        <w:t xml:space="preserve"> million</w:t>
      </w:r>
      <w:r w:rsidR="00502DBE" w:rsidRPr="00700848">
        <w:rPr>
          <w:color w:val="auto"/>
        </w:rPr>
        <w:t xml:space="preserve"> variants</w:t>
      </w:r>
      <w:r w:rsidRPr="00700848">
        <w:rPr>
          <w:color w:val="auto"/>
        </w:rPr>
        <w:t xml:space="preserve"> without the random term</w:t>
      </w:r>
      <w:r w:rsidR="00502DBE" w:rsidRPr="00700848">
        <w:rPr>
          <w:color w:val="auto"/>
        </w:rPr>
        <w:t xml:space="preserve">. </w:t>
      </w:r>
      <w:r w:rsidR="006E15A6" w:rsidRPr="00700848">
        <w:rPr>
          <w:color w:val="auto"/>
        </w:rPr>
        <w:t xml:space="preserve">The </w:t>
      </w:r>
      <w:r w:rsidR="006E15A6" w:rsidRPr="00700848">
        <w:rPr>
          <w:color w:val="auto"/>
        </w:rPr>
        <w:lastRenderedPageBreak/>
        <w:t>p</w:t>
      </w:r>
      <w:r w:rsidR="00424573" w:rsidRPr="00700848">
        <w:rPr>
          <w:color w:val="auto"/>
        </w:rPr>
        <w:t xml:space="preserve">urpose of this step was </w:t>
      </w:r>
      <w:r w:rsidR="006E15A6" w:rsidRPr="00700848">
        <w:rPr>
          <w:color w:val="auto"/>
        </w:rPr>
        <w:t xml:space="preserve">a preliminary </w:t>
      </w:r>
      <w:r w:rsidR="00424573" w:rsidRPr="00700848">
        <w:rPr>
          <w:color w:val="auto"/>
        </w:rPr>
        <w:t xml:space="preserve">screen </w:t>
      </w:r>
      <w:r w:rsidR="006E15A6" w:rsidRPr="00700848">
        <w:rPr>
          <w:color w:val="auto"/>
        </w:rPr>
        <w:t xml:space="preserve">for </w:t>
      </w:r>
      <w:r w:rsidR="00424573" w:rsidRPr="00700848">
        <w:rPr>
          <w:color w:val="auto"/>
        </w:rPr>
        <w:t>potential candidate variants.</w:t>
      </w:r>
      <w:r w:rsidR="00D60A6E" w:rsidRPr="00700848">
        <w:rPr>
          <w:color w:val="auto"/>
        </w:rPr>
        <w:t xml:space="preserve"> M</w:t>
      </w:r>
      <w:r w:rsidR="003744F9" w:rsidRPr="00700848">
        <w:rPr>
          <w:color w:val="auto"/>
        </w:rPr>
        <w:t>odel parameters</w:t>
      </w:r>
      <w:r w:rsidR="006E15A6" w:rsidRPr="00700848">
        <w:rPr>
          <w:color w:val="auto"/>
        </w:rPr>
        <w:t xml:space="preserve"> </w:t>
      </w:r>
      <w:r w:rsidR="003744F9" w:rsidRPr="00700848">
        <w:rPr>
          <w:color w:val="auto"/>
        </w:rPr>
        <w:t xml:space="preserve">were estimated by the maximal likelihood estimation </w:t>
      </w:r>
      <w:r w:rsidR="000717E0" w:rsidRPr="00700848">
        <w:rPr>
          <w:color w:val="auto"/>
        </w:rPr>
        <w:t xml:space="preserve">(MLE) </w:t>
      </w:r>
      <w:r w:rsidR="003744F9" w:rsidRPr="00700848">
        <w:rPr>
          <w:color w:val="auto"/>
        </w:rPr>
        <w:t xml:space="preserve">method for </w:t>
      </w:r>
      <w:r w:rsidRPr="00700848">
        <w:rPr>
          <w:color w:val="auto"/>
        </w:rPr>
        <w:t xml:space="preserve">computational </w:t>
      </w:r>
      <w:r w:rsidR="003744F9" w:rsidRPr="00700848">
        <w:rPr>
          <w:color w:val="auto"/>
        </w:rPr>
        <w:t xml:space="preserve">efficiency. </w:t>
      </w:r>
      <w:r w:rsidR="003D15D4" w:rsidRPr="00700848">
        <w:rPr>
          <w:color w:val="auto"/>
        </w:rPr>
        <w:t xml:space="preserve">Variants with </w:t>
      </w:r>
      <w:r w:rsidRPr="00700848">
        <w:rPr>
          <w:i/>
          <w:color w:val="auto"/>
        </w:rPr>
        <w:t>p</w:t>
      </w:r>
      <w:r w:rsidRPr="00700848">
        <w:rPr>
          <w:color w:val="auto"/>
        </w:rPr>
        <w:t xml:space="preserve"> &lt;</w:t>
      </w:r>
      <w:r w:rsidR="003D15D4" w:rsidRPr="00700848">
        <w:rPr>
          <w:color w:val="auto"/>
        </w:rPr>
        <w:t xml:space="preserve"> 0.0001 we</w:t>
      </w:r>
      <w:r w:rsidR="004C03A4" w:rsidRPr="00700848">
        <w:rPr>
          <w:color w:val="auto"/>
        </w:rPr>
        <w:t xml:space="preserve">re </w:t>
      </w:r>
      <w:r w:rsidRPr="00700848">
        <w:rPr>
          <w:color w:val="auto"/>
        </w:rPr>
        <w:t>identified</w:t>
      </w:r>
      <w:r w:rsidR="004C03A4" w:rsidRPr="00700848">
        <w:rPr>
          <w:color w:val="auto"/>
        </w:rPr>
        <w:t xml:space="preserve"> as potential </w:t>
      </w:r>
      <w:r w:rsidRPr="00700848">
        <w:rPr>
          <w:color w:val="auto"/>
        </w:rPr>
        <w:t>candidate</w:t>
      </w:r>
      <w:r w:rsidR="004C03A4" w:rsidRPr="00700848">
        <w:rPr>
          <w:color w:val="auto"/>
        </w:rPr>
        <w:t xml:space="preserve"> variants</w:t>
      </w:r>
      <w:r w:rsidR="00D34C77" w:rsidRPr="00700848">
        <w:rPr>
          <w:color w:val="auto"/>
        </w:rPr>
        <w:t xml:space="preserve"> (</w:t>
      </w:r>
      <w:r w:rsidR="00D34C77" w:rsidRPr="00700848">
        <w:rPr>
          <w:i/>
          <w:color w:val="auto"/>
        </w:rPr>
        <w:t>N</w:t>
      </w:r>
      <w:r w:rsidR="00D34C77" w:rsidRPr="00700848">
        <w:rPr>
          <w:color w:val="auto"/>
        </w:rPr>
        <w:t xml:space="preserve"> = 9726</w:t>
      </w:r>
      <w:r w:rsidR="00E90654" w:rsidRPr="00700848">
        <w:rPr>
          <w:color w:val="auto"/>
        </w:rPr>
        <w:t xml:space="preserve">, Figure </w:t>
      </w:r>
      <w:r w:rsidR="00DE2AF5" w:rsidRPr="00700848">
        <w:rPr>
          <w:color w:val="auto"/>
        </w:rPr>
        <w:t>4</w:t>
      </w:r>
      <w:r w:rsidRPr="00700848">
        <w:rPr>
          <w:color w:val="auto"/>
        </w:rPr>
        <w:t>A</w:t>
      </w:r>
      <w:r w:rsidR="00D34C77" w:rsidRPr="00700848">
        <w:rPr>
          <w:color w:val="auto"/>
        </w:rPr>
        <w:t>)</w:t>
      </w:r>
      <w:r w:rsidRPr="00700848">
        <w:rPr>
          <w:color w:val="auto"/>
        </w:rPr>
        <w:t>. In the second step,</w:t>
      </w:r>
      <w:r w:rsidR="004C03A4" w:rsidRPr="00700848">
        <w:rPr>
          <w:color w:val="auto"/>
        </w:rPr>
        <w:t xml:space="preserve"> </w:t>
      </w:r>
      <w:r w:rsidRPr="00700848">
        <w:rPr>
          <w:color w:val="auto"/>
        </w:rPr>
        <w:t>candidate</w:t>
      </w:r>
      <w:r w:rsidR="004C03A4" w:rsidRPr="00700848">
        <w:rPr>
          <w:color w:val="auto"/>
        </w:rPr>
        <w:t xml:space="preserve"> variants</w:t>
      </w:r>
      <w:r w:rsidR="00D60A6E" w:rsidRPr="00700848">
        <w:rPr>
          <w:color w:val="auto"/>
        </w:rPr>
        <w:t xml:space="preserve"> from the first step</w:t>
      </w:r>
      <w:r w:rsidR="004C03A4" w:rsidRPr="00700848">
        <w:rPr>
          <w:color w:val="auto"/>
        </w:rPr>
        <w:t xml:space="preserve"> were tested with the full GLMM, including </w:t>
      </w:r>
      <w:r w:rsidR="00FB72D2" w:rsidRPr="00700848">
        <w:rPr>
          <w:color w:val="auto"/>
        </w:rPr>
        <w:t xml:space="preserve">the </w:t>
      </w:r>
      <w:r w:rsidR="00FD72DC" w:rsidRPr="00700848">
        <w:rPr>
          <w:color w:val="auto"/>
        </w:rPr>
        <w:t xml:space="preserve">random term to </w:t>
      </w:r>
      <w:r w:rsidR="006E15A6" w:rsidRPr="00700848">
        <w:rPr>
          <w:color w:val="auto"/>
        </w:rPr>
        <w:t xml:space="preserve">address </w:t>
      </w:r>
      <w:r w:rsidR="00FD72DC" w:rsidRPr="00700848">
        <w:rPr>
          <w:color w:val="auto"/>
        </w:rPr>
        <w:t>sample</w:t>
      </w:r>
      <w:r w:rsidR="00FB72D2" w:rsidRPr="00700848">
        <w:rPr>
          <w:color w:val="auto"/>
        </w:rPr>
        <w:t xml:space="preserve"> relatedness</w:t>
      </w:r>
      <w:r w:rsidR="00204E2F" w:rsidRPr="00700848">
        <w:rPr>
          <w:color w:val="auto"/>
        </w:rPr>
        <w:t>.</w:t>
      </w:r>
      <w:r w:rsidR="00EB078F" w:rsidRPr="00700848">
        <w:rPr>
          <w:color w:val="auto"/>
        </w:rPr>
        <w:t xml:space="preserve"> </w:t>
      </w:r>
      <w:r w:rsidR="00C21057" w:rsidRPr="00700848">
        <w:rPr>
          <w:color w:val="auto"/>
        </w:rPr>
        <w:t>Model p</w:t>
      </w:r>
      <w:r w:rsidR="00204E2F" w:rsidRPr="00700848">
        <w:rPr>
          <w:color w:val="auto"/>
        </w:rPr>
        <w:t>arameters were estimated by MCMC sampling</w:t>
      </w:r>
      <w:r w:rsidR="00EF2178" w:rsidRPr="00700848">
        <w:rPr>
          <w:color w:val="auto"/>
        </w:rPr>
        <w:t xml:space="preserve"> to avoid the </w:t>
      </w:r>
      <w:r w:rsidR="00D85F2B" w:rsidRPr="00700848">
        <w:rPr>
          <w:color w:val="auto"/>
        </w:rPr>
        <w:t>instability</w:t>
      </w:r>
      <w:r w:rsidR="00AF339B" w:rsidRPr="00700848">
        <w:rPr>
          <w:color w:val="auto"/>
        </w:rPr>
        <w:t xml:space="preserve"> in</w:t>
      </w:r>
      <w:r w:rsidR="009601CB" w:rsidRPr="00700848">
        <w:rPr>
          <w:color w:val="auto"/>
        </w:rPr>
        <w:t xml:space="preserve"> estimating GLMM</w:t>
      </w:r>
      <w:r w:rsidR="000E0E56" w:rsidRPr="00700848">
        <w:rPr>
          <w:color w:val="auto"/>
        </w:rPr>
        <w:t xml:space="preserve"> by MLE</w:t>
      </w:r>
      <w:r w:rsidR="009601CB" w:rsidRPr="00700848">
        <w:rPr>
          <w:color w:val="auto"/>
        </w:rPr>
        <w:t xml:space="preserve">. </w:t>
      </w:r>
      <w:r w:rsidR="00EB078F" w:rsidRPr="00700848">
        <w:rPr>
          <w:color w:val="auto"/>
        </w:rPr>
        <w:t>Final</w:t>
      </w:r>
      <w:r w:rsidR="00EB078F" w:rsidRPr="00700848">
        <w:rPr>
          <w:i/>
          <w:color w:val="auto"/>
        </w:rPr>
        <w:t xml:space="preserve"> p</w:t>
      </w:r>
      <w:r w:rsidR="00204E2F" w:rsidRPr="00700848">
        <w:rPr>
          <w:color w:val="auto"/>
        </w:rPr>
        <w:t xml:space="preserve">-values </w:t>
      </w:r>
      <w:r w:rsidR="00EB078F" w:rsidRPr="00700848">
        <w:rPr>
          <w:color w:val="auto"/>
        </w:rPr>
        <w:t xml:space="preserve">for every </w:t>
      </w:r>
      <w:r w:rsidR="00204E2F" w:rsidRPr="00700848">
        <w:rPr>
          <w:color w:val="auto"/>
        </w:rPr>
        <w:t xml:space="preserve">variant were obtained </w:t>
      </w:r>
      <w:r w:rsidR="00EB078F" w:rsidRPr="00700848">
        <w:rPr>
          <w:color w:val="auto"/>
        </w:rPr>
        <w:t xml:space="preserve">from </w:t>
      </w:r>
      <w:r w:rsidR="007D266D" w:rsidRPr="00700848">
        <w:rPr>
          <w:color w:val="auto"/>
        </w:rPr>
        <w:t xml:space="preserve">their </w:t>
      </w:r>
      <w:r w:rsidR="00204E2F" w:rsidRPr="00700848">
        <w:rPr>
          <w:color w:val="auto"/>
        </w:rPr>
        <w:t>empirical posterior distribution</w:t>
      </w:r>
      <w:r w:rsidR="00EB078F" w:rsidRPr="00700848">
        <w:rPr>
          <w:color w:val="auto"/>
        </w:rPr>
        <w:t>s</w:t>
      </w:r>
      <w:r w:rsidR="007D266D" w:rsidRPr="00700848">
        <w:rPr>
          <w:color w:val="auto"/>
        </w:rPr>
        <w:t xml:space="preserve"> (Figure </w:t>
      </w:r>
      <w:r w:rsidR="00BE5F2A" w:rsidRPr="00700848">
        <w:rPr>
          <w:color w:val="auto"/>
        </w:rPr>
        <w:t>4B</w:t>
      </w:r>
      <w:r w:rsidR="007D266D" w:rsidRPr="00700848">
        <w:rPr>
          <w:color w:val="auto"/>
        </w:rPr>
        <w:t>)</w:t>
      </w:r>
      <w:r w:rsidR="00C03670" w:rsidRPr="00700848">
        <w:rPr>
          <w:color w:val="auto"/>
        </w:rPr>
        <w:t>.</w:t>
      </w:r>
    </w:p>
    <w:p w14:paraId="6DD8FBE3" w14:textId="77777777" w:rsidR="007F2AC7" w:rsidRPr="00700848" w:rsidRDefault="007F2AC7" w:rsidP="002C24AB">
      <w:pPr>
        <w:pStyle w:val="Normal1"/>
        <w:spacing w:before="120" w:after="120" w:line="360" w:lineRule="auto"/>
        <w:outlineLvl w:val="0"/>
        <w:rPr>
          <w:color w:val="auto"/>
        </w:rPr>
      </w:pPr>
      <w:r w:rsidRPr="00700848">
        <w:rPr>
          <w:b/>
          <w:color w:val="auto"/>
        </w:rPr>
        <w:t>Top LOAD-associated variants from ADSP WGS</w:t>
      </w:r>
    </w:p>
    <w:p w14:paraId="38441A0B" w14:textId="3CA6F0B2" w:rsidR="002F59B8" w:rsidRPr="00700848" w:rsidRDefault="002F59B8" w:rsidP="002F59B8">
      <w:pPr>
        <w:pStyle w:val="Normal1"/>
        <w:spacing w:before="120" w:after="120" w:line="360" w:lineRule="auto"/>
        <w:rPr>
          <w:color w:val="auto"/>
        </w:rPr>
      </w:pPr>
      <w:r w:rsidRPr="00700848">
        <w:rPr>
          <w:color w:val="auto"/>
        </w:rPr>
        <w:t xml:space="preserve">We identified </w:t>
      </w:r>
      <w:r w:rsidR="002A54CB" w:rsidRPr="00700848">
        <w:rPr>
          <w:color w:val="auto"/>
        </w:rPr>
        <w:t xml:space="preserve">four </w:t>
      </w:r>
      <w:r w:rsidR="000B3178" w:rsidRPr="00700848">
        <w:rPr>
          <w:color w:val="auto"/>
        </w:rPr>
        <w:t xml:space="preserve">variants in </w:t>
      </w:r>
      <w:r w:rsidR="002A54CB" w:rsidRPr="00700848">
        <w:rPr>
          <w:color w:val="auto"/>
        </w:rPr>
        <w:t>three</w:t>
      </w:r>
      <w:r w:rsidR="000B3178" w:rsidRPr="00700848">
        <w:rPr>
          <w:color w:val="auto"/>
        </w:rPr>
        <w:t xml:space="preserve"> </w:t>
      </w:r>
      <w:r w:rsidR="008841B4" w:rsidRPr="00700848">
        <w:rPr>
          <w:color w:val="auto"/>
        </w:rPr>
        <w:t>independent loci with</w:t>
      </w:r>
      <w:r w:rsidR="000B3178" w:rsidRPr="00700848">
        <w:rPr>
          <w:color w:val="auto"/>
        </w:rPr>
        <w:t xml:space="preserve"> </w:t>
      </w:r>
      <w:r w:rsidR="000B3178" w:rsidRPr="00700848">
        <w:rPr>
          <w:i/>
          <w:color w:val="auto"/>
        </w:rPr>
        <w:t>p</w:t>
      </w:r>
      <w:r w:rsidR="000B3178" w:rsidRPr="00700848">
        <w:rPr>
          <w:color w:val="auto"/>
        </w:rPr>
        <w:t xml:space="preserve"> &lt; 5 x 10</w:t>
      </w:r>
      <w:r w:rsidR="000B3178" w:rsidRPr="00700848">
        <w:rPr>
          <w:color w:val="auto"/>
          <w:vertAlign w:val="superscript"/>
        </w:rPr>
        <w:t>-8</w:t>
      </w:r>
      <w:r w:rsidR="000B3178" w:rsidRPr="00700848">
        <w:rPr>
          <w:color w:val="auto"/>
        </w:rPr>
        <w:t xml:space="preserve"> and </w:t>
      </w:r>
      <w:r w:rsidRPr="00700848">
        <w:rPr>
          <w:color w:val="auto"/>
        </w:rPr>
        <w:t xml:space="preserve">55 variants in 28 loci with </w:t>
      </w:r>
      <w:r w:rsidRPr="00700848">
        <w:rPr>
          <w:i/>
          <w:color w:val="auto"/>
        </w:rPr>
        <w:t>p</w:t>
      </w:r>
      <w:r w:rsidRPr="00700848">
        <w:rPr>
          <w:color w:val="auto"/>
        </w:rPr>
        <w:t xml:space="preserve"> &lt; 1 x 10</w:t>
      </w:r>
      <w:r w:rsidRPr="00700848">
        <w:rPr>
          <w:color w:val="auto"/>
          <w:vertAlign w:val="superscript"/>
        </w:rPr>
        <w:t>-6</w:t>
      </w:r>
      <w:r w:rsidR="00DE04BC" w:rsidRPr="00700848">
        <w:rPr>
          <w:color w:val="auto"/>
        </w:rPr>
        <w:t xml:space="preserve"> (Table 1).</w:t>
      </w:r>
      <w:r w:rsidR="00B60D5B" w:rsidRPr="00700848">
        <w:rPr>
          <w:color w:val="auto"/>
        </w:rPr>
        <w:t xml:space="preserve"> </w:t>
      </w:r>
      <w:r w:rsidR="00842FB3" w:rsidRPr="00700848">
        <w:rPr>
          <w:color w:val="auto"/>
        </w:rPr>
        <w:t xml:space="preserve">The top two variants meet </w:t>
      </w:r>
      <w:r w:rsidR="00B60D5B" w:rsidRPr="00700848">
        <w:rPr>
          <w:color w:val="auto"/>
        </w:rPr>
        <w:t xml:space="preserve">a stricter significance threshold of </w:t>
      </w:r>
      <w:r w:rsidR="00B60D5B" w:rsidRPr="00700848">
        <w:rPr>
          <w:i/>
          <w:color w:val="auto"/>
        </w:rPr>
        <w:t>p</w:t>
      </w:r>
      <w:r w:rsidR="00B60D5B" w:rsidRPr="00700848">
        <w:rPr>
          <w:color w:val="auto"/>
        </w:rPr>
        <w:t xml:space="preserve"> &lt; 5 x 10</w:t>
      </w:r>
      <w:r w:rsidR="00B60D5B" w:rsidRPr="00700848">
        <w:rPr>
          <w:color w:val="auto"/>
          <w:vertAlign w:val="superscript"/>
        </w:rPr>
        <w:t>-9</w:t>
      </w:r>
      <w:r w:rsidR="00B60D5B" w:rsidRPr="00700848">
        <w:rPr>
          <w:color w:val="auto"/>
        </w:rPr>
        <w:t xml:space="preserve"> that would assume approximat</w:t>
      </w:r>
      <w:r w:rsidR="00842FB3" w:rsidRPr="00700848">
        <w:rPr>
          <w:color w:val="auto"/>
        </w:rPr>
        <w:t>ely 10 million independent SNPs</w:t>
      </w:r>
      <w:r w:rsidR="00B60D5B" w:rsidRPr="00700848">
        <w:rPr>
          <w:color w:val="auto"/>
        </w:rPr>
        <w:t>. Fifty-two</w:t>
      </w:r>
      <w:r w:rsidR="00DE04BC" w:rsidRPr="00700848">
        <w:rPr>
          <w:color w:val="auto"/>
        </w:rPr>
        <w:t xml:space="preserve"> out of the </w:t>
      </w:r>
      <w:r w:rsidRPr="00700848">
        <w:rPr>
          <w:color w:val="auto"/>
        </w:rPr>
        <w:t xml:space="preserve">top 55 variants </w:t>
      </w:r>
      <w:r w:rsidR="002B1C6C" w:rsidRPr="00700848">
        <w:rPr>
          <w:color w:val="auto"/>
        </w:rPr>
        <w:t>increased</w:t>
      </w:r>
      <w:r w:rsidRPr="00700848">
        <w:rPr>
          <w:color w:val="auto"/>
        </w:rPr>
        <w:t xml:space="preserve"> LOAD</w:t>
      </w:r>
      <w:r w:rsidR="002B1C6C" w:rsidRPr="00700848">
        <w:rPr>
          <w:color w:val="auto"/>
        </w:rPr>
        <w:t xml:space="preserve"> risk</w:t>
      </w:r>
      <w:r w:rsidRPr="00700848">
        <w:rPr>
          <w:color w:val="auto"/>
        </w:rPr>
        <w:t>. Further</w:t>
      </w:r>
      <w:r w:rsidR="002B1C6C" w:rsidRPr="00700848">
        <w:rPr>
          <w:color w:val="auto"/>
        </w:rPr>
        <w:t>more</w:t>
      </w:r>
      <w:r w:rsidRPr="00700848">
        <w:rPr>
          <w:color w:val="auto"/>
        </w:rPr>
        <w:t>, variants with strong effects tended to occur at lower allele frequency, suggesting that these variants might be under negative selection</w:t>
      </w:r>
      <w:r w:rsidR="00A962FA" w:rsidRPr="00700848">
        <w:rPr>
          <w:color w:val="auto"/>
        </w:rPr>
        <w:t xml:space="preserve"> (Figure 5)</w:t>
      </w:r>
      <w:r w:rsidRPr="00700848">
        <w:rPr>
          <w:color w:val="auto"/>
        </w:rPr>
        <w:t xml:space="preserve">. The top 55 variants </w:t>
      </w:r>
      <w:r w:rsidR="002B1C6C" w:rsidRPr="00700848">
        <w:rPr>
          <w:color w:val="auto"/>
        </w:rPr>
        <w:t>mapped to</w:t>
      </w:r>
      <w:r w:rsidRPr="00700848">
        <w:rPr>
          <w:color w:val="auto"/>
        </w:rPr>
        <w:t xml:space="preserve"> 146 </w:t>
      </w:r>
      <w:r w:rsidR="002B1C6C" w:rsidRPr="00700848">
        <w:rPr>
          <w:color w:val="auto"/>
        </w:rPr>
        <w:t>genomic annotations</w:t>
      </w:r>
      <w:r w:rsidR="002A54CB" w:rsidRPr="00700848">
        <w:rPr>
          <w:color w:val="auto"/>
        </w:rPr>
        <w:t xml:space="preserve"> </w:t>
      </w:r>
      <w:r w:rsidR="001E5DA7" w:rsidRPr="00700848">
        <w:rPr>
          <w:color w:val="auto"/>
        </w:rPr>
        <w:t xml:space="preserve">using Ensembl Variant Effect Predictor </w:t>
      </w:r>
      <w:r w:rsidR="002A54CB" w:rsidRPr="00700848">
        <w:rPr>
          <w:color w:val="auto"/>
        </w:rPr>
        <w:t>(variants commonly mapped to multiple annotations)</w:t>
      </w:r>
      <w:r w:rsidR="002B1C6C" w:rsidRPr="00700848">
        <w:rPr>
          <w:color w:val="auto"/>
        </w:rPr>
        <w:t xml:space="preserve">: </w:t>
      </w:r>
      <w:r w:rsidRPr="00700848">
        <w:rPr>
          <w:color w:val="auto"/>
        </w:rPr>
        <w:t xml:space="preserve">73 </w:t>
      </w:r>
      <w:r w:rsidR="002A54CB" w:rsidRPr="00700848">
        <w:rPr>
          <w:color w:val="auto"/>
        </w:rPr>
        <w:t xml:space="preserve">were in </w:t>
      </w:r>
      <w:r w:rsidRPr="00700848">
        <w:rPr>
          <w:color w:val="auto"/>
        </w:rPr>
        <w:t>intron</w:t>
      </w:r>
      <w:r w:rsidR="002A54CB" w:rsidRPr="00700848">
        <w:rPr>
          <w:color w:val="auto"/>
        </w:rPr>
        <w:t>s</w:t>
      </w:r>
      <w:r w:rsidRPr="00700848">
        <w:rPr>
          <w:color w:val="auto"/>
        </w:rPr>
        <w:t xml:space="preserve">, 31 </w:t>
      </w:r>
      <w:r w:rsidR="002A54CB" w:rsidRPr="00700848">
        <w:rPr>
          <w:color w:val="auto"/>
        </w:rPr>
        <w:t xml:space="preserve">were in </w:t>
      </w:r>
      <w:r w:rsidRPr="00700848">
        <w:rPr>
          <w:color w:val="auto"/>
        </w:rPr>
        <w:t>intergenic</w:t>
      </w:r>
      <w:r w:rsidR="00FD6ABB" w:rsidRPr="00700848">
        <w:rPr>
          <w:color w:val="auto"/>
        </w:rPr>
        <w:t xml:space="preserve"> </w:t>
      </w:r>
      <w:r w:rsidR="002A54CB" w:rsidRPr="00700848">
        <w:rPr>
          <w:color w:val="auto"/>
        </w:rPr>
        <w:t>regions</w:t>
      </w:r>
      <w:r w:rsidRPr="00700848">
        <w:rPr>
          <w:color w:val="auto"/>
        </w:rPr>
        <w:t xml:space="preserve">, 27 </w:t>
      </w:r>
      <w:r w:rsidR="002A54CB" w:rsidRPr="00700848">
        <w:rPr>
          <w:color w:val="auto"/>
        </w:rPr>
        <w:t xml:space="preserve">were </w:t>
      </w:r>
      <w:r w:rsidRPr="00700848">
        <w:rPr>
          <w:color w:val="auto"/>
        </w:rPr>
        <w:t>upstream</w:t>
      </w:r>
      <w:r w:rsidR="002A54CB" w:rsidRPr="00700848">
        <w:rPr>
          <w:color w:val="auto"/>
        </w:rPr>
        <w:t xml:space="preserve"> of genes </w:t>
      </w:r>
      <w:r w:rsidRPr="00700848">
        <w:rPr>
          <w:color w:val="auto"/>
        </w:rPr>
        <w:t xml:space="preserve">(within </w:t>
      </w:r>
      <w:r w:rsidR="002A54CB" w:rsidRPr="00700848">
        <w:rPr>
          <w:color w:val="auto"/>
        </w:rPr>
        <w:t xml:space="preserve">5 kb </w:t>
      </w:r>
      <w:r w:rsidRPr="00700848">
        <w:rPr>
          <w:color w:val="auto"/>
        </w:rPr>
        <w:t xml:space="preserve">upstream from the 5’ end), 11 </w:t>
      </w:r>
      <w:r w:rsidR="002A54CB" w:rsidRPr="00700848">
        <w:rPr>
          <w:color w:val="auto"/>
        </w:rPr>
        <w:t xml:space="preserve">were </w:t>
      </w:r>
      <w:r w:rsidRPr="00700848">
        <w:rPr>
          <w:color w:val="auto"/>
        </w:rPr>
        <w:t xml:space="preserve">downstream </w:t>
      </w:r>
      <w:r w:rsidR="002A54CB" w:rsidRPr="00700848">
        <w:rPr>
          <w:color w:val="auto"/>
        </w:rPr>
        <w:t xml:space="preserve">of </w:t>
      </w:r>
      <w:r w:rsidRPr="00700848">
        <w:rPr>
          <w:color w:val="auto"/>
        </w:rPr>
        <w:t>gene</w:t>
      </w:r>
      <w:r w:rsidR="002A54CB" w:rsidRPr="00700848">
        <w:rPr>
          <w:color w:val="auto"/>
        </w:rPr>
        <w:t>s</w:t>
      </w:r>
      <w:r w:rsidRPr="00700848">
        <w:rPr>
          <w:color w:val="auto"/>
        </w:rPr>
        <w:t xml:space="preserve"> (within </w:t>
      </w:r>
      <w:r w:rsidR="002A54CB" w:rsidRPr="00700848">
        <w:rPr>
          <w:color w:val="auto"/>
        </w:rPr>
        <w:t xml:space="preserve">5 kb </w:t>
      </w:r>
      <w:r w:rsidRPr="00700848">
        <w:rPr>
          <w:color w:val="auto"/>
        </w:rPr>
        <w:t>downstream from the 3’ end)</w:t>
      </w:r>
      <w:r w:rsidR="002A54CB" w:rsidRPr="00700848">
        <w:rPr>
          <w:color w:val="auto"/>
        </w:rPr>
        <w:t>,</w:t>
      </w:r>
      <w:r w:rsidRPr="00700848">
        <w:rPr>
          <w:color w:val="auto"/>
        </w:rPr>
        <w:t xml:space="preserve"> and </w:t>
      </w:r>
      <w:r w:rsidR="002A54CB" w:rsidRPr="00700848">
        <w:rPr>
          <w:color w:val="auto"/>
        </w:rPr>
        <w:t xml:space="preserve">four were </w:t>
      </w:r>
      <w:r w:rsidRPr="00700848">
        <w:rPr>
          <w:color w:val="auto"/>
        </w:rPr>
        <w:t>regulatory region</w:t>
      </w:r>
      <w:r w:rsidR="002A54CB" w:rsidRPr="00700848">
        <w:rPr>
          <w:color w:val="auto"/>
        </w:rPr>
        <w:t>s</w:t>
      </w:r>
      <w:r w:rsidRPr="00700848">
        <w:rPr>
          <w:color w:val="auto"/>
        </w:rPr>
        <w:t xml:space="preserve"> (</w:t>
      </w:r>
      <w:del w:id="232" w:author="Gregory Carter" w:date="2018-02-09T09:32:00Z">
        <w:r w:rsidRPr="00700848" w:rsidDel="00E30EE9">
          <w:rPr>
            <w:color w:val="auto"/>
          </w:rPr>
          <w:delText>Supplementary</w:delText>
        </w:r>
      </w:del>
      <w:ins w:id="233" w:author="Gregory Carter" w:date="2018-02-09T09:32:00Z">
        <w:r w:rsidR="00E30EE9">
          <w:rPr>
            <w:color w:val="auto"/>
          </w:rPr>
          <w:t>Supplemental</w:t>
        </w:r>
      </w:ins>
      <w:r w:rsidRPr="00700848">
        <w:rPr>
          <w:color w:val="auto"/>
        </w:rPr>
        <w:t xml:space="preserve"> </w:t>
      </w:r>
      <w:r w:rsidR="00304DCE" w:rsidRPr="00700848">
        <w:rPr>
          <w:color w:val="auto"/>
        </w:rPr>
        <w:t>T</w:t>
      </w:r>
      <w:r w:rsidRPr="00700848">
        <w:rPr>
          <w:color w:val="auto"/>
        </w:rPr>
        <w:t>able 1). The 73 intron</w:t>
      </w:r>
      <w:r w:rsidR="002A54CB" w:rsidRPr="00700848">
        <w:rPr>
          <w:color w:val="auto"/>
        </w:rPr>
        <w:t>ic annotations</w:t>
      </w:r>
      <w:r w:rsidRPr="00700848">
        <w:rPr>
          <w:color w:val="auto"/>
        </w:rPr>
        <w:t xml:space="preserve"> mapped to 19 variants and 18 unique genes. </w:t>
      </w:r>
      <w:r w:rsidR="002A54CB" w:rsidRPr="00700848">
        <w:rPr>
          <w:color w:val="auto"/>
        </w:rPr>
        <w:t xml:space="preserve">Twelve </w:t>
      </w:r>
      <w:r w:rsidRPr="00700848">
        <w:rPr>
          <w:color w:val="auto"/>
        </w:rPr>
        <w:t xml:space="preserve">out of the 18 genes appeared in the NHGRI GWAS </w:t>
      </w:r>
      <w:r w:rsidR="002A54CB" w:rsidRPr="00700848">
        <w:rPr>
          <w:color w:val="auto"/>
        </w:rPr>
        <w:t>catalog as disease-associated</w:t>
      </w:r>
      <w:r w:rsidR="00733E3B" w:rsidRPr="00700848">
        <w:rPr>
          <w:color w:val="auto"/>
        </w:rPr>
        <w:t xml:space="preserve"> </w: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 w:tooltip="Welter, 2014 #31" w:history="1">
        <w:r w:rsidR="0007269B" w:rsidRPr="00700848">
          <w:rPr>
            <w:noProof/>
            <w:color w:val="auto"/>
          </w:rPr>
          <w:t>2</w:t>
        </w:r>
      </w:hyperlink>
      <w:r w:rsidR="00733E3B" w:rsidRPr="00700848">
        <w:rPr>
          <w:noProof/>
          <w:color w:val="auto"/>
        </w:rPr>
        <w:t>]</w:t>
      </w:r>
      <w:r w:rsidR="00733E3B" w:rsidRPr="00700848">
        <w:rPr>
          <w:color w:val="auto"/>
        </w:rPr>
        <w:fldChar w:fldCharType="end"/>
      </w:r>
      <w:r w:rsidR="00733E3B" w:rsidRPr="00700848">
        <w:rPr>
          <w:color w:val="auto"/>
        </w:rPr>
        <w:t xml:space="preserve"> (</w:t>
      </w:r>
      <w:r w:rsidR="00304DCE" w:rsidRPr="00700848">
        <w:rPr>
          <w:color w:val="auto"/>
        </w:rPr>
        <w:t xml:space="preserve"> </w:t>
      </w:r>
      <w:del w:id="234" w:author="Gregory Carter" w:date="2018-02-09T09:32:00Z">
        <w:r w:rsidR="00733E3B" w:rsidRPr="00700848" w:rsidDel="00E30EE9">
          <w:rPr>
            <w:color w:val="auto"/>
          </w:rPr>
          <w:delText>S</w:delText>
        </w:r>
        <w:r w:rsidR="001155C3" w:rsidRPr="00700848" w:rsidDel="00E30EE9">
          <w:rPr>
            <w:color w:val="auto"/>
          </w:rPr>
          <w:delText>upplementary</w:delText>
        </w:r>
      </w:del>
      <w:ins w:id="235" w:author="Gregory Carter" w:date="2018-02-09T09:32:00Z">
        <w:r w:rsidR="00E30EE9">
          <w:rPr>
            <w:color w:val="auto"/>
          </w:rPr>
          <w:t>Supplemental</w:t>
        </w:r>
      </w:ins>
      <w:r w:rsidR="001155C3" w:rsidRPr="00700848">
        <w:rPr>
          <w:color w:val="auto"/>
        </w:rPr>
        <w:t xml:space="preserve"> </w:t>
      </w:r>
      <w:r w:rsidR="00304DCE" w:rsidRPr="00700848">
        <w:rPr>
          <w:color w:val="auto"/>
        </w:rPr>
        <w:t>T</w:t>
      </w:r>
      <w:r w:rsidR="001155C3" w:rsidRPr="00700848">
        <w:rPr>
          <w:color w:val="auto"/>
        </w:rPr>
        <w:t>able 2</w:t>
      </w:r>
      <w:r w:rsidRPr="00700848">
        <w:rPr>
          <w:color w:val="auto"/>
        </w:rPr>
        <w:t xml:space="preserve">). </w:t>
      </w:r>
      <w:r w:rsidR="008762F1" w:rsidRPr="00700848">
        <w:rPr>
          <w:color w:val="auto"/>
        </w:rPr>
        <w:t>A</w:t>
      </w:r>
      <w:r w:rsidR="002A54CB" w:rsidRPr="00700848">
        <w:rPr>
          <w:color w:val="auto"/>
        </w:rPr>
        <w:t>ssociated</w:t>
      </w:r>
      <w:r w:rsidRPr="00700848">
        <w:rPr>
          <w:color w:val="auto"/>
        </w:rPr>
        <w:t xml:space="preserve"> traits of the 12 genes </w:t>
      </w:r>
      <w:r w:rsidR="008762F1" w:rsidRPr="00700848">
        <w:rPr>
          <w:color w:val="auto"/>
        </w:rPr>
        <w:t xml:space="preserve">included </w:t>
      </w:r>
      <w:r w:rsidRPr="00700848">
        <w:rPr>
          <w:color w:val="auto"/>
        </w:rPr>
        <w:t>obesity-related</w:t>
      </w:r>
      <w:r w:rsidR="00121ECA" w:rsidRPr="00700848">
        <w:rPr>
          <w:color w:val="auto"/>
        </w:rPr>
        <w:t xml:space="preserve"> traits</w:t>
      </w:r>
      <w:r w:rsidRPr="00700848">
        <w:rPr>
          <w:color w:val="auto"/>
        </w:rPr>
        <w:t xml:space="preserve"> (</w:t>
      </w:r>
      <w:r w:rsidRPr="00700848">
        <w:rPr>
          <w:i/>
          <w:color w:val="auto"/>
        </w:rPr>
        <w:t>PTPRD</w:t>
      </w:r>
      <w:r w:rsidRPr="00700848">
        <w:rPr>
          <w:color w:val="auto"/>
        </w:rPr>
        <w:t xml:space="preserve">, </w:t>
      </w:r>
      <w:r w:rsidRPr="00700848">
        <w:rPr>
          <w:i/>
          <w:color w:val="auto"/>
        </w:rPr>
        <w:t>SORCS2</w:t>
      </w:r>
      <w:r w:rsidR="00121ECA" w:rsidRPr="00700848">
        <w:rPr>
          <w:color w:val="auto"/>
        </w:rPr>
        <w:t>, and</w:t>
      </w:r>
      <w:r w:rsidRPr="00700848">
        <w:rPr>
          <w:i/>
          <w:color w:val="auto"/>
        </w:rPr>
        <w:t>SLC24A4</w:t>
      </w:r>
      <w:r w:rsidRPr="00700848">
        <w:rPr>
          <w:color w:val="auto"/>
        </w:rPr>
        <w:t>), Alzheimer’s disease (</w:t>
      </w:r>
      <w:r w:rsidRPr="00700848">
        <w:rPr>
          <w:i/>
          <w:color w:val="auto"/>
        </w:rPr>
        <w:t>SLC24A4</w:t>
      </w:r>
      <w:r w:rsidRPr="00700848">
        <w:rPr>
          <w:color w:val="auto"/>
        </w:rPr>
        <w:t xml:space="preserve"> </w:t>
      </w:r>
      <w:r w:rsidR="00121ECA" w:rsidRPr="00700848">
        <w:rPr>
          <w:color w:val="auto"/>
        </w:rPr>
        <w:t xml:space="preserve">and </w:t>
      </w:r>
      <w:r w:rsidRPr="00700848">
        <w:rPr>
          <w:i/>
          <w:color w:val="auto"/>
        </w:rPr>
        <w:t>GABRG3</w:t>
      </w:r>
      <w:r w:rsidRPr="00700848">
        <w:rPr>
          <w:color w:val="auto"/>
        </w:rPr>
        <w:t>), acute lymphoblastic leukemia (</w:t>
      </w:r>
      <w:r w:rsidRPr="00700848">
        <w:rPr>
          <w:i/>
          <w:color w:val="auto"/>
        </w:rPr>
        <w:t>ERC2</w:t>
      </w:r>
      <w:r w:rsidRPr="00700848">
        <w:rPr>
          <w:color w:val="auto"/>
        </w:rPr>
        <w:t xml:space="preserve"> and </w:t>
      </w:r>
      <w:r w:rsidRPr="00700848">
        <w:rPr>
          <w:i/>
          <w:color w:val="auto"/>
        </w:rPr>
        <w:t>ST6GALNAC3</w:t>
      </w:r>
      <w:r w:rsidRPr="00700848">
        <w:rPr>
          <w:color w:val="auto"/>
        </w:rPr>
        <w:t>), adiponectin levels (</w:t>
      </w:r>
      <w:r w:rsidRPr="00700848">
        <w:rPr>
          <w:i/>
          <w:color w:val="auto"/>
        </w:rPr>
        <w:t>CMIP</w:t>
      </w:r>
      <w:r w:rsidRPr="00700848">
        <w:rPr>
          <w:color w:val="auto"/>
        </w:rPr>
        <w:t xml:space="preserve"> and </w:t>
      </w:r>
      <w:r w:rsidRPr="00700848">
        <w:rPr>
          <w:i/>
          <w:color w:val="auto"/>
        </w:rPr>
        <w:t>HIVEP2</w:t>
      </w:r>
      <w:r w:rsidRPr="00700848">
        <w:rPr>
          <w:color w:val="auto"/>
        </w:rPr>
        <w:t>), bipolar disorder and schizophrenia (</w:t>
      </w:r>
      <w:r w:rsidRPr="00700848">
        <w:rPr>
          <w:i/>
          <w:color w:val="auto"/>
        </w:rPr>
        <w:t>ERC2</w:t>
      </w:r>
      <w:r w:rsidRPr="00700848">
        <w:rPr>
          <w:color w:val="auto"/>
        </w:rPr>
        <w:t>), and type-2 diabetes (</w:t>
      </w:r>
      <w:r w:rsidRPr="00700848">
        <w:rPr>
          <w:i/>
          <w:color w:val="auto"/>
        </w:rPr>
        <w:t>PTPRD</w:t>
      </w:r>
      <w:r w:rsidRPr="00700848">
        <w:rPr>
          <w:color w:val="auto"/>
        </w:rPr>
        <w:t xml:space="preserve">). </w:t>
      </w:r>
    </w:p>
    <w:p w14:paraId="27A7E519" w14:textId="77777777" w:rsidR="00100520" w:rsidRPr="00700848" w:rsidRDefault="00E31B5C" w:rsidP="00483293">
      <w:pPr>
        <w:pStyle w:val="Normal1"/>
        <w:spacing w:before="120" w:after="120" w:line="360" w:lineRule="auto"/>
        <w:rPr>
          <w:color w:val="auto"/>
        </w:rPr>
      </w:pPr>
      <w:r w:rsidRPr="00700848">
        <w:rPr>
          <w:color w:val="auto"/>
        </w:rPr>
        <w:t>T</w:t>
      </w:r>
      <w:r w:rsidR="001B1BDD" w:rsidRPr="00700848">
        <w:rPr>
          <w:color w:val="auto"/>
        </w:rPr>
        <w:t>he</w:t>
      </w:r>
      <w:r w:rsidR="00DB01B4" w:rsidRPr="00700848">
        <w:rPr>
          <w:color w:val="auto"/>
        </w:rPr>
        <w:t xml:space="preserve"> </w:t>
      </w:r>
      <w:r w:rsidR="002A54CB" w:rsidRPr="00700848">
        <w:rPr>
          <w:color w:val="auto"/>
        </w:rPr>
        <w:t xml:space="preserve">four </w:t>
      </w:r>
      <w:r w:rsidR="00040028" w:rsidRPr="00700848">
        <w:rPr>
          <w:color w:val="auto"/>
        </w:rPr>
        <w:t xml:space="preserve">genome-wide significant </w:t>
      </w:r>
      <w:r w:rsidR="00CB6197" w:rsidRPr="00700848">
        <w:rPr>
          <w:color w:val="auto"/>
        </w:rPr>
        <w:t xml:space="preserve">variants </w:t>
      </w:r>
      <w:r w:rsidR="00040028" w:rsidRPr="00700848">
        <w:rPr>
          <w:color w:val="auto"/>
        </w:rPr>
        <w:t>(</w:t>
      </w:r>
      <w:r w:rsidR="00040028" w:rsidRPr="00700848">
        <w:rPr>
          <w:i/>
          <w:color w:val="auto"/>
        </w:rPr>
        <w:t>p</w:t>
      </w:r>
      <w:r w:rsidR="00040028" w:rsidRPr="00700848">
        <w:rPr>
          <w:color w:val="auto"/>
        </w:rPr>
        <w:t xml:space="preserve"> &lt; 5 x 10</w:t>
      </w:r>
      <w:r w:rsidR="00040028" w:rsidRPr="00700848">
        <w:rPr>
          <w:color w:val="auto"/>
          <w:vertAlign w:val="superscript"/>
        </w:rPr>
        <w:t>-8</w:t>
      </w:r>
      <w:r w:rsidR="00040028" w:rsidRPr="00700848">
        <w:rPr>
          <w:color w:val="auto"/>
        </w:rPr>
        <w:t xml:space="preserve">) were all intergenic: </w:t>
      </w:r>
      <w:r w:rsidRPr="00700848">
        <w:rPr>
          <w:color w:val="auto"/>
        </w:rPr>
        <w:t>rs10490263, rs7494</w:t>
      </w:r>
      <w:r w:rsidR="00040028" w:rsidRPr="00700848">
        <w:rPr>
          <w:color w:val="auto"/>
        </w:rPr>
        <w:t>4275, rs149372995, rs140233081</w:t>
      </w:r>
      <w:r w:rsidR="003D470A" w:rsidRPr="00700848">
        <w:rPr>
          <w:color w:val="auto"/>
        </w:rPr>
        <w:t>. The</w:t>
      </w:r>
      <w:r w:rsidR="00040028" w:rsidRPr="00700848">
        <w:rPr>
          <w:color w:val="auto"/>
        </w:rPr>
        <w:t>se</w:t>
      </w:r>
      <w:r w:rsidR="003D470A" w:rsidRPr="00700848">
        <w:rPr>
          <w:color w:val="auto"/>
        </w:rPr>
        <w:t xml:space="preserve"> SNPs are located as follows: rs10490263 i</w:t>
      </w:r>
      <w:r w:rsidR="00600243" w:rsidRPr="00700848">
        <w:rPr>
          <w:color w:val="auto"/>
        </w:rPr>
        <w:t>s</w:t>
      </w:r>
      <w:r w:rsidR="002C0923" w:rsidRPr="00700848">
        <w:rPr>
          <w:color w:val="auto"/>
        </w:rPr>
        <w:t xml:space="preserve"> 233,714 bp upstream of </w:t>
      </w:r>
      <w:r w:rsidR="002C0923" w:rsidRPr="00700848">
        <w:rPr>
          <w:i/>
          <w:color w:val="auto"/>
        </w:rPr>
        <w:t>SLC8A1</w:t>
      </w:r>
      <w:r w:rsidR="002C0923" w:rsidRPr="00700848">
        <w:rPr>
          <w:color w:val="auto"/>
        </w:rPr>
        <w:t xml:space="preserve"> </w:t>
      </w:r>
      <w:r w:rsidR="00600243" w:rsidRPr="00700848">
        <w:rPr>
          <w:color w:val="auto"/>
        </w:rPr>
        <w:t xml:space="preserve">and 337 bp </w:t>
      </w:r>
      <w:r w:rsidR="002C0923" w:rsidRPr="00700848">
        <w:rPr>
          <w:color w:val="auto"/>
        </w:rPr>
        <w:t>upstream of li</w:t>
      </w:r>
      <w:r w:rsidR="003D470A" w:rsidRPr="00700848">
        <w:rPr>
          <w:color w:val="auto"/>
        </w:rPr>
        <w:t xml:space="preserve">ncRNA </w:t>
      </w:r>
      <w:r w:rsidR="003D470A" w:rsidRPr="00700848">
        <w:rPr>
          <w:i/>
          <w:color w:val="auto"/>
        </w:rPr>
        <w:t>AC007317.1</w:t>
      </w:r>
      <w:r w:rsidR="003D470A" w:rsidRPr="00700848">
        <w:rPr>
          <w:color w:val="auto"/>
        </w:rPr>
        <w:t>;</w:t>
      </w:r>
      <w:r w:rsidR="00600243" w:rsidRPr="00700848">
        <w:rPr>
          <w:color w:val="auto"/>
        </w:rPr>
        <w:t xml:space="preserve"> </w:t>
      </w:r>
      <w:r w:rsidR="007873D1" w:rsidRPr="00700848">
        <w:rPr>
          <w:color w:val="auto"/>
        </w:rPr>
        <w:t xml:space="preserve">rs74944275 </w:t>
      </w:r>
      <w:r w:rsidR="003D470A" w:rsidRPr="00700848">
        <w:rPr>
          <w:color w:val="auto"/>
        </w:rPr>
        <w:t>is</w:t>
      </w:r>
      <w:r w:rsidR="002C0923" w:rsidRPr="00700848">
        <w:rPr>
          <w:color w:val="auto"/>
        </w:rPr>
        <w:t xml:space="preserve"> 111,711 downstream of </w:t>
      </w:r>
      <w:r w:rsidR="002C0923" w:rsidRPr="00700848">
        <w:rPr>
          <w:i/>
          <w:color w:val="auto"/>
        </w:rPr>
        <w:t>C5orf30</w:t>
      </w:r>
      <w:r w:rsidR="0073555B" w:rsidRPr="00700848">
        <w:rPr>
          <w:color w:val="auto"/>
        </w:rPr>
        <w:t xml:space="preserve"> and 18,568 bp dow</w:t>
      </w:r>
      <w:r w:rsidR="003D470A" w:rsidRPr="00700848">
        <w:rPr>
          <w:color w:val="auto"/>
        </w:rPr>
        <w:t>nstream of lin</w:t>
      </w:r>
      <w:r w:rsidR="00FD1CA5" w:rsidRPr="00700848">
        <w:rPr>
          <w:color w:val="auto"/>
        </w:rPr>
        <w:t xml:space="preserve">cRNA </w:t>
      </w:r>
      <w:r w:rsidR="00FD1CA5" w:rsidRPr="00700848">
        <w:rPr>
          <w:i/>
          <w:color w:val="auto"/>
        </w:rPr>
        <w:t>CTD-2154H6.1</w:t>
      </w:r>
      <w:r w:rsidR="00FD1CA5" w:rsidRPr="00700848">
        <w:rPr>
          <w:color w:val="auto"/>
        </w:rPr>
        <w:t>;</w:t>
      </w:r>
      <w:r w:rsidR="000B6256" w:rsidRPr="00700848">
        <w:rPr>
          <w:color w:val="auto"/>
        </w:rPr>
        <w:t xml:space="preserve"> </w:t>
      </w:r>
      <w:r w:rsidR="0073555B" w:rsidRPr="00700848">
        <w:rPr>
          <w:color w:val="auto"/>
        </w:rPr>
        <w:t>rs140233081 and rs149372995</w:t>
      </w:r>
      <w:r w:rsidR="002C0923" w:rsidRPr="00700848">
        <w:rPr>
          <w:color w:val="auto"/>
        </w:rPr>
        <w:t xml:space="preserve"> </w:t>
      </w:r>
      <w:r w:rsidR="003D470A" w:rsidRPr="00700848">
        <w:rPr>
          <w:color w:val="auto"/>
        </w:rPr>
        <w:t>are</w:t>
      </w:r>
      <w:r w:rsidR="000B6256" w:rsidRPr="00700848">
        <w:rPr>
          <w:color w:val="auto"/>
        </w:rPr>
        <w:t xml:space="preserve"> in LD and locate in between </w:t>
      </w:r>
      <w:r w:rsidR="000B6256" w:rsidRPr="00700848">
        <w:rPr>
          <w:i/>
          <w:color w:val="auto"/>
        </w:rPr>
        <w:t>PRKAR1B</w:t>
      </w:r>
      <w:r w:rsidR="000B6256" w:rsidRPr="00700848">
        <w:rPr>
          <w:color w:val="auto"/>
        </w:rPr>
        <w:t xml:space="preserve"> and </w:t>
      </w:r>
      <w:r w:rsidR="000B6256" w:rsidRPr="00700848">
        <w:rPr>
          <w:i/>
          <w:color w:val="auto"/>
        </w:rPr>
        <w:t>P</w:t>
      </w:r>
      <w:r w:rsidR="008329D3" w:rsidRPr="00700848">
        <w:rPr>
          <w:i/>
          <w:color w:val="auto"/>
        </w:rPr>
        <w:t>DGFA</w:t>
      </w:r>
      <w:r w:rsidR="008329D3" w:rsidRPr="00700848">
        <w:rPr>
          <w:color w:val="auto"/>
        </w:rPr>
        <w:t xml:space="preserve">. </w:t>
      </w:r>
      <w:r w:rsidR="002A54CB" w:rsidRPr="00700848">
        <w:rPr>
          <w:color w:val="auto"/>
        </w:rPr>
        <w:t xml:space="preserve">Additionally, these final two SNPs </w:t>
      </w:r>
      <w:r w:rsidR="008329D3" w:rsidRPr="00700848">
        <w:rPr>
          <w:color w:val="auto"/>
        </w:rPr>
        <w:t xml:space="preserve">are </w:t>
      </w:r>
      <w:r w:rsidR="0073555B" w:rsidRPr="00700848">
        <w:rPr>
          <w:color w:val="auto"/>
        </w:rPr>
        <w:t>8</w:t>
      </w:r>
      <w:r w:rsidR="00AF45BC" w:rsidRPr="00700848">
        <w:rPr>
          <w:color w:val="auto"/>
        </w:rPr>
        <w:t>,</w:t>
      </w:r>
      <w:r w:rsidR="0073555B" w:rsidRPr="00700848">
        <w:rPr>
          <w:color w:val="auto"/>
        </w:rPr>
        <w:t>097 and 8</w:t>
      </w:r>
      <w:r w:rsidR="00AF45BC" w:rsidRPr="00700848">
        <w:rPr>
          <w:color w:val="auto"/>
        </w:rPr>
        <w:t>,</w:t>
      </w:r>
      <w:r w:rsidR="0073555B" w:rsidRPr="00700848">
        <w:rPr>
          <w:color w:val="auto"/>
        </w:rPr>
        <w:t>292</w:t>
      </w:r>
      <w:r w:rsidR="00E5384D" w:rsidRPr="00700848">
        <w:rPr>
          <w:color w:val="auto"/>
        </w:rPr>
        <w:t xml:space="preserve"> bp</w:t>
      </w:r>
      <w:r w:rsidR="005019DB" w:rsidRPr="00700848">
        <w:rPr>
          <w:color w:val="auto"/>
        </w:rPr>
        <w:t xml:space="preserve"> downstream of </w:t>
      </w:r>
      <w:r w:rsidR="005019DB" w:rsidRPr="00700848">
        <w:rPr>
          <w:i/>
          <w:color w:val="auto"/>
        </w:rPr>
        <w:t>PRKAR1B</w:t>
      </w:r>
      <w:r w:rsidR="000B6256" w:rsidRPr="00700848">
        <w:rPr>
          <w:color w:val="auto"/>
        </w:rPr>
        <w:t xml:space="preserve">, and 21,254 and 21,059 bp </w:t>
      </w:r>
      <w:r w:rsidR="008329D3" w:rsidRPr="00700848">
        <w:rPr>
          <w:color w:val="auto"/>
        </w:rPr>
        <w:t xml:space="preserve">upstream of </w:t>
      </w:r>
      <w:r w:rsidR="008329D3" w:rsidRPr="00700848">
        <w:rPr>
          <w:i/>
          <w:color w:val="auto"/>
        </w:rPr>
        <w:t>PDGFA</w:t>
      </w:r>
      <w:r w:rsidR="008329D3" w:rsidRPr="00700848">
        <w:rPr>
          <w:color w:val="auto"/>
        </w:rPr>
        <w:t>, respectively</w:t>
      </w:r>
      <w:r w:rsidR="0073555B" w:rsidRPr="00700848">
        <w:rPr>
          <w:color w:val="auto"/>
        </w:rPr>
        <w:t xml:space="preserve">. </w:t>
      </w:r>
      <w:r w:rsidR="00100520" w:rsidRPr="00700848">
        <w:rPr>
          <w:color w:val="auto"/>
        </w:rPr>
        <w:t xml:space="preserve">To </w:t>
      </w:r>
      <w:r w:rsidR="003D470A" w:rsidRPr="00700848">
        <w:rPr>
          <w:color w:val="auto"/>
        </w:rPr>
        <w:t>assess the</w:t>
      </w:r>
      <w:r w:rsidR="002C0923" w:rsidRPr="00700848">
        <w:rPr>
          <w:color w:val="auto"/>
        </w:rPr>
        <w:t xml:space="preserve"> </w:t>
      </w:r>
      <w:r w:rsidR="00100520" w:rsidRPr="00700848">
        <w:rPr>
          <w:color w:val="auto"/>
        </w:rPr>
        <w:t>functional relevance of the</w:t>
      </w:r>
      <w:r w:rsidR="002A54CB" w:rsidRPr="00700848">
        <w:rPr>
          <w:color w:val="auto"/>
        </w:rPr>
        <w:t xml:space="preserve"> four</w:t>
      </w:r>
      <w:r w:rsidR="00100520" w:rsidRPr="00700848">
        <w:rPr>
          <w:color w:val="auto"/>
        </w:rPr>
        <w:t xml:space="preserve"> variants, we </w:t>
      </w:r>
      <w:r w:rsidR="003D470A" w:rsidRPr="00700848">
        <w:rPr>
          <w:color w:val="auto"/>
        </w:rPr>
        <w:t>queried</w:t>
      </w:r>
      <w:r w:rsidR="00100520" w:rsidRPr="00700848">
        <w:rPr>
          <w:color w:val="auto"/>
        </w:rPr>
        <w:t xml:space="preserve"> the Roadmap Epigenomics</w:t>
      </w:r>
      <w:r w:rsidR="008367AC" w:rsidRPr="00700848">
        <w:rPr>
          <w:color w:val="auto"/>
        </w:rPr>
        <w:t xml:space="preserve"> </w:t>
      </w:r>
      <w:r w:rsidR="00733E3B" w:rsidRPr="00700848">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 </w:instrText>
      </w:r>
      <w:r w:rsidR="0007269B">
        <w:rPr>
          <w:color w:val="auto"/>
        </w:rPr>
        <w:fldChar w:fldCharType="begin">
          <w:fldData xml:space="preserve">PEVuZE5vdGU+PENpdGU+PEF1dGhvcj5CZXJuc3RlaW48L0F1dGhvcj48WWVhcj4yMDEwPC9ZZWFy
PjxSZWNOdW0+NTwvUmVjTnVtPjxEaXNwbGF5VGV4dD5bMzNdPC9EaXNwbGF5VGV4dD48cmVjb3Jk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3" w:tooltip="Bernstein, 2010 #5" w:history="1">
        <w:r w:rsidR="0007269B">
          <w:rPr>
            <w:noProof/>
            <w:color w:val="auto"/>
          </w:rPr>
          <w:t>33</w:t>
        </w:r>
      </w:hyperlink>
      <w:r w:rsidR="0007269B">
        <w:rPr>
          <w:noProof/>
          <w:color w:val="auto"/>
        </w:rPr>
        <w:t>]</w:t>
      </w:r>
      <w:r w:rsidR="00733E3B" w:rsidRPr="00700848">
        <w:rPr>
          <w:color w:val="auto"/>
        </w:rPr>
        <w:fldChar w:fldCharType="end"/>
      </w:r>
      <w:r w:rsidR="00100520" w:rsidRPr="00700848">
        <w:rPr>
          <w:color w:val="auto"/>
        </w:rPr>
        <w:t xml:space="preserve"> </w:t>
      </w:r>
      <w:r w:rsidR="005D66A1" w:rsidRPr="00700848">
        <w:rPr>
          <w:color w:val="auto"/>
        </w:rPr>
        <w:t>and ENCODE</w:t>
      </w:r>
      <w:r w:rsidR="00CF4F49" w:rsidRPr="00700848">
        <w:rPr>
          <w:color w:val="auto"/>
        </w:rPr>
        <w:t xml:space="preserve"> </w:t>
      </w:r>
      <w:r w:rsidR="00733E3B" w:rsidRPr="00700848">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 </w:instrText>
      </w:r>
      <w:r w:rsidR="0007269B">
        <w:rPr>
          <w:color w:val="auto"/>
        </w:rPr>
        <w:fldChar w:fldCharType="begin">
          <w:fldData xml:space="preserve">PEVuZE5vdGU+PENpdGUgRXhjbHVkZUF1dGg9IjEiPjxZZWFyPjIwMTI8L1llYXI+PFJlY051bT4x
PC9SZWNOdW0+PERpc3BsYXlUZXh0PlszNF08L0Rpc3BsYXlUZXh0PjxyZWNvcmQ+PHJlYy1udW1i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4" w:tooltip=", 2012 #1" w:history="1">
        <w:r w:rsidR="0007269B">
          <w:rPr>
            <w:noProof/>
            <w:color w:val="auto"/>
          </w:rPr>
          <w:t>34</w:t>
        </w:r>
      </w:hyperlink>
      <w:r w:rsidR="0007269B">
        <w:rPr>
          <w:noProof/>
          <w:color w:val="auto"/>
        </w:rPr>
        <w:t>]</w:t>
      </w:r>
      <w:r w:rsidR="00733E3B" w:rsidRPr="00700848">
        <w:rPr>
          <w:color w:val="auto"/>
        </w:rPr>
        <w:fldChar w:fldCharType="end"/>
      </w:r>
      <w:r w:rsidR="00733E3B" w:rsidRPr="00700848">
        <w:rPr>
          <w:color w:val="auto"/>
        </w:rPr>
        <w:t xml:space="preserve"> </w:t>
      </w:r>
      <w:r w:rsidR="003D470A" w:rsidRPr="00700848">
        <w:rPr>
          <w:color w:val="auto"/>
        </w:rPr>
        <w:t>resources</w:t>
      </w:r>
      <w:r w:rsidR="005D66A1" w:rsidRPr="00700848">
        <w:rPr>
          <w:color w:val="auto"/>
        </w:rPr>
        <w:t xml:space="preserve"> </w:t>
      </w:r>
      <w:r w:rsidR="00AA67F5" w:rsidRPr="00700848">
        <w:rPr>
          <w:color w:val="auto"/>
        </w:rPr>
        <w:t xml:space="preserve">using HaploReg </w:t>
      </w:r>
      <w:r w:rsidR="00733E3B" w:rsidRPr="00700848">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 </w:instrText>
      </w:r>
      <w:r w:rsidR="0007269B">
        <w:rPr>
          <w:color w:val="auto"/>
        </w:rPr>
        <w:fldChar w:fldCharType="begin">
          <w:fldData xml:space="preserve">PEVuZE5vdGU+PENpdGU+PEF1dGhvcj5XYXJkPC9BdXRob3I+PFllYXI+MjAxMjwvWWVhcj48UmVj
TnVtPjMwPC9SZWNOdW0+PERpc3BsYXlUZXh0PlszNV08L0Rpc3BsYXlUZXh0PjxyZWNvcmQ+PHJl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5" w:tooltip="Ward, 2012 #30" w:history="1">
        <w:r w:rsidR="0007269B">
          <w:rPr>
            <w:noProof/>
            <w:color w:val="auto"/>
          </w:rPr>
          <w:t>35</w:t>
        </w:r>
      </w:hyperlink>
      <w:r w:rsidR="0007269B">
        <w:rPr>
          <w:noProof/>
          <w:color w:val="auto"/>
        </w:rPr>
        <w:t>]</w:t>
      </w:r>
      <w:r w:rsidR="00733E3B" w:rsidRPr="00700848">
        <w:rPr>
          <w:color w:val="auto"/>
        </w:rPr>
        <w:fldChar w:fldCharType="end"/>
      </w:r>
      <w:r w:rsidR="00733E3B" w:rsidRPr="00700848">
        <w:rPr>
          <w:color w:val="auto"/>
        </w:rPr>
        <w:t xml:space="preserve"> </w:t>
      </w:r>
      <w:r w:rsidR="005D66A1" w:rsidRPr="00700848">
        <w:rPr>
          <w:color w:val="auto"/>
        </w:rPr>
        <w:t xml:space="preserve">for chromatin state </w:t>
      </w:r>
      <w:r w:rsidR="00F908BA" w:rsidRPr="00700848">
        <w:rPr>
          <w:color w:val="auto"/>
        </w:rPr>
        <w:t>and protein binding annotations</w:t>
      </w:r>
      <w:r w:rsidR="00100520" w:rsidRPr="00700848">
        <w:rPr>
          <w:color w:val="auto"/>
        </w:rPr>
        <w:t xml:space="preserve">. </w:t>
      </w:r>
      <w:r w:rsidR="00CB5C21" w:rsidRPr="00700848">
        <w:rPr>
          <w:color w:val="auto"/>
        </w:rPr>
        <w:t xml:space="preserve">We found </w:t>
      </w:r>
      <w:r w:rsidR="00840909" w:rsidRPr="00700848">
        <w:rPr>
          <w:color w:val="auto"/>
        </w:rPr>
        <w:t xml:space="preserve">rs10490263 </w:t>
      </w:r>
      <w:r w:rsidR="003D470A" w:rsidRPr="00700848">
        <w:rPr>
          <w:color w:val="auto"/>
        </w:rPr>
        <w:lastRenderedPageBreak/>
        <w:t>lies in</w:t>
      </w:r>
      <w:r w:rsidR="00CB5C21" w:rsidRPr="00700848">
        <w:rPr>
          <w:color w:val="auto"/>
        </w:rPr>
        <w:t xml:space="preserve"> </w:t>
      </w:r>
      <w:r w:rsidR="007873D1" w:rsidRPr="00700848">
        <w:rPr>
          <w:color w:val="auto"/>
        </w:rPr>
        <w:t>promoter</w:t>
      </w:r>
      <w:r w:rsidR="003D470A" w:rsidRPr="00700848">
        <w:rPr>
          <w:color w:val="auto"/>
        </w:rPr>
        <w:t>-associated</w:t>
      </w:r>
      <w:r w:rsidR="007873D1" w:rsidRPr="00700848">
        <w:rPr>
          <w:color w:val="auto"/>
        </w:rPr>
        <w:t xml:space="preserve"> histone</w:t>
      </w:r>
      <w:r w:rsidR="00840909" w:rsidRPr="00700848">
        <w:rPr>
          <w:color w:val="auto"/>
        </w:rPr>
        <w:t xml:space="preserve"> mark</w:t>
      </w:r>
      <w:r w:rsidR="007873D1" w:rsidRPr="00700848">
        <w:rPr>
          <w:color w:val="auto"/>
        </w:rPr>
        <w:t>s</w:t>
      </w:r>
      <w:r w:rsidR="00CB5C21" w:rsidRPr="00700848">
        <w:rPr>
          <w:color w:val="auto"/>
        </w:rPr>
        <w:t xml:space="preserve"> in </w:t>
      </w:r>
      <w:r w:rsidR="003D470A" w:rsidRPr="00700848">
        <w:rPr>
          <w:color w:val="auto"/>
        </w:rPr>
        <w:t>the</w:t>
      </w:r>
      <w:r w:rsidR="007873D1" w:rsidRPr="00700848">
        <w:rPr>
          <w:color w:val="auto"/>
        </w:rPr>
        <w:t xml:space="preserve"> hippocampus</w:t>
      </w:r>
      <w:r w:rsidR="009B1C7B" w:rsidRPr="00700848">
        <w:rPr>
          <w:color w:val="auto"/>
        </w:rPr>
        <w:t xml:space="preserve"> and circulating T cells</w:t>
      </w:r>
      <w:r w:rsidR="007873D1" w:rsidRPr="00700848">
        <w:rPr>
          <w:color w:val="auto"/>
        </w:rPr>
        <w:t>,</w:t>
      </w:r>
      <w:r w:rsidR="003D470A" w:rsidRPr="00700848">
        <w:rPr>
          <w:color w:val="auto"/>
        </w:rPr>
        <w:t xml:space="preserve"> and</w:t>
      </w:r>
      <w:r w:rsidR="007873D1" w:rsidRPr="00700848">
        <w:rPr>
          <w:color w:val="auto"/>
        </w:rPr>
        <w:t xml:space="preserve"> rs74944275 </w:t>
      </w:r>
      <w:r w:rsidR="003D470A" w:rsidRPr="00700848">
        <w:rPr>
          <w:color w:val="auto"/>
        </w:rPr>
        <w:t>lies in</w:t>
      </w:r>
      <w:r w:rsidR="00CB5C21" w:rsidRPr="00700848">
        <w:rPr>
          <w:color w:val="auto"/>
        </w:rPr>
        <w:t xml:space="preserve"> both </w:t>
      </w:r>
      <w:r w:rsidR="007873D1" w:rsidRPr="00700848">
        <w:rPr>
          <w:color w:val="auto"/>
        </w:rPr>
        <w:t>promoter</w:t>
      </w:r>
      <w:r w:rsidR="003D470A" w:rsidRPr="00700848">
        <w:rPr>
          <w:color w:val="auto"/>
        </w:rPr>
        <w:t>-</w:t>
      </w:r>
      <w:r w:rsidR="007873D1" w:rsidRPr="00700848">
        <w:rPr>
          <w:color w:val="auto"/>
        </w:rPr>
        <w:t xml:space="preserve"> and enhancer</w:t>
      </w:r>
      <w:r w:rsidR="003D470A" w:rsidRPr="00700848">
        <w:rPr>
          <w:color w:val="auto"/>
        </w:rPr>
        <w:t xml:space="preserve">-associated </w:t>
      </w:r>
      <w:r w:rsidR="007873D1" w:rsidRPr="00700848">
        <w:rPr>
          <w:color w:val="auto"/>
        </w:rPr>
        <w:t xml:space="preserve">histone </w:t>
      </w:r>
      <w:r w:rsidR="00CB5C21" w:rsidRPr="00700848">
        <w:rPr>
          <w:color w:val="auto"/>
        </w:rPr>
        <w:t>marks in multiple brain regions</w:t>
      </w:r>
      <w:r w:rsidR="007873D1" w:rsidRPr="00700848">
        <w:rPr>
          <w:color w:val="auto"/>
        </w:rPr>
        <w:t>.</w:t>
      </w:r>
      <w:r w:rsidR="00C42237" w:rsidRPr="00700848">
        <w:rPr>
          <w:color w:val="auto"/>
        </w:rPr>
        <w:t xml:space="preserve"> Further</w:t>
      </w:r>
      <w:r w:rsidR="003D470A" w:rsidRPr="00700848">
        <w:rPr>
          <w:color w:val="auto"/>
        </w:rPr>
        <w:t>more</w:t>
      </w:r>
      <w:r w:rsidR="00C42237" w:rsidRPr="00700848">
        <w:rPr>
          <w:color w:val="auto"/>
        </w:rPr>
        <w:t xml:space="preserve">, </w:t>
      </w:r>
      <w:r w:rsidR="00BE433B" w:rsidRPr="00700848">
        <w:rPr>
          <w:color w:val="auto"/>
        </w:rPr>
        <w:t xml:space="preserve">rs149372995 resides in a candidate-binding site of CTCF, </w:t>
      </w:r>
      <w:r w:rsidR="00C42237" w:rsidRPr="00700848">
        <w:rPr>
          <w:color w:val="auto"/>
        </w:rPr>
        <w:t xml:space="preserve">rs74944275 </w:t>
      </w:r>
      <w:r w:rsidR="003D470A" w:rsidRPr="00700848">
        <w:rPr>
          <w:color w:val="auto"/>
        </w:rPr>
        <w:t xml:space="preserve">resides in a </w:t>
      </w:r>
      <w:r w:rsidR="00775EF6" w:rsidRPr="00700848">
        <w:rPr>
          <w:color w:val="auto"/>
        </w:rPr>
        <w:t>candidate-binding</w:t>
      </w:r>
      <w:r w:rsidR="003D470A" w:rsidRPr="00700848">
        <w:rPr>
          <w:color w:val="auto"/>
        </w:rPr>
        <w:t xml:space="preserve"> site</w:t>
      </w:r>
      <w:r w:rsidR="00C42237" w:rsidRPr="00700848">
        <w:rPr>
          <w:color w:val="auto"/>
        </w:rPr>
        <w:t xml:space="preserve"> of CCNT2, Evi-1, GATA, and HDAC2</w:t>
      </w:r>
      <w:r w:rsidR="00BE433B" w:rsidRPr="00700848">
        <w:rPr>
          <w:color w:val="auto"/>
        </w:rPr>
        <w:t>,</w:t>
      </w:r>
      <w:r w:rsidR="001C504E" w:rsidRPr="00700848">
        <w:rPr>
          <w:color w:val="auto"/>
        </w:rPr>
        <w:t xml:space="preserve"> rs140233081 and rs149372995 </w:t>
      </w:r>
      <w:r w:rsidR="003D470A" w:rsidRPr="00700848">
        <w:rPr>
          <w:color w:val="auto"/>
        </w:rPr>
        <w:t xml:space="preserve">lie in candidate bindings sites </w:t>
      </w:r>
      <w:r w:rsidR="001C504E" w:rsidRPr="00700848">
        <w:rPr>
          <w:color w:val="auto"/>
        </w:rPr>
        <w:t>of NERF1a, SMC3, and TCF12.</w:t>
      </w:r>
      <w:r w:rsidR="00351631" w:rsidRPr="00700848">
        <w:rPr>
          <w:color w:val="auto"/>
        </w:rPr>
        <w:t xml:space="preserve"> </w:t>
      </w:r>
    </w:p>
    <w:p w14:paraId="6F0CC666" w14:textId="77777777" w:rsidR="004435FA" w:rsidRPr="00700848" w:rsidRDefault="002A54CB" w:rsidP="00483293">
      <w:pPr>
        <w:pStyle w:val="Normal1"/>
        <w:spacing w:before="120" w:after="120" w:line="360" w:lineRule="auto"/>
        <w:rPr>
          <w:color w:val="auto"/>
        </w:rPr>
      </w:pPr>
      <w:r w:rsidRPr="00700848">
        <w:rPr>
          <w:color w:val="auto"/>
        </w:rPr>
        <w:t>Given the role of CTCF in genome organization and possible gene regulation, we furthe</w:t>
      </w:r>
      <w:r w:rsidR="00FA3EEC" w:rsidRPr="00700848">
        <w:rPr>
          <w:color w:val="auto"/>
        </w:rPr>
        <w:t>r examined the flanking genes</w:t>
      </w:r>
      <w:r w:rsidRPr="00700848">
        <w:rPr>
          <w:color w:val="auto"/>
        </w:rPr>
        <w:t xml:space="preserve"> </w:t>
      </w:r>
      <w:r w:rsidR="00A0794C" w:rsidRPr="00700848">
        <w:rPr>
          <w:i/>
          <w:color w:val="auto"/>
        </w:rPr>
        <w:t xml:space="preserve">PRKAR1B </w:t>
      </w:r>
      <w:r w:rsidR="00A0794C" w:rsidRPr="00700848">
        <w:rPr>
          <w:color w:val="auto"/>
        </w:rPr>
        <w:t xml:space="preserve">and </w:t>
      </w:r>
      <w:r w:rsidR="00A0794C" w:rsidRPr="00700848">
        <w:rPr>
          <w:i/>
          <w:color w:val="auto"/>
        </w:rPr>
        <w:t>PDGFA</w:t>
      </w:r>
      <w:r w:rsidRPr="00700848">
        <w:rPr>
          <w:color w:val="auto"/>
        </w:rPr>
        <w:t>.</w:t>
      </w:r>
      <w:r w:rsidR="00A0794C" w:rsidRPr="00700848">
        <w:rPr>
          <w:color w:val="auto"/>
        </w:rPr>
        <w:t xml:space="preserve"> </w:t>
      </w:r>
      <w:r w:rsidRPr="00700848">
        <w:rPr>
          <w:color w:val="auto"/>
        </w:rPr>
        <w:t xml:space="preserve">We </w:t>
      </w:r>
      <w:r w:rsidR="00A0794C" w:rsidRPr="00700848">
        <w:rPr>
          <w:color w:val="auto"/>
        </w:rPr>
        <w:t xml:space="preserve">localized the expression of protein products of these two genes using immunofluorescence. Both PRKAR1B and PDGFA have widespread expression </w:t>
      </w:r>
      <w:r w:rsidR="009B1C7B" w:rsidRPr="00700848">
        <w:rPr>
          <w:color w:val="auto"/>
        </w:rPr>
        <w:t xml:space="preserve">in </w:t>
      </w:r>
      <w:r w:rsidR="00A0794C" w:rsidRPr="00700848">
        <w:rPr>
          <w:color w:val="auto"/>
        </w:rPr>
        <w:t>the mouse brain, but are particularly localized to gli</w:t>
      </w:r>
      <w:r w:rsidR="00D96241" w:rsidRPr="00700848">
        <w:rPr>
          <w:color w:val="auto"/>
        </w:rPr>
        <w:t>a-vascular structures (Figure 6</w:t>
      </w:r>
      <w:r w:rsidR="00A0794C" w:rsidRPr="00700848">
        <w:rPr>
          <w:color w:val="auto"/>
        </w:rPr>
        <w:t>). This could be significant given the recent data suggesting glia-vascular alterations may predispose individuals to or occur very early in LOAD</w:t>
      </w:r>
      <w:r w:rsidR="00FA3EEC"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A0794C" w:rsidRPr="00700848">
        <w:rPr>
          <w:color w:val="auto"/>
        </w:rPr>
        <w:t>.</w:t>
      </w:r>
      <w:r w:rsidR="00EA7EAE" w:rsidRPr="00700848">
        <w:rPr>
          <w:color w:val="auto"/>
        </w:rPr>
        <w:t xml:space="preserve"> Furthermore, </w:t>
      </w:r>
      <w:r w:rsidR="003946ED" w:rsidRPr="00700848">
        <w:rPr>
          <w:color w:val="auto"/>
        </w:rPr>
        <w:t>we evaluated RNA sequence</w:t>
      </w:r>
      <w:r w:rsidR="00EA7EAE" w:rsidRPr="00700848">
        <w:rPr>
          <w:color w:val="auto"/>
        </w:rPr>
        <w:t xml:space="preserve"> </w:t>
      </w:r>
      <w:r w:rsidR="003946ED" w:rsidRPr="00700848">
        <w:rPr>
          <w:color w:val="auto"/>
        </w:rPr>
        <w:t xml:space="preserve">data from </w:t>
      </w:r>
      <w:r w:rsidR="00422DE8" w:rsidRPr="00700848">
        <w:rPr>
          <w:color w:val="auto"/>
        </w:rPr>
        <w:t>the</w:t>
      </w:r>
      <w:r w:rsidR="00E24AFB" w:rsidRPr="00700848">
        <w:rPr>
          <w:color w:val="auto"/>
        </w:rPr>
        <w:t xml:space="preserve"> dorsolateral prefrontal cortex of participants in the</w:t>
      </w:r>
      <w:r w:rsidR="00422DE8" w:rsidRPr="00700848">
        <w:rPr>
          <w:color w:val="auto"/>
        </w:rPr>
        <w:t xml:space="preserve"> </w:t>
      </w:r>
      <w:r w:rsidR="003946ED" w:rsidRPr="00700848">
        <w:rPr>
          <w:color w:val="auto"/>
        </w:rPr>
        <w:t>Religious Order Study (</w:t>
      </w:r>
      <w:r w:rsidR="00422DE8" w:rsidRPr="00700848">
        <w:rPr>
          <w:color w:val="auto"/>
        </w:rPr>
        <w:t>ROS</w:t>
      </w:r>
      <w:r w:rsidR="003946ED" w:rsidRPr="00700848">
        <w:rPr>
          <w:color w:val="auto"/>
        </w:rPr>
        <w:t>)</w:t>
      </w:r>
      <w:r w:rsidR="00E24AFB" w:rsidRPr="00700848">
        <w:rPr>
          <w:color w:val="auto"/>
        </w:rPr>
        <w:t xml:space="preserve"> and </w:t>
      </w:r>
      <w:r w:rsidR="00E369C0" w:rsidRPr="00700848">
        <w:rPr>
          <w:color w:val="auto"/>
        </w:rPr>
        <w:t xml:space="preserve">Rush </w:t>
      </w:r>
      <w:r w:rsidR="003946ED" w:rsidRPr="00700848">
        <w:rPr>
          <w:color w:val="auto"/>
        </w:rPr>
        <w:t>Memory and Aging Project (</w:t>
      </w:r>
      <w:r w:rsidR="00422DE8" w:rsidRPr="00700848">
        <w:rPr>
          <w:color w:val="auto"/>
        </w:rPr>
        <w:t>MAP</w:t>
      </w:r>
      <w:r w:rsidR="003946ED" w:rsidRPr="00700848">
        <w:rPr>
          <w:color w:val="auto"/>
        </w:rPr>
        <w:t>)</w:t>
      </w:r>
      <w:r w:rsidR="00422DE8" w:rsidRPr="00700848">
        <w:rPr>
          <w:color w:val="auto"/>
        </w:rPr>
        <w:t xml:space="preserve"> stud</w:t>
      </w:r>
      <w:r w:rsidR="00E24AFB" w:rsidRPr="00700848">
        <w:rPr>
          <w:color w:val="auto"/>
        </w:rPr>
        <w:t>ies,</w:t>
      </w:r>
      <w:r w:rsidR="00EA7EAE" w:rsidRPr="00700848">
        <w:rPr>
          <w:color w:val="auto"/>
        </w:rPr>
        <w:t xml:space="preserve"> </w:t>
      </w:r>
      <w:r w:rsidR="003946ED" w:rsidRPr="00700848">
        <w:rPr>
          <w:color w:val="auto"/>
        </w:rPr>
        <w:t>two longitudinal cohort studies of aging with prospective brain autopsy</w:t>
      </w:r>
      <w:r w:rsidR="003A44A0" w:rsidRPr="00700848">
        <w:rPr>
          <w:color w:val="auto"/>
        </w:rPr>
        <w:t xml:space="preserve"> </w:t>
      </w:r>
      <w:r w:rsidR="00733E3B" w:rsidRPr="00700848">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 </w:instrText>
      </w:r>
      <w:r w:rsidR="0007269B">
        <w:rPr>
          <w:color w:val="auto"/>
        </w:rPr>
        <w:fldChar w:fldCharType="begin">
          <w:fldData xml:space="preserve">PEVuZE5vdGU+PENpdGU+PEF1dGhvcj5CZW5uZXR0PC9BdXRob3I+PFllYXI+MjAxMjwvWWVhcj48
UmVjTnVtPjQzPC9SZWNOdW0+PERpc3BsYXlUZXh0PlszOS00MV08L0Rpc3BsYXlUZXh0PjxyZWNv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9" w:tooltip="Bennett, 2012 #43" w:history="1">
        <w:r w:rsidR="0007269B">
          <w:rPr>
            <w:noProof/>
            <w:color w:val="auto"/>
          </w:rPr>
          <w:t>39-41</w:t>
        </w:r>
      </w:hyperlink>
      <w:r w:rsidR="0007269B">
        <w:rPr>
          <w:noProof/>
          <w:color w:val="auto"/>
        </w:rPr>
        <w:t>]</w:t>
      </w:r>
      <w:r w:rsidR="00733E3B" w:rsidRPr="00700848">
        <w:rPr>
          <w:color w:val="auto"/>
        </w:rPr>
        <w:fldChar w:fldCharType="end"/>
      </w:r>
      <w:r w:rsidR="003946ED" w:rsidRPr="00700848">
        <w:rPr>
          <w:color w:val="auto"/>
        </w:rPr>
        <w:t xml:space="preserve">. In these human data, </w:t>
      </w:r>
      <w:r w:rsidR="00EA7EAE" w:rsidRPr="00700848">
        <w:rPr>
          <w:color w:val="auto"/>
        </w:rPr>
        <w:t>we found that</w:t>
      </w:r>
      <w:r w:rsidR="003D78BD" w:rsidRPr="00700848">
        <w:rPr>
          <w:color w:val="auto"/>
        </w:rPr>
        <w:t xml:space="preserve"> higher</w:t>
      </w:r>
      <w:r w:rsidR="00EA7EAE" w:rsidRPr="00700848">
        <w:rPr>
          <w:color w:val="auto"/>
        </w:rPr>
        <w:t xml:space="preserve"> </w:t>
      </w:r>
      <w:r w:rsidR="00EA7EAE" w:rsidRPr="00700848">
        <w:rPr>
          <w:i/>
          <w:color w:val="auto"/>
        </w:rPr>
        <w:t>PDGFA</w:t>
      </w:r>
      <w:r w:rsidR="00EA7EAE" w:rsidRPr="00700848">
        <w:rPr>
          <w:color w:val="auto"/>
        </w:rPr>
        <w:t xml:space="preserve"> transcript level is moderately </w:t>
      </w:r>
      <w:r w:rsidR="00121A5C" w:rsidRPr="00700848">
        <w:rPr>
          <w:color w:val="auto"/>
        </w:rPr>
        <w:t>correlated</w:t>
      </w:r>
      <w:r w:rsidR="00EA7EAE" w:rsidRPr="00700848">
        <w:rPr>
          <w:color w:val="auto"/>
        </w:rPr>
        <w:t xml:space="preserve"> with </w:t>
      </w:r>
      <w:r w:rsidR="003D78BD" w:rsidRPr="00700848">
        <w:rPr>
          <w:color w:val="auto"/>
        </w:rPr>
        <w:t xml:space="preserve">greater </w:t>
      </w:r>
      <w:r w:rsidR="00EA7EAE" w:rsidRPr="00700848">
        <w:rPr>
          <w:color w:val="auto"/>
        </w:rPr>
        <w:t>neur</w:t>
      </w:r>
      <w:r w:rsidR="00E24AFB" w:rsidRPr="00700848">
        <w:rPr>
          <w:color w:val="auto"/>
        </w:rPr>
        <w:t>i</w:t>
      </w:r>
      <w:r w:rsidR="00EA7EAE" w:rsidRPr="00700848">
        <w:rPr>
          <w:color w:val="auto"/>
        </w:rPr>
        <w:t xml:space="preserve">tic plaque </w:t>
      </w:r>
      <w:r w:rsidR="003D78BD" w:rsidRPr="00700848">
        <w:rPr>
          <w:color w:val="auto"/>
        </w:rPr>
        <w:t xml:space="preserve">burden </w:t>
      </w:r>
      <w:r w:rsidR="00EA7EAE" w:rsidRPr="00700848">
        <w:rPr>
          <w:color w:val="auto"/>
        </w:rPr>
        <w:t>(</w:t>
      </w:r>
      <w:r w:rsidR="00EA7EAE" w:rsidRPr="00700848">
        <w:rPr>
          <w:i/>
          <w:color w:val="auto"/>
        </w:rPr>
        <w:t>P</w:t>
      </w:r>
      <w:r w:rsidR="00EA7EAE" w:rsidRPr="00700848">
        <w:rPr>
          <w:color w:val="auto"/>
        </w:rPr>
        <w:t xml:space="preserve"> = 0.005, </w:t>
      </w:r>
      <w:r w:rsidR="000E24DF" w:rsidRPr="00700848">
        <w:rPr>
          <w:color w:val="auto"/>
        </w:rPr>
        <w:t xml:space="preserve">transcriptome-wide </w:t>
      </w:r>
      <w:r w:rsidR="00EA7EAE" w:rsidRPr="00700848">
        <w:rPr>
          <w:color w:val="auto"/>
        </w:rPr>
        <w:t>FDR = 0.</w:t>
      </w:r>
      <w:r w:rsidR="000E24DF" w:rsidRPr="00700848">
        <w:rPr>
          <w:color w:val="auto"/>
        </w:rPr>
        <w:t>03</w:t>
      </w:r>
      <w:r w:rsidR="00121A5C" w:rsidRPr="00700848">
        <w:rPr>
          <w:color w:val="auto"/>
        </w:rPr>
        <w:t xml:space="preserve">; </w:t>
      </w:r>
      <w:r w:rsidR="00121A5C" w:rsidRPr="00700848">
        <w:rPr>
          <w:i/>
          <w:color w:val="auto"/>
        </w:rPr>
        <w:t>β</w:t>
      </w:r>
      <w:r w:rsidR="00121A5C" w:rsidRPr="00700848">
        <w:rPr>
          <w:color w:val="auto"/>
        </w:rPr>
        <w:t xml:space="preserve"> &gt; 0</w:t>
      </w:r>
      <w:r w:rsidR="00EA7EAE" w:rsidRPr="00700848">
        <w:rPr>
          <w:color w:val="auto"/>
        </w:rPr>
        <w:t>)</w:t>
      </w:r>
      <w:r w:rsidR="00E24AFB" w:rsidRPr="00700848">
        <w:rPr>
          <w:color w:val="auto"/>
        </w:rPr>
        <w:t xml:space="preserve"> </w:t>
      </w:r>
      <w:r w:rsidR="00733E3B" w:rsidRPr="00700848">
        <w:rPr>
          <w:color w:val="auto"/>
        </w:rPr>
        <w:fldChar w:fldCharType="begin"/>
      </w:r>
      <w:r w:rsidR="0007269B">
        <w:rPr>
          <w:color w:val="auto"/>
        </w:rPr>
        <w:instrText xml:space="preserve"> ADDIN EN.CITE &lt;EndNote&gt;&lt;Cite&gt;&lt;Author&gt;Lim&lt;/Author&gt;&lt;Year&gt;2017&lt;/Year&gt;&lt;RecNum&gt;47&lt;/RecNum&gt;&lt;DisplayText&gt;[32]&lt;/DisplayText&gt;&lt;record&gt;&lt;rec-number&gt;47&lt;/rec-number&gt;&lt;foreign-keys&gt;&lt;key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00848">
        <w:rPr>
          <w:color w:val="auto"/>
        </w:rPr>
        <w:fldChar w:fldCharType="separate"/>
      </w:r>
      <w:r w:rsidR="0007269B">
        <w:rPr>
          <w:noProof/>
          <w:color w:val="auto"/>
        </w:rPr>
        <w:t>[</w:t>
      </w:r>
      <w:hyperlink w:anchor="_ENREF_32" w:tooltip="Lim, 2017 #47" w:history="1">
        <w:r w:rsidR="0007269B">
          <w:rPr>
            <w:noProof/>
            <w:color w:val="auto"/>
          </w:rPr>
          <w:t>32</w:t>
        </w:r>
      </w:hyperlink>
      <w:r w:rsidR="0007269B">
        <w:rPr>
          <w:noProof/>
          <w:color w:val="auto"/>
        </w:rPr>
        <w:t>]</w:t>
      </w:r>
      <w:r w:rsidR="00733E3B" w:rsidRPr="00700848">
        <w:rPr>
          <w:color w:val="auto"/>
        </w:rPr>
        <w:fldChar w:fldCharType="end"/>
      </w:r>
      <w:r w:rsidR="003D78BD" w:rsidRPr="00700848">
        <w:rPr>
          <w:color w:val="auto"/>
        </w:rPr>
        <w:t xml:space="preserve">, suggesting that the </w:t>
      </w:r>
      <w:r w:rsidR="003D78BD" w:rsidRPr="00700848">
        <w:rPr>
          <w:i/>
          <w:color w:val="auto"/>
        </w:rPr>
        <w:t>PDGFA</w:t>
      </w:r>
      <w:r w:rsidR="003D78BD" w:rsidRPr="00700848">
        <w:rPr>
          <w:color w:val="auto"/>
        </w:rPr>
        <w:t xml:space="preserve"> association with AD may relate to </w:t>
      </w:r>
      <w:r w:rsidR="003946ED" w:rsidRPr="00700848">
        <w:rPr>
          <w:color w:val="auto"/>
        </w:rPr>
        <w:t>a</w:t>
      </w:r>
      <w:r w:rsidR="003D78BD" w:rsidRPr="00700848">
        <w:rPr>
          <w:color w:val="auto"/>
        </w:rPr>
        <w:t xml:space="preserve"> role in the accumulation of one of the two key pathologic features of AD.</w:t>
      </w:r>
    </w:p>
    <w:p w14:paraId="58241A7C" w14:textId="77777777" w:rsidR="00ED2AEC" w:rsidRPr="00700848" w:rsidRDefault="00ED2AEC" w:rsidP="00483293">
      <w:pPr>
        <w:pStyle w:val="Normal1"/>
        <w:spacing w:before="120" w:after="120" w:line="360" w:lineRule="auto"/>
        <w:rPr>
          <w:color w:val="auto"/>
        </w:rPr>
      </w:pPr>
    </w:p>
    <w:p w14:paraId="7C18E262" w14:textId="77777777" w:rsidR="007E23CC" w:rsidRPr="00700848" w:rsidRDefault="00ED2AEC" w:rsidP="00483293">
      <w:pPr>
        <w:pStyle w:val="Normal1"/>
        <w:spacing w:before="120" w:after="120" w:line="360" w:lineRule="auto"/>
        <w:rPr>
          <w:color w:val="auto"/>
        </w:rPr>
      </w:pPr>
      <w:r w:rsidRPr="00700848">
        <w:rPr>
          <w:b/>
          <w:color w:val="auto"/>
        </w:rPr>
        <w:t>Table 1:</w:t>
      </w:r>
      <w:r w:rsidRPr="00700848">
        <w:rPr>
          <w:color w:val="auto"/>
        </w:rPr>
        <w:t xml:space="preserve"> Top 55 variants </w:t>
      </w:r>
      <w:r w:rsidR="00D853B5" w:rsidRPr="00700848">
        <w:rPr>
          <w:color w:val="auto"/>
        </w:rPr>
        <w:t>with</w:t>
      </w:r>
      <w:r w:rsidRPr="00700848">
        <w:rPr>
          <w:color w:val="auto"/>
        </w:rPr>
        <w:t xml:space="preserve"> </w:t>
      </w:r>
      <w:r w:rsidR="000E32A7" w:rsidRPr="00700848">
        <w:rPr>
          <w:i/>
          <w:color w:val="auto"/>
        </w:rPr>
        <w:t>P</w:t>
      </w:r>
      <w:r w:rsidR="00FA3EEC" w:rsidRPr="00700848">
        <w:rPr>
          <w:color w:val="auto"/>
        </w:rPr>
        <w:t xml:space="preserve"> &lt;</w:t>
      </w:r>
      <w:r w:rsidR="00D853B5" w:rsidRPr="00700848">
        <w:rPr>
          <w:color w:val="auto"/>
        </w:rPr>
        <w:t xml:space="preserve"> 1</w:t>
      </w:r>
      <w:r w:rsidR="00FA3EEC" w:rsidRPr="00700848">
        <w:rPr>
          <w:color w:val="auto"/>
        </w:rPr>
        <w:t xml:space="preserve"> x 10</w:t>
      </w:r>
      <w:r w:rsidR="000E32A7" w:rsidRPr="00700848">
        <w:rPr>
          <w:color w:val="auto"/>
          <w:vertAlign w:val="superscript"/>
        </w:rPr>
        <w:t>-6</w:t>
      </w:r>
      <w:r w:rsidRPr="00700848">
        <w:rPr>
          <w:color w:val="auto"/>
        </w:rPr>
        <w:t>.</w:t>
      </w:r>
      <w:r w:rsidR="00FA3EEC" w:rsidRPr="00700848">
        <w:rPr>
          <w:color w:val="auto"/>
        </w:rPr>
        <w:t xml:space="preserve"> Variants in italics met standard genome-wide significance of </w:t>
      </w:r>
      <w:r w:rsidR="000E32A7" w:rsidRPr="00700848">
        <w:rPr>
          <w:i/>
          <w:color w:val="auto"/>
        </w:rPr>
        <w:t>P</w:t>
      </w:r>
      <w:r w:rsidR="00FA3EEC" w:rsidRPr="00700848">
        <w:rPr>
          <w:color w:val="auto"/>
        </w:rPr>
        <w:t xml:space="preserve"> &lt; 5 x 10</w:t>
      </w:r>
      <w:r w:rsidR="000E32A7" w:rsidRPr="00700848">
        <w:rPr>
          <w:color w:val="auto"/>
          <w:vertAlign w:val="superscript"/>
        </w:rPr>
        <w:t>-8</w:t>
      </w:r>
      <w:r w:rsidR="00FA3EEC" w:rsidRPr="00700848">
        <w:rPr>
          <w:color w:val="auto"/>
        </w:rPr>
        <w:t>.</w:t>
      </w:r>
    </w:p>
    <w:tbl>
      <w:tblPr>
        <w:tblW w:w="10170" w:type="dxa"/>
        <w:jc w:val="center"/>
        <w:tblLook w:val="04A0" w:firstRow="1" w:lastRow="0" w:firstColumn="1" w:lastColumn="0" w:noHBand="0" w:noVBand="1"/>
      </w:tblPr>
      <w:tblGrid>
        <w:gridCol w:w="1267"/>
        <w:gridCol w:w="650"/>
        <w:gridCol w:w="1172"/>
        <w:gridCol w:w="616"/>
        <w:gridCol w:w="605"/>
        <w:gridCol w:w="667"/>
        <w:gridCol w:w="1228"/>
        <w:gridCol w:w="1017"/>
        <w:gridCol w:w="1571"/>
        <w:gridCol w:w="1377"/>
      </w:tblGrid>
      <w:tr w:rsidR="00514D0D" w:rsidRPr="00700848" w14:paraId="23C70A75" w14:textId="77777777" w:rsidTr="00514D0D">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61B1B38C"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7941FC10"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736FFBD4"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POSITION</w:t>
            </w:r>
          </w:p>
        </w:tc>
        <w:tc>
          <w:tcPr>
            <w:tcW w:w="0" w:type="auto"/>
            <w:tcBorders>
              <w:top w:val="single" w:sz="4" w:space="0" w:color="auto"/>
              <w:left w:val="nil"/>
              <w:bottom w:val="single" w:sz="4" w:space="0" w:color="auto"/>
              <w:right w:val="nil"/>
            </w:tcBorders>
            <w:shd w:val="clear" w:color="auto" w:fill="auto"/>
            <w:noWrap/>
            <w:vAlign w:val="bottom"/>
            <w:hideMark/>
          </w:tcPr>
          <w:p w14:paraId="2A1CE456"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1707582"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4258D3E5"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64C5BF9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11542E65"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Std. Dev</w:t>
            </w:r>
          </w:p>
        </w:tc>
        <w:tc>
          <w:tcPr>
            <w:tcW w:w="1571" w:type="dxa"/>
            <w:tcBorders>
              <w:top w:val="single" w:sz="4" w:space="0" w:color="auto"/>
              <w:left w:val="nil"/>
              <w:bottom w:val="single" w:sz="4" w:space="0" w:color="auto"/>
              <w:right w:val="nil"/>
            </w:tcBorders>
            <w:vAlign w:val="bottom"/>
          </w:tcPr>
          <w:p w14:paraId="65849C0D" w14:textId="77777777" w:rsidR="00514D0D" w:rsidRPr="00514D0D" w:rsidRDefault="00514D0D" w:rsidP="007E23CC">
            <w:pPr>
              <w:spacing w:line="360" w:lineRule="auto"/>
              <w:jc w:val="center"/>
              <w:rPr>
                <w:rFonts w:eastAsia="Times New Roman"/>
                <w:b/>
                <w:color w:val="auto"/>
                <w:sz w:val="18"/>
                <w:szCs w:val="18"/>
              </w:rPr>
            </w:pPr>
            <w:r>
              <w:rPr>
                <w:rFonts w:eastAsia="Times New Roman"/>
                <w:b/>
                <w:sz w:val="20"/>
                <w:szCs w:val="18"/>
              </w:rPr>
              <w:t xml:space="preserve">95% </w:t>
            </w:r>
            <w:r w:rsidRPr="00514D0D">
              <w:rPr>
                <w:rFonts w:eastAsia="Times New Roman"/>
                <w:b/>
                <w:sz w:val="20"/>
                <w:szCs w:val="18"/>
              </w:rPr>
              <w:t>CI</w:t>
            </w:r>
          </w:p>
        </w:tc>
        <w:tc>
          <w:tcPr>
            <w:tcW w:w="1377" w:type="dxa"/>
            <w:tcBorders>
              <w:top w:val="single" w:sz="4" w:space="0" w:color="auto"/>
              <w:left w:val="nil"/>
              <w:bottom w:val="single" w:sz="4" w:space="0" w:color="auto"/>
              <w:right w:val="nil"/>
            </w:tcBorders>
            <w:shd w:val="clear" w:color="auto" w:fill="auto"/>
            <w:noWrap/>
            <w:vAlign w:val="bottom"/>
            <w:hideMark/>
          </w:tcPr>
          <w:p w14:paraId="2B6383E1" w14:textId="77777777" w:rsidR="00514D0D" w:rsidRPr="00700848" w:rsidRDefault="00514D0D" w:rsidP="007E23CC">
            <w:pPr>
              <w:spacing w:line="360" w:lineRule="auto"/>
              <w:jc w:val="center"/>
              <w:rPr>
                <w:rFonts w:eastAsia="Times New Roman"/>
                <w:b/>
                <w:i/>
                <w:color w:val="auto"/>
                <w:sz w:val="20"/>
              </w:rPr>
            </w:pPr>
            <w:r w:rsidRPr="00700848">
              <w:rPr>
                <w:rFonts w:eastAsia="Times New Roman"/>
                <w:b/>
                <w:i/>
                <w:color w:val="auto"/>
                <w:sz w:val="20"/>
              </w:rPr>
              <w:t>P</w:t>
            </w:r>
          </w:p>
        </w:tc>
      </w:tr>
      <w:tr w:rsidR="00514D0D" w:rsidRPr="00700848" w14:paraId="71D6950B" w14:textId="77777777" w:rsidTr="00514D0D">
        <w:trPr>
          <w:trHeight w:val="271"/>
          <w:jc w:val="center"/>
        </w:trPr>
        <w:tc>
          <w:tcPr>
            <w:tcW w:w="0" w:type="auto"/>
            <w:tcBorders>
              <w:top w:val="single" w:sz="4" w:space="0" w:color="auto"/>
              <w:left w:val="nil"/>
              <w:bottom w:val="nil"/>
              <w:right w:val="nil"/>
            </w:tcBorders>
            <w:shd w:val="clear" w:color="auto" w:fill="auto"/>
            <w:noWrap/>
            <w:vAlign w:val="center"/>
            <w:hideMark/>
          </w:tcPr>
          <w:p w14:paraId="25E8FB6E"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rs74944275</w:t>
            </w:r>
          </w:p>
        </w:tc>
        <w:tc>
          <w:tcPr>
            <w:tcW w:w="0" w:type="auto"/>
            <w:tcBorders>
              <w:top w:val="single" w:sz="4" w:space="0" w:color="auto"/>
              <w:left w:val="nil"/>
              <w:bottom w:val="nil"/>
              <w:right w:val="nil"/>
            </w:tcBorders>
            <w:shd w:val="clear" w:color="auto" w:fill="auto"/>
            <w:noWrap/>
            <w:vAlign w:val="center"/>
            <w:hideMark/>
          </w:tcPr>
          <w:p w14:paraId="7602650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w:t>
            </w:r>
          </w:p>
        </w:tc>
        <w:tc>
          <w:tcPr>
            <w:tcW w:w="0" w:type="auto"/>
            <w:tcBorders>
              <w:top w:val="single" w:sz="4" w:space="0" w:color="auto"/>
              <w:left w:val="nil"/>
              <w:bottom w:val="nil"/>
              <w:right w:val="nil"/>
            </w:tcBorders>
            <w:shd w:val="clear" w:color="auto" w:fill="auto"/>
            <w:noWrap/>
            <w:vAlign w:val="center"/>
            <w:hideMark/>
          </w:tcPr>
          <w:p w14:paraId="54EAB4F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102726073</w:t>
            </w:r>
          </w:p>
        </w:tc>
        <w:tc>
          <w:tcPr>
            <w:tcW w:w="0" w:type="auto"/>
            <w:tcBorders>
              <w:top w:val="single" w:sz="4" w:space="0" w:color="auto"/>
              <w:left w:val="nil"/>
              <w:bottom w:val="nil"/>
              <w:right w:val="nil"/>
            </w:tcBorders>
            <w:shd w:val="clear" w:color="auto" w:fill="auto"/>
            <w:noWrap/>
            <w:vAlign w:val="center"/>
            <w:hideMark/>
          </w:tcPr>
          <w:p w14:paraId="4B2DC95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single" w:sz="4" w:space="0" w:color="auto"/>
              <w:left w:val="nil"/>
              <w:bottom w:val="nil"/>
              <w:right w:val="nil"/>
            </w:tcBorders>
            <w:shd w:val="clear" w:color="auto" w:fill="auto"/>
            <w:noWrap/>
            <w:vAlign w:val="center"/>
            <w:hideMark/>
          </w:tcPr>
          <w:p w14:paraId="3691E56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single" w:sz="4" w:space="0" w:color="auto"/>
              <w:left w:val="nil"/>
              <w:bottom w:val="nil"/>
              <w:right w:val="nil"/>
            </w:tcBorders>
            <w:shd w:val="clear" w:color="auto" w:fill="auto"/>
            <w:noWrap/>
            <w:vAlign w:val="center"/>
            <w:hideMark/>
          </w:tcPr>
          <w:p w14:paraId="16195464"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0.019</w:t>
            </w:r>
          </w:p>
        </w:tc>
        <w:tc>
          <w:tcPr>
            <w:tcW w:w="0" w:type="auto"/>
            <w:tcBorders>
              <w:top w:val="single" w:sz="4" w:space="0" w:color="auto"/>
              <w:left w:val="nil"/>
              <w:bottom w:val="nil"/>
              <w:right w:val="nil"/>
            </w:tcBorders>
            <w:shd w:val="clear" w:color="auto" w:fill="auto"/>
            <w:noWrap/>
            <w:vAlign w:val="center"/>
            <w:hideMark/>
          </w:tcPr>
          <w:p w14:paraId="64C742DD"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2.371</w:t>
            </w:r>
          </w:p>
        </w:tc>
        <w:tc>
          <w:tcPr>
            <w:tcW w:w="0" w:type="auto"/>
            <w:tcBorders>
              <w:top w:val="single" w:sz="4" w:space="0" w:color="auto"/>
              <w:left w:val="nil"/>
              <w:bottom w:val="nil"/>
              <w:right w:val="nil"/>
            </w:tcBorders>
            <w:shd w:val="clear" w:color="auto" w:fill="auto"/>
            <w:noWrap/>
            <w:vAlign w:val="center"/>
            <w:hideMark/>
          </w:tcPr>
          <w:p w14:paraId="4B5CFD83"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0.394</w:t>
            </w:r>
          </w:p>
        </w:tc>
        <w:tc>
          <w:tcPr>
            <w:tcW w:w="1571" w:type="dxa"/>
            <w:tcBorders>
              <w:top w:val="single" w:sz="4" w:space="0" w:color="auto"/>
              <w:left w:val="nil"/>
              <w:bottom w:val="nil"/>
              <w:right w:val="nil"/>
            </w:tcBorders>
            <w:vAlign w:val="bottom"/>
          </w:tcPr>
          <w:p w14:paraId="497673A4"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[1.633, 3.136]</w:t>
            </w:r>
          </w:p>
        </w:tc>
        <w:tc>
          <w:tcPr>
            <w:tcW w:w="1377" w:type="dxa"/>
            <w:tcBorders>
              <w:top w:val="single" w:sz="4" w:space="0" w:color="auto"/>
              <w:left w:val="nil"/>
              <w:bottom w:val="nil"/>
              <w:right w:val="nil"/>
            </w:tcBorders>
            <w:shd w:val="clear" w:color="auto" w:fill="auto"/>
            <w:noWrap/>
            <w:vAlign w:val="center"/>
            <w:hideMark/>
          </w:tcPr>
          <w:p w14:paraId="603F2761"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1.76 x 10</w:t>
            </w:r>
            <w:r w:rsidRPr="00700848">
              <w:rPr>
                <w:i/>
                <w:iCs/>
                <w:color w:val="auto"/>
                <w:sz w:val="18"/>
                <w:szCs w:val="18"/>
                <w:vertAlign w:val="superscript"/>
              </w:rPr>
              <w:t>-9</w:t>
            </w:r>
          </w:p>
        </w:tc>
      </w:tr>
      <w:tr w:rsidR="00514D0D" w:rsidRPr="00700848" w14:paraId="147DEF6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020BAE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rs10490263</w:t>
            </w:r>
          </w:p>
        </w:tc>
        <w:tc>
          <w:tcPr>
            <w:tcW w:w="0" w:type="auto"/>
            <w:tcBorders>
              <w:top w:val="nil"/>
              <w:left w:val="nil"/>
              <w:bottom w:val="nil"/>
              <w:right w:val="nil"/>
            </w:tcBorders>
            <w:shd w:val="clear" w:color="auto" w:fill="auto"/>
            <w:noWrap/>
            <w:vAlign w:val="center"/>
            <w:hideMark/>
          </w:tcPr>
          <w:p w14:paraId="12AF567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2</w:t>
            </w:r>
          </w:p>
        </w:tc>
        <w:tc>
          <w:tcPr>
            <w:tcW w:w="0" w:type="auto"/>
            <w:tcBorders>
              <w:top w:val="nil"/>
              <w:left w:val="nil"/>
              <w:bottom w:val="nil"/>
              <w:right w:val="nil"/>
            </w:tcBorders>
            <w:shd w:val="clear" w:color="auto" w:fill="auto"/>
            <w:noWrap/>
            <w:vAlign w:val="center"/>
            <w:hideMark/>
          </w:tcPr>
          <w:p w14:paraId="6B95A4B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40973289</w:t>
            </w:r>
          </w:p>
        </w:tc>
        <w:tc>
          <w:tcPr>
            <w:tcW w:w="0" w:type="auto"/>
            <w:tcBorders>
              <w:top w:val="nil"/>
              <w:left w:val="nil"/>
              <w:bottom w:val="nil"/>
              <w:right w:val="nil"/>
            </w:tcBorders>
            <w:shd w:val="clear" w:color="auto" w:fill="auto"/>
            <w:noWrap/>
            <w:vAlign w:val="center"/>
            <w:hideMark/>
          </w:tcPr>
          <w:p w14:paraId="66DD003B"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475ECC1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nil"/>
              <w:left w:val="nil"/>
              <w:bottom w:val="nil"/>
              <w:right w:val="nil"/>
            </w:tcBorders>
            <w:shd w:val="clear" w:color="auto" w:fill="auto"/>
            <w:noWrap/>
            <w:vAlign w:val="center"/>
            <w:hideMark/>
          </w:tcPr>
          <w:p w14:paraId="1AC8ADCE"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0.469</w:t>
            </w:r>
          </w:p>
        </w:tc>
        <w:tc>
          <w:tcPr>
            <w:tcW w:w="0" w:type="auto"/>
            <w:tcBorders>
              <w:top w:val="nil"/>
              <w:left w:val="nil"/>
              <w:bottom w:val="nil"/>
              <w:right w:val="nil"/>
            </w:tcBorders>
            <w:shd w:val="clear" w:color="auto" w:fill="auto"/>
            <w:noWrap/>
            <w:vAlign w:val="center"/>
            <w:hideMark/>
          </w:tcPr>
          <w:p w14:paraId="1FC07FB2"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0.697</w:t>
            </w:r>
          </w:p>
        </w:tc>
        <w:tc>
          <w:tcPr>
            <w:tcW w:w="0" w:type="auto"/>
            <w:tcBorders>
              <w:top w:val="nil"/>
              <w:left w:val="nil"/>
              <w:bottom w:val="nil"/>
              <w:right w:val="nil"/>
            </w:tcBorders>
            <w:shd w:val="clear" w:color="auto" w:fill="auto"/>
            <w:noWrap/>
            <w:vAlign w:val="center"/>
            <w:hideMark/>
          </w:tcPr>
          <w:p w14:paraId="36EF8A8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0.116</w:t>
            </w:r>
          </w:p>
        </w:tc>
        <w:tc>
          <w:tcPr>
            <w:tcW w:w="1571" w:type="dxa"/>
            <w:tcBorders>
              <w:top w:val="nil"/>
              <w:left w:val="nil"/>
              <w:bottom w:val="nil"/>
              <w:right w:val="nil"/>
            </w:tcBorders>
            <w:vAlign w:val="bottom"/>
          </w:tcPr>
          <w:p w14:paraId="1EA360F3"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[0.483, 0.932]</w:t>
            </w:r>
          </w:p>
        </w:tc>
        <w:tc>
          <w:tcPr>
            <w:tcW w:w="1377" w:type="dxa"/>
            <w:tcBorders>
              <w:top w:val="nil"/>
              <w:left w:val="nil"/>
              <w:bottom w:val="nil"/>
              <w:right w:val="nil"/>
            </w:tcBorders>
            <w:shd w:val="clear" w:color="auto" w:fill="auto"/>
            <w:noWrap/>
            <w:vAlign w:val="center"/>
            <w:hideMark/>
          </w:tcPr>
          <w:p w14:paraId="7CCB0B50"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2.15 x 10</w:t>
            </w:r>
            <w:r w:rsidRPr="00700848">
              <w:rPr>
                <w:i/>
                <w:iCs/>
                <w:color w:val="auto"/>
                <w:sz w:val="18"/>
                <w:szCs w:val="18"/>
                <w:vertAlign w:val="superscript"/>
              </w:rPr>
              <w:t>-9</w:t>
            </w:r>
          </w:p>
        </w:tc>
      </w:tr>
      <w:tr w:rsidR="00514D0D" w:rsidRPr="00700848" w14:paraId="1B142E0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5524B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rs149372995</w:t>
            </w:r>
          </w:p>
        </w:tc>
        <w:tc>
          <w:tcPr>
            <w:tcW w:w="0" w:type="auto"/>
            <w:tcBorders>
              <w:top w:val="nil"/>
              <w:left w:val="nil"/>
              <w:bottom w:val="nil"/>
              <w:right w:val="nil"/>
            </w:tcBorders>
            <w:shd w:val="clear" w:color="auto" w:fill="auto"/>
            <w:noWrap/>
            <w:vAlign w:val="center"/>
            <w:hideMark/>
          </w:tcPr>
          <w:p w14:paraId="636D8CF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7CC4CFF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580540</w:t>
            </w:r>
          </w:p>
        </w:tc>
        <w:tc>
          <w:tcPr>
            <w:tcW w:w="0" w:type="auto"/>
            <w:tcBorders>
              <w:top w:val="nil"/>
              <w:left w:val="nil"/>
              <w:bottom w:val="nil"/>
              <w:right w:val="nil"/>
            </w:tcBorders>
            <w:shd w:val="clear" w:color="auto" w:fill="auto"/>
            <w:noWrap/>
            <w:vAlign w:val="center"/>
            <w:hideMark/>
          </w:tcPr>
          <w:p w14:paraId="256A3AF3"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7764536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G</w:t>
            </w:r>
          </w:p>
        </w:tc>
        <w:tc>
          <w:tcPr>
            <w:tcW w:w="0" w:type="auto"/>
            <w:tcBorders>
              <w:top w:val="nil"/>
              <w:left w:val="nil"/>
              <w:bottom w:val="nil"/>
              <w:right w:val="nil"/>
            </w:tcBorders>
            <w:shd w:val="clear" w:color="auto" w:fill="auto"/>
            <w:noWrap/>
            <w:vAlign w:val="center"/>
            <w:hideMark/>
          </w:tcPr>
          <w:p w14:paraId="5EE11339"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0.051</w:t>
            </w:r>
          </w:p>
        </w:tc>
        <w:tc>
          <w:tcPr>
            <w:tcW w:w="0" w:type="auto"/>
            <w:tcBorders>
              <w:top w:val="nil"/>
              <w:left w:val="nil"/>
              <w:bottom w:val="nil"/>
              <w:right w:val="nil"/>
            </w:tcBorders>
            <w:shd w:val="clear" w:color="auto" w:fill="auto"/>
            <w:noWrap/>
            <w:vAlign w:val="center"/>
            <w:hideMark/>
          </w:tcPr>
          <w:p w14:paraId="7BAB6C83"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1.532</w:t>
            </w:r>
          </w:p>
        </w:tc>
        <w:tc>
          <w:tcPr>
            <w:tcW w:w="0" w:type="auto"/>
            <w:tcBorders>
              <w:top w:val="nil"/>
              <w:left w:val="nil"/>
              <w:bottom w:val="nil"/>
              <w:right w:val="nil"/>
            </w:tcBorders>
            <w:shd w:val="clear" w:color="auto" w:fill="auto"/>
            <w:noWrap/>
            <w:vAlign w:val="center"/>
            <w:hideMark/>
          </w:tcPr>
          <w:p w14:paraId="7A6ED2A0"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0.269</w:t>
            </w:r>
          </w:p>
        </w:tc>
        <w:tc>
          <w:tcPr>
            <w:tcW w:w="1571" w:type="dxa"/>
            <w:tcBorders>
              <w:top w:val="nil"/>
              <w:left w:val="nil"/>
              <w:bottom w:val="nil"/>
              <w:right w:val="nil"/>
            </w:tcBorders>
            <w:vAlign w:val="bottom"/>
          </w:tcPr>
          <w:p w14:paraId="089339D7"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[0.992, 2.063]</w:t>
            </w:r>
          </w:p>
        </w:tc>
        <w:tc>
          <w:tcPr>
            <w:tcW w:w="1377" w:type="dxa"/>
            <w:tcBorders>
              <w:top w:val="nil"/>
              <w:left w:val="nil"/>
              <w:bottom w:val="nil"/>
              <w:right w:val="nil"/>
            </w:tcBorders>
            <w:shd w:val="clear" w:color="auto" w:fill="auto"/>
            <w:noWrap/>
            <w:vAlign w:val="center"/>
            <w:hideMark/>
          </w:tcPr>
          <w:p w14:paraId="131EAE5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1.18 x 10</w:t>
            </w:r>
            <w:r w:rsidRPr="00700848">
              <w:rPr>
                <w:i/>
                <w:iCs/>
                <w:color w:val="auto"/>
                <w:sz w:val="18"/>
                <w:szCs w:val="18"/>
                <w:vertAlign w:val="superscript"/>
              </w:rPr>
              <w:t>-8</w:t>
            </w:r>
          </w:p>
        </w:tc>
      </w:tr>
      <w:tr w:rsidR="00514D0D" w:rsidRPr="00700848" w14:paraId="31AE14C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035BEBE"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rs140233081</w:t>
            </w:r>
          </w:p>
        </w:tc>
        <w:tc>
          <w:tcPr>
            <w:tcW w:w="0" w:type="auto"/>
            <w:tcBorders>
              <w:top w:val="nil"/>
              <w:left w:val="nil"/>
              <w:bottom w:val="nil"/>
              <w:right w:val="nil"/>
            </w:tcBorders>
            <w:shd w:val="clear" w:color="auto" w:fill="auto"/>
            <w:noWrap/>
            <w:vAlign w:val="center"/>
            <w:hideMark/>
          </w:tcPr>
          <w:p w14:paraId="58E36BD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27AC273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580735</w:t>
            </w:r>
          </w:p>
        </w:tc>
        <w:tc>
          <w:tcPr>
            <w:tcW w:w="0" w:type="auto"/>
            <w:tcBorders>
              <w:top w:val="nil"/>
              <w:left w:val="nil"/>
              <w:bottom w:val="nil"/>
              <w:right w:val="nil"/>
            </w:tcBorders>
            <w:shd w:val="clear" w:color="auto" w:fill="auto"/>
            <w:noWrap/>
            <w:vAlign w:val="center"/>
            <w:hideMark/>
          </w:tcPr>
          <w:p w14:paraId="126A21BC"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C9CE338"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79C59E7A"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0.056</w:t>
            </w:r>
          </w:p>
        </w:tc>
        <w:tc>
          <w:tcPr>
            <w:tcW w:w="0" w:type="auto"/>
            <w:tcBorders>
              <w:top w:val="nil"/>
              <w:left w:val="nil"/>
              <w:bottom w:val="nil"/>
              <w:right w:val="nil"/>
            </w:tcBorders>
            <w:shd w:val="clear" w:color="auto" w:fill="auto"/>
            <w:noWrap/>
            <w:vAlign w:val="center"/>
            <w:hideMark/>
          </w:tcPr>
          <w:p w14:paraId="2D5DA4EF"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1.396</w:t>
            </w:r>
          </w:p>
        </w:tc>
        <w:tc>
          <w:tcPr>
            <w:tcW w:w="0" w:type="auto"/>
            <w:tcBorders>
              <w:top w:val="nil"/>
              <w:left w:val="nil"/>
              <w:bottom w:val="nil"/>
              <w:right w:val="nil"/>
            </w:tcBorders>
            <w:shd w:val="clear" w:color="auto" w:fill="auto"/>
            <w:noWrap/>
            <w:vAlign w:val="center"/>
            <w:hideMark/>
          </w:tcPr>
          <w:p w14:paraId="7C8D2CFA"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0.255</w:t>
            </w:r>
          </w:p>
        </w:tc>
        <w:tc>
          <w:tcPr>
            <w:tcW w:w="1571" w:type="dxa"/>
            <w:tcBorders>
              <w:top w:val="nil"/>
              <w:left w:val="nil"/>
              <w:bottom w:val="nil"/>
              <w:right w:val="nil"/>
            </w:tcBorders>
            <w:vAlign w:val="bottom"/>
          </w:tcPr>
          <w:p w14:paraId="4F036FF3" w14:textId="77777777" w:rsidR="00514D0D" w:rsidRPr="00514D0D" w:rsidRDefault="00514D0D" w:rsidP="00F521F9">
            <w:pPr>
              <w:spacing w:line="360" w:lineRule="auto"/>
              <w:jc w:val="center"/>
              <w:rPr>
                <w:i/>
                <w:iCs/>
                <w:color w:val="auto"/>
                <w:sz w:val="18"/>
                <w:szCs w:val="18"/>
              </w:rPr>
            </w:pPr>
            <w:r w:rsidRPr="00514D0D">
              <w:rPr>
                <w:rFonts w:eastAsia="Times New Roman"/>
                <w:i/>
                <w:sz w:val="18"/>
                <w:szCs w:val="18"/>
              </w:rPr>
              <w:t>[0.926, 1.898]</w:t>
            </w:r>
          </w:p>
        </w:tc>
        <w:tc>
          <w:tcPr>
            <w:tcW w:w="1377" w:type="dxa"/>
            <w:tcBorders>
              <w:top w:val="nil"/>
              <w:left w:val="nil"/>
              <w:bottom w:val="nil"/>
              <w:right w:val="nil"/>
            </w:tcBorders>
            <w:shd w:val="clear" w:color="auto" w:fill="auto"/>
            <w:noWrap/>
            <w:vAlign w:val="center"/>
            <w:hideMark/>
          </w:tcPr>
          <w:p w14:paraId="51EAA44E" w14:textId="777777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4.26 x 10</w:t>
            </w:r>
            <w:r w:rsidRPr="00700848">
              <w:rPr>
                <w:i/>
                <w:iCs/>
                <w:color w:val="auto"/>
                <w:sz w:val="18"/>
                <w:szCs w:val="18"/>
                <w:vertAlign w:val="superscript"/>
              </w:rPr>
              <w:t>-8</w:t>
            </w:r>
          </w:p>
        </w:tc>
      </w:tr>
      <w:tr w:rsidR="00514D0D" w:rsidRPr="00700848" w14:paraId="14296F1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E6126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rs139258867</w:t>
            </w:r>
          </w:p>
        </w:tc>
        <w:tc>
          <w:tcPr>
            <w:tcW w:w="0" w:type="auto"/>
            <w:tcBorders>
              <w:top w:val="nil"/>
              <w:left w:val="nil"/>
              <w:bottom w:val="nil"/>
              <w:right w:val="nil"/>
            </w:tcBorders>
            <w:shd w:val="clear" w:color="auto" w:fill="auto"/>
            <w:noWrap/>
            <w:vAlign w:val="center"/>
            <w:hideMark/>
          </w:tcPr>
          <w:p w14:paraId="7002C2D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34FAD12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33422464</w:t>
            </w:r>
          </w:p>
        </w:tc>
        <w:tc>
          <w:tcPr>
            <w:tcW w:w="0" w:type="auto"/>
            <w:tcBorders>
              <w:top w:val="nil"/>
              <w:left w:val="nil"/>
              <w:bottom w:val="nil"/>
              <w:right w:val="nil"/>
            </w:tcBorders>
            <w:shd w:val="clear" w:color="auto" w:fill="auto"/>
            <w:noWrap/>
            <w:vAlign w:val="center"/>
            <w:hideMark/>
          </w:tcPr>
          <w:p w14:paraId="1535E3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F6125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CDE21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0AD6AE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2.487</w:t>
            </w:r>
          </w:p>
        </w:tc>
        <w:tc>
          <w:tcPr>
            <w:tcW w:w="0" w:type="auto"/>
            <w:tcBorders>
              <w:top w:val="nil"/>
              <w:left w:val="nil"/>
              <w:bottom w:val="nil"/>
              <w:right w:val="nil"/>
            </w:tcBorders>
            <w:shd w:val="clear" w:color="auto" w:fill="auto"/>
            <w:noWrap/>
            <w:vAlign w:val="center"/>
            <w:hideMark/>
          </w:tcPr>
          <w:p w14:paraId="27EB595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0.461</w:t>
            </w:r>
          </w:p>
        </w:tc>
        <w:tc>
          <w:tcPr>
            <w:tcW w:w="1571" w:type="dxa"/>
            <w:tcBorders>
              <w:top w:val="nil"/>
              <w:left w:val="nil"/>
              <w:bottom w:val="nil"/>
              <w:right w:val="nil"/>
            </w:tcBorders>
            <w:vAlign w:val="bottom"/>
          </w:tcPr>
          <w:p w14:paraId="0AD0342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[1.593, 3.418]</w:t>
            </w:r>
          </w:p>
        </w:tc>
        <w:tc>
          <w:tcPr>
            <w:tcW w:w="1377" w:type="dxa"/>
            <w:tcBorders>
              <w:top w:val="nil"/>
              <w:left w:val="nil"/>
              <w:bottom w:val="nil"/>
              <w:right w:val="nil"/>
            </w:tcBorders>
            <w:shd w:val="clear" w:color="auto" w:fill="auto"/>
            <w:noWrap/>
            <w:vAlign w:val="center"/>
            <w:hideMark/>
          </w:tcPr>
          <w:p w14:paraId="706CAC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6.89</w:t>
            </w:r>
            <w:r w:rsidRPr="00700848">
              <w:rPr>
                <w:iCs/>
                <w:color w:val="auto"/>
                <w:sz w:val="18"/>
                <w:szCs w:val="18"/>
              </w:rPr>
              <w:t xml:space="preserve"> x 10</w:t>
            </w:r>
            <w:r w:rsidRPr="00700848">
              <w:rPr>
                <w:iCs/>
                <w:color w:val="auto"/>
                <w:sz w:val="18"/>
                <w:szCs w:val="18"/>
                <w:vertAlign w:val="superscript"/>
              </w:rPr>
              <w:t>-8</w:t>
            </w:r>
          </w:p>
        </w:tc>
      </w:tr>
      <w:tr w:rsidR="00514D0D" w:rsidRPr="00700848" w14:paraId="00D723E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498BE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rs11709639</w:t>
            </w:r>
          </w:p>
        </w:tc>
        <w:tc>
          <w:tcPr>
            <w:tcW w:w="0" w:type="auto"/>
            <w:tcBorders>
              <w:top w:val="nil"/>
              <w:left w:val="nil"/>
              <w:bottom w:val="nil"/>
              <w:right w:val="nil"/>
            </w:tcBorders>
            <w:shd w:val="clear" w:color="auto" w:fill="auto"/>
            <w:noWrap/>
            <w:vAlign w:val="center"/>
            <w:hideMark/>
          </w:tcPr>
          <w:p w14:paraId="42E122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1EAD14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94975203</w:t>
            </w:r>
          </w:p>
        </w:tc>
        <w:tc>
          <w:tcPr>
            <w:tcW w:w="0" w:type="auto"/>
            <w:tcBorders>
              <w:top w:val="nil"/>
              <w:left w:val="nil"/>
              <w:bottom w:val="nil"/>
              <w:right w:val="nil"/>
            </w:tcBorders>
            <w:shd w:val="clear" w:color="auto" w:fill="auto"/>
            <w:noWrap/>
            <w:vAlign w:val="center"/>
            <w:hideMark/>
          </w:tcPr>
          <w:p w14:paraId="386B723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D08ED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A8AA70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0.325</w:t>
            </w:r>
          </w:p>
        </w:tc>
        <w:tc>
          <w:tcPr>
            <w:tcW w:w="0" w:type="auto"/>
            <w:tcBorders>
              <w:top w:val="nil"/>
              <w:left w:val="nil"/>
              <w:bottom w:val="nil"/>
              <w:right w:val="nil"/>
            </w:tcBorders>
            <w:shd w:val="clear" w:color="auto" w:fill="auto"/>
            <w:noWrap/>
            <w:vAlign w:val="center"/>
            <w:hideMark/>
          </w:tcPr>
          <w:p w14:paraId="2436853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0.645</w:t>
            </w:r>
          </w:p>
        </w:tc>
        <w:tc>
          <w:tcPr>
            <w:tcW w:w="0" w:type="auto"/>
            <w:tcBorders>
              <w:top w:val="nil"/>
              <w:left w:val="nil"/>
              <w:bottom w:val="nil"/>
              <w:right w:val="nil"/>
            </w:tcBorders>
            <w:shd w:val="clear" w:color="auto" w:fill="auto"/>
            <w:noWrap/>
            <w:vAlign w:val="center"/>
            <w:hideMark/>
          </w:tcPr>
          <w:p w14:paraId="5AA283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27910A89"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[0.415, 0.875]</w:t>
            </w:r>
          </w:p>
        </w:tc>
        <w:tc>
          <w:tcPr>
            <w:tcW w:w="1377" w:type="dxa"/>
            <w:tcBorders>
              <w:top w:val="nil"/>
              <w:left w:val="nil"/>
              <w:bottom w:val="nil"/>
              <w:right w:val="nil"/>
            </w:tcBorders>
            <w:shd w:val="clear" w:color="auto" w:fill="auto"/>
            <w:noWrap/>
            <w:vAlign w:val="center"/>
            <w:hideMark/>
          </w:tcPr>
          <w:p w14:paraId="024DE1A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8.61</w:t>
            </w:r>
            <w:r w:rsidRPr="00700848">
              <w:rPr>
                <w:iCs/>
                <w:color w:val="auto"/>
                <w:sz w:val="18"/>
                <w:szCs w:val="18"/>
              </w:rPr>
              <w:t xml:space="preserve"> x 10</w:t>
            </w:r>
            <w:r w:rsidRPr="00700848">
              <w:rPr>
                <w:iCs/>
                <w:color w:val="auto"/>
                <w:sz w:val="18"/>
                <w:szCs w:val="18"/>
                <w:vertAlign w:val="superscript"/>
              </w:rPr>
              <w:t>-8</w:t>
            </w:r>
          </w:p>
        </w:tc>
      </w:tr>
      <w:tr w:rsidR="00514D0D" w:rsidRPr="00700848" w14:paraId="3DB22F5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88A2D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rs75841969</w:t>
            </w:r>
          </w:p>
        </w:tc>
        <w:tc>
          <w:tcPr>
            <w:tcW w:w="0" w:type="auto"/>
            <w:tcBorders>
              <w:top w:val="nil"/>
              <w:left w:val="nil"/>
              <w:bottom w:val="nil"/>
              <w:right w:val="nil"/>
            </w:tcBorders>
            <w:shd w:val="clear" w:color="auto" w:fill="auto"/>
            <w:noWrap/>
            <w:vAlign w:val="center"/>
            <w:hideMark/>
          </w:tcPr>
          <w:p w14:paraId="480F58C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0FCE29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127335883</w:t>
            </w:r>
          </w:p>
        </w:tc>
        <w:tc>
          <w:tcPr>
            <w:tcW w:w="0" w:type="auto"/>
            <w:tcBorders>
              <w:top w:val="nil"/>
              <w:left w:val="nil"/>
              <w:bottom w:val="nil"/>
              <w:right w:val="nil"/>
            </w:tcBorders>
            <w:shd w:val="clear" w:color="auto" w:fill="auto"/>
            <w:noWrap/>
            <w:vAlign w:val="center"/>
            <w:hideMark/>
          </w:tcPr>
          <w:p w14:paraId="7323B76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C41089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5F499C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0.052</w:t>
            </w:r>
          </w:p>
        </w:tc>
        <w:tc>
          <w:tcPr>
            <w:tcW w:w="0" w:type="auto"/>
            <w:tcBorders>
              <w:top w:val="nil"/>
              <w:left w:val="nil"/>
              <w:bottom w:val="nil"/>
              <w:right w:val="nil"/>
            </w:tcBorders>
            <w:shd w:val="clear" w:color="auto" w:fill="auto"/>
            <w:noWrap/>
            <w:vAlign w:val="center"/>
            <w:hideMark/>
          </w:tcPr>
          <w:p w14:paraId="33BCFF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1.464</w:t>
            </w:r>
          </w:p>
        </w:tc>
        <w:tc>
          <w:tcPr>
            <w:tcW w:w="0" w:type="auto"/>
            <w:tcBorders>
              <w:top w:val="nil"/>
              <w:left w:val="nil"/>
              <w:bottom w:val="nil"/>
              <w:right w:val="nil"/>
            </w:tcBorders>
            <w:shd w:val="clear" w:color="auto" w:fill="auto"/>
            <w:noWrap/>
            <w:vAlign w:val="center"/>
            <w:hideMark/>
          </w:tcPr>
          <w:p w14:paraId="749DDEA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0.275</w:t>
            </w:r>
          </w:p>
        </w:tc>
        <w:tc>
          <w:tcPr>
            <w:tcW w:w="1571" w:type="dxa"/>
            <w:tcBorders>
              <w:top w:val="nil"/>
              <w:left w:val="nil"/>
              <w:bottom w:val="nil"/>
              <w:right w:val="nil"/>
            </w:tcBorders>
            <w:vAlign w:val="bottom"/>
          </w:tcPr>
          <w:p w14:paraId="677402F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[0.921, 2.007]</w:t>
            </w:r>
          </w:p>
        </w:tc>
        <w:tc>
          <w:tcPr>
            <w:tcW w:w="1377" w:type="dxa"/>
            <w:tcBorders>
              <w:top w:val="nil"/>
              <w:left w:val="nil"/>
              <w:bottom w:val="nil"/>
              <w:right w:val="nil"/>
            </w:tcBorders>
            <w:shd w:val="clear" w:color="auto" w:fill="auto"/>
            <w:noWrap/>
            <w:vAlign w:val="center"/>
            <w:hideMark/>
          </w:tcPr>
          <w:p w14:paraId="68A2841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1.05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105F83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7CECCE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rs72720587</w:t>
            </w:r>
          </w:p>
        </w:tc>
        <w:tc>
          <w:tcPr>
            <w:tcW w:w="0" w:type="auto"/>
            <w:tcBorders>
              <w:top w:val="nil"/>
              <w:left w:val="nil"/>
              <w:bottom w:val="nil"/>
              <w:right w:val="nil"/>
            </w:tcBorders>
            <w:shd w:val="clear" w:color="auto" w:fill="auto"/>
            <w:noWrap/>
            <w:vAlign w:val="center"/>
            <w:hideMark/>
          </w:tcPr>
          <w:p w14:paraId="5398CC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7F30EF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137323780</w:t>
            </w:r>
          </w:p>
        </w:tc>
        <w:tc>
          <w:tcPr>
            <w:tcW w:w="0" w:type="auto"/>
            <w:tcBorders>
              <w:top w:val="nil"/>
              <w:left w:val="nil"/>
              <w:bottom w:val="nil"/>
              <w:right w:val="nil"/>
            </w:tcBorders>
            <w:shd w:val="clear" w:color="auto" w:fill="auto"/>
            <w:noWrap/>
            <w:vAlign w:val="center"/>
            <w:hideMark/>
          </w:tcPr>
          <w:p w14:paraId="32918B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4A14D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B210A6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0.019</w:t>
            </w:r>
          </w:p>
        </w:tc>
        <w:tc>
          <w:tcPr>
            <w:tcW w:w="0" w:type="auto"/>
            <w:tcBorders>
              <w:top w:val="nil"/>
              <w:left w:val="nil"/>
              <w:bottom w:val="nil"/>
              <w:right w:val="nil"/>
            </w:tcBorders>
            <w:shd w:val="clear" w:color="auto" w:fill="auto"/>
            <w:noWrap/>
            <w:vAlign w:val="center"/>
            <w:hideMark/>
          </w:tcPr>
          <w:p w14:paraId="0D97E3D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2.328</w:t>
            </w:r>
          </w:p>
        </w:tc>
        <w:tc>
          <w:tcPr>
            <w:tcW w:w="0" w:type="auto"/>
            <w:tcBorders>
              <w:top w:val="nil"/>
              <w:left w:val="nil"/>
              <w:bottom w:val="nil"/>
              <w:right w:val="nil"/>
            </w:tcBorders>
            <w:shd w:val="clear" w:color="auto" w:fill="auto"/>
            <w:noWrap/>
            <w:vAlign w:val="center"/>
            <w:hideMark/>
          </w:tcPr>
          <w:p w14:paraId="170B5B5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0.441</w:t>
            </w:r>
          </w:p>
        </w:tc>
        <w:tc>
          <w:tcPr>
            <w:tcW w:w="1571" w:type="dxa"/>
            <w:tcBorders>
              <w:top w:val="nil"/>
              <w:left w:val="nil"/>
              <w:bottom w:val="nil"/>
              <w:right w:val="nil"/>
            </w:tcBorders>
            <w:vAlign w:val="bottom"/>
          </w:tcPr>
          <w:p w14:paraId="29BCA62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[1.515, 3.221]</w:t>
            </w:r>
          </w:p>
        </w:tc>
        <w:tc>
          <w:tcPr>
            <w:tcW w:w="1377" w:type="dxa"/>
            <w:tcBorders>
              <w:top w:val="nil"/>
              <w:left w:val="nil"/>
              <w:bottom w:val="nil"/>
              <w:right w:val="nil"/>
            </w:tcBorders>
            <w:shd w:val="clear" w:color="auto" w:fill="auto"/>
            <w:noWrap/>
            <w:vAlign w:val="center"/>
            <w:hideMark/>
          </w:tcPr>
          <w:p w14:paraId="453DDAF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D3E77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D0F4E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rs2018116</w:t>
            </w:r>
          </w:p>
        </w:tc>
        <w:tc>
          <w:tcPr>
            <w:tcW w:w="0" w:type="auto"/>
            <w:tcBorders>
              <w:top w:val="nil"/>
              <w:left w:val="nil"/>
              <w:bottom w:val="nil"/>
              <w:right w:val="nil"/>
            </w:tcBorders>
            <w:shd w:val="clear" w:color="auto" w:fill="auto"/>
            <w:noWrap/>
            <w:vAlign w:val="center"/>
            <w:hideMark/>
          </w:tcPr>
          <w:p w14:paraId="1F3282C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14</w:t>
            </w:r>
          </w:p>
        </w:tc>
        <w:tc>
          <w:tcPr>
            <w:tcW w:w="0" w:type="auto"/>
            <w:tcBorders>
              <w:top w:val="nil"/>
              <w:left w:val="nil"/>
              <w:bottom w:val="nil"/>
              <w:right w:val="nil"/>
            </w:tcBorders>
            <w:shd w:val="clear" w:color="auto" w:fill="auto"/>
            <w:noWrap/>
            <w:vAlign w:val="center"/>
            <w:hideMark/>
          </w:tcPr>
          <w:p w14:paraId="6FCF9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92831272</w:t>
            </w:r>
          </w:p>
        </w:tc>
        <w:tc>
          <w:tcPr>
            <w:tcW w:w="0" w:type="auto"/>
            <w:tcBorders>
              <w:top w:val="nil"/>
              <w:left w:val="nil"/>
              <w:bottom w:val="nil"/>
              <w:right w:val="nil"/>
            </w:tcBorders>
            <w:shd w:val="clear" w:color="auto" w:fill="auto"/>
            <w:noWrap/>
            <w:vAlign w:val="center"/>
            <w:hideMark/>
          </w:tcPr>
          <w:p w14:paraId="0A511B8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49AAC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CE58BE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0.768</w:t>
            </w:r>
          </w:p>
        </w:tc>
        <w:tc>
          <w:tcPr>
            <w:tcW w:w="0" w:type="auto"/>
            <w:tcBorders>
              <w:top w:val="nil"/>
              <w:left w:val="nil"/>
              <w:bottom w:val="nil"/>
              <w:right w:val="nil"/>
            </w:tcBorders>
            <w:shd w:val="clear" w:color="auto" w:fill="auto"/>
            <w:noWrap/>
            <w:vAlign w:val="center"/>
            <w:hideMark/>
          </w:tcPr>
          <w:p w14:paraId="2D35B21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0.636</w:t>
            </w:r>
          </w:p>
        </w:tc>
        <w:tc>
          <w:tcPr>
            <w:tcW w:w="0" w:type="auto"/>
            <w:tcBorders>
              <w:top w:val="nil"/>
              <w:left w:val="nil"/>
              <w:bottom w:val="nil"/>
              <w:right w:val="nil"/>
            </w:tcBorders>
            <w:shd w:val="clear" w:color="auto" w:fill="auto"/>
            <w:noWrap/>
            <w:vAlign w:val="center"/>
            <w:hideMark/>
          </w:tcPr>
          <w:p w14:paraId="7FFD7ED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3AF79BD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[0.383, 0.855]</w:t>
            </w:r>
          </w:p>
        </w:tc>
        <w:tc>
          <w:tcPr>
            <w:tcW w:w="1377" w:type="dxa"/>
            <w:tcBorders>
              <w:top w:val="nil"/>
              <w:left w:val="nil"/>
              <w:bottom w:val="nil"/>
              <w:right w:val="nil"/>
            </w:tcBorders>
            <w:shd w:val="clear" w:color="auto" w:fill="auto"/>
            <w:noWrap/>
            <w:vAlign w:val="center"/>
            <w:hideMark/>
          </w:tcPr>
          <w:p w14:paraId="4822D86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1.41</w:t>
            </w:r>
            <w:r w:rsidRPr="00700848">
              <w:rPr>
                <w:iCs/>
                <w:color w:val="auto"/>
                <w:sz w:val="18"/>
                <w:szCs w:val="18"/>
              </w:rPr>
              <w:t xml:space="preserve"> x 10</w:t>
            </w:r>
            <w:r w:rsidRPr="00700848">
              <w:rPr>
                <w:iCs/>
                <w:color w:val="auto"/>
                <w:sz w:val="18"/>
                <w:szCs w:val="18"/>
                <w:vertAlign w:val="superscript"/>
              </w:rPr>
              <w:t>-7</w:t>
            </w:r>
          </w:p>
        </w:tc>
      </w:tr>
      <w:tr w:rsidR="00514D0D" w:rsidRPr="00700848" w14:paraId="69AE2B8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B62AA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rs141404567</w:t>
            </w:r>
          </w:p>
        </w:tc>
        <w:tc>
          <w:tcPr>
            <w:tcW w:w="0" w:type="auto"/>
            <w:tcBorders>
              <w:top w:val="nil"/>
              <w:left w:val="nil"/>
              <w:bottom w:val="nil"/>
              <w:right w:val="nil"/>
            </w:tcBorders>
            <w:shd w:val="clear" w:color="auto" w:fill="auto"/>
            <w:noWrap/>
            <w:vAlign w:val="center"/>
            <w:hideMark/>
          </w:tcPr>
          <w:p w14:paraId="6337939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626B4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33393524</w:t>
            </w:r>
          </w:p>
        </w:tc>
        <w:tc>
          <w:tcPr>
            <w:tcW w:w="0" w:type="auto"/>
            <w:tcBorders>
              <w:top w:val="nil"/>
              <w:left w:val="nil"/>
              <w:bottom w:val="nil"/>
              <w:right w:val="nil"/>
            </w:tcBorders>
            <w:shd w:val="clear" w:color="auto" w:fill="auto"/>
            <w:noWrap/>
            <w:vAlign w:val="center"/>
            <w:hideMark/>
          </w:tcPr>
          <w:p w14:paraId="75E06FC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E2DE6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E85E0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4A6D094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2.514</w:t>
            </w:r>
          </w:p>
        </w:tc>
        <w:tc>
          <w:tcPr>
            <w:tcW w:w="0" w:type="auto"/>
            <w:tcBorders>
              <w:top w:val="nil"/>
              <w:left w:val="nil"/>
              <w:bottom w:val="nil"/>
              <w:right w:val="nil"/>
            </w:tcBorders>
            <w:shd w:val="clear" w:color="auto" w:fill="auto"/>
            <w:noWrap/>
            <w:vAlign w:val="center"/>
            <w:hideMark/>
          </w:tcPr>
          <w:p w14:paraId="540948C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0.481</w:t>
            </w:r>
          </w:p>
        </w:tc>
        <w:tc>
          <w:tcPr>
            <w:tcW w:w="1571" w:type="dxa"/>
            <w:tcBorders>
              <w:top w:val="nil"/>
              <w:left w:val="nil"/>
              <w:bottom w:val="nil"/>
              <w:right w:val="nil"/>
            </w:tcBorders>
            <w:vAlign w:val="bottom"/>
          </w:tcPr>
          <w:p w14:paraId="033ABBD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[1.634, 3.425]</w:t>
            </w:r>
          </w:p>
        </w:tc>
        <w:tc>
          <w:tcPr>
            <w:tcW w:w="1377" w:type="dxa"/>
            <w:tcBorders>
              <w:top w:val="nil"/>
              <w:left w:val="nil"/>
              <w:bottom w:val="nil"/>
              <w:right w:val="nil"/>
            </w:tcBorders>
            <w:shd w:val="clear" w:color="auto" w:fill="auto"/>
            <w:noWrap/>
            <w:vAlign w:val="center"/>
            <w:hideMark/>
          </w:tcPr>
          <w:p w14:paraId="7F43DE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692201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9C7BA3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rs2010568</w:t>
            </w:r>
          </w:p>
        </w:tc>
        <w:tc>
          <w:tcPr>
            <w:tcW w:w="0" w:type="auto"/>
            <w:tcBorders>
              <w:top w:val="nil"/>
              <w:left w:val="nil"/>
              <w:bottom w:val="nil"/>
              <w:right w:val="nil"/>
            </w:tcBorders>
            <w:shd w:val="clear" w:color="auto" w:fill="auto"/>
            <w:noWrap/>
            <w:vAlign w:val="center"/>
            <w:hideMark/>
          </w:tcPr>
          <w:p w14:paraId="5E3FE5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545B67A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118395972</w:t>
            </w:r>
          </w:p>
        </w:tc>
        <w:tc>
          <w:tcPr>
            <w:tcW w:w="0" w:type="auto"/>
            <w:tcBorders>
              <w:top w:val="nil"/>
              <w:left w:val="nil"/>
              <w:bottom w:val="nil"/>
              <w:right w:val="nil"/>
            </w:tcBorders>
            <w:shd w:val="clear" w:color="auto" w:fill="auto"/>
            <w:noWrap/>
            <w:vAlign w:val="center"/>
            <w:hideMark/>
          </w:tcPr>
          <w:p w14:paraId="51A36B6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55BEEB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2E1A0F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0.429</w:t>
            </w:r>
          </w:p>
        </w:tc>
        <w:tc>
          <w:tcPr>
            <w:tcW w:w="0" w:type="auto"/>
            <w:tcBorders>
              <w:top w:val="nil"/>
              <w:left w:val="nil"/>
              <w:bottom w:val="nil"/>
              <w:right w:val="nil"/>
            </w:tcBorders>
            <w:shd w:val="clear" w:color="auto" w:fill="auto"/>
            <w:noWrap/>
            <w:vAlign w:val="center"/>
            <w:hideMark/>
          </w:tcPr>
          <w:p w14:paraId="14E936A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51E2F92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0.125</w:t>
            </w:r>
          </w:p>
        </w:tc>
        <w:tc>
          <w:tcPr>
            <w:tcW w:w="1571" w:type="dxa"/>
            <w:tcBorders>
              <w:top w:val="nil"/>
              <w:left w:val="nil"/>
              <w:bottom w:val="nil"/>
              <w:right w:val="nil"/>
            </w:tcBorders>
            <w:vAlign w:val="bottom"/>
          </w:tcPr>
          <w:p w14:paraId="0B7D9F3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[0.385, 0.882]</w:t>
            </w:r>
          </w:p>
        </w:tc>
        <w:tc>
          <w:tcPr>
            <w:tcW w:w="1377" w:type="dxa"/>
            <w:tcBorders>
              <w:top w:val="nil"/>
              <w:left w:val="nil"/>
              <w:bottom w:val="nil"/>
              <w:right w:val="nil"/>
            </w:tcBorders>
            <w:shd w:val="clear" w:color="auto" w:fill="auto"/>
            <w:noWrap/>
            <w:vAlign w:val="center"/>
            <w:hideMark/>
          </w:tcPr>
          <w:p w14:paraId="6D50F9F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2.38</w:t>
            </w:r>
            <w:r w:rsidRPr="00700848">
              <w:rPr>
                <w:iCs/>
                <w:color w:val="auto"/>
                <w:sz w:val="18"/>
                <w:szCs w:val="18"/>
              </w:rPr>
              <w:t xml:space="preserve"> x 10</w:t>
            </w:r>
            <w:r w:rsidRPr="00700848">
              <w:rPr>
                <w:iCs/>
                <w:color w:val="auto"/>
                <w:sz w:val="18"/>
                <w:szCs w:val="18"/>
                <w:vertAlign w:val="superscript"/>
              </w:rPr>
              <w:t>-7</w:t>
            </w:r>
          </w:p>
        </w:tc>
      </w:tr>
      <w:tr w:rsidR="00514D0D" w:rsidRPr="00700848" w14:paraId="4067F6E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E513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rs144152209</w:t>
            </w:r>
          </w:p>
        </w:tc>
        <w:tc>
          <w:tcPr>
            <w:tcW w:w="0" w:type="auto"/>
            <w:tcBorders>
              <w:top w:val="nil"/>
              <w:left w:val="nil"/>
              <w:bottom w:val="nil"/>
              <w:right w:val="nil"/>
            </w:tcBorders>
            <w:shd w:val="clear" w:color="auto" w:fill="auto"/>
            <w:noWrap/>
            <w:vAlign w:val="center"/>
            <w:hideMark/>
          </w:tcPr>
          <w:p w14:paraId="753B411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7D3C29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585369</w:t>
            </w:r>
          </w:p>
        </w:tc>
        <w:tc>
          <w:tcPr>
            <w:tcW w:w="0" w:type="auto"/>
            <w:tcBorders>
              <w:top w:val="nil"/>
              <w:left w:val="nil"/>
              <w:bottom w:val="nil"/>
              <w:right w:val="nil"/>
            </w:tcBorders>
            <w:shd w:val="clear" w:color="auto" w:fill="auto"/>
            <w:noWrap/>
            <w:vAlign w:val="center"/>
            <w:hideMark/>
          </w:tcPr>
          <w:p w14:paraId="0817BF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2192E8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B1B5D1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13CE357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1.349</w:t>
            </w:r>
          </w:p>
        </w:tc>
        <w:tc>
          <w:tcPr>
            <w:tcW w:w="0" w:type="auto"/>
            <w:tcBorders>
              <w:top w:val="nil"/>
              <w:left w:val="nil"/>
              <w:bottom w:val="nil"/>
              <w:right w:val="nil"/>
            </w:tcBorders>
            <w:shd w:val="clear" w:color="auto" w:fill="auto"/>
            <w:noWrap/>
            <w:vAlign w:val="center"/>
            <w:hideMark/>
          </w:tcPr>
          <w:p w14:paraId="68E5B31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0.262</w:t>
            </w:r>
          </w:p>
        </w:tc>
        <w:tc>
          <w:tcPr>
            <w:tcW w:w="1571" w:type="dxa"/>
            <w:tcBorders>
              <w:top w:val="nil"/>
              <w:left w:val="nil"/>
              <w:bottom w:val="nil"/>
              <w:right w:val="nil"/>
            </w:tcBorders>
            <w:vAlign w:val="bottom"/>
          </w:tcPr>
          <w:p w14:paraId="4F13DD7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[0.879, 1.872]</w:t>
            </w:r>
          </w:p>
        </w:tc>
        <w:tc>
          <w:tcPr>
            <w:tcW w:w="1377" w:type="dxa"/>
            <w:tcBorders>
              <w:top w:val="nil"/>
              <w:left w:val="nil"/>
              <w:bottom w:val="nil"/>
              <w:right w:val="nil"/>
            </w:tcBorders>
            <w:shd w:val="clear" w:color="auto" w:fill="auto"/>
            <w:noWrap/>
            <w:vAlign w:val="center"/>
            <w:hideMark/>
          </w:tcPr>
          <w:p w14:paraId="4824A20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2.49</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D9E1B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F77BD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rs74917009</w:t>
            </w:r>
          </w:p>
        </w:tc>
        <w:tc>
          <w:tcPr>
            <w:tcW w:w="0" w:type="auto"/>
            <w:tcBorders>
              <w:top w:val="nil"/>
              <w:left w:val="nil"/>
              <w:bottom w:val="nil"/>
              <w:right w:val="nil"/>
            </w:tcBorders>
            <w:shd w:val="clear" w:color="auto" w:fill="auto"/>
            <w:noWrap/>
            <w:vAlign w:val="center"/>
            <w:hideMark/>
          </w:tcPr>
          <w:p w14:paraId="5F9BAF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top w:val="nil"/>
              <w:left w:val="nil"/>
              <w:bottom w:val="nil"/>
              <w:right w:val="nil"/>
            </w:tcBorders>
            <w:shd w:val="clear" w:color="auto" w:fill="auto"/>
            <w:noWrap/>
            <w:vAlign w:val="center"/>
            <w:hideMark/>
          </w:tcPr>
          <w:p w14:paraId="72B51C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169915787</w:t>
            </w:r>
          </w:p>
        </w:tc>
        <w:tc>
          <w:tcPr>
            <w:tcW w:w="0" w:type="auto"/>
            <w:tcBorders>
              <w:top w:val="nil"/>
              <w:left w:val="nil"/>
              <w:bottom w:val="nil"/>
              <w:right w:val="nil"/>
            </w:tcBorders>
            <w:shd w:val="clear" w:color="auto" w:fill="auto"/>
            <w:noWrap/>
            <w:vAlign w:val="center"/>
            <w:hideMark/>
          </w:tcPr>
          <w:p w14:paraId="290A957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61540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4856D2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0.027</w:t>
            </w:r>
          </w:p>
        </w:tc>
        <w:tc>
          <w:tcPr>
            <w:tcW w:w="0" w:type="auto"/>
            <w:tcBorders>
              <w:top w:val="nil"/>
              <w:left w:val="nil"/>
              <w:bottom w:val="nil"/>
              <w:right w:val="nil"/>
            </w:tcBorders>
            <w:shd w:val="clear" w:color="auto" w:fill="auto"/>
            <w:noWrap/>
            <w:vAlign w:val="center"/>
            <w:hideMark/>
          </w:tcPr>
          <w:p w14:paraId="45CBA9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1.971</w:t>
            </w:r>
          </w:p>
        </w:tc>
        <w:tc>
          <w:tcPr>
            <w:tcW w:w="0" w:type="auto"/>
            <w:tcBorders>
              <w:top w:val="nil"/>
              <w:left w:val="nil"/>
              <w:bottom w:val="nil"/>
              <w:right w:val="nil"/>
            </w:tcBorders>
            <w:shd w:val="clear" w:color="auto" w:fill="auto"/>
            <w:noWrap/>
            <w:vAlign w:val="center"/>
            <w:hideMark/>
          </w:tcPr>
          <w:p w14:paraId="311F4C1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0.382</w:t>
            </w:r>
          </w:p>
        </w:tc>
        <w:tc>
          <w:tcPr>
            <w:tcW w:w="1571" w:type="dxa"/>
            <w:tcBorders>
              <w:top w:val="nil"/>
              <w:left w:val="nil"/>
              <w:bottom w:val="nil"/>
              <w:right w:val="nil"/>
            </w:tcBorders>
            <w:vAlign w:val="bottom"/>
          </w:tcPr>
          <w:p w14:paraId="18B758E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[1.233, 2.661]</w:t>
            </w:r>
          </w:p>
        </w:tc>
        <w:tc>
          <w:tcPr>
            <w:tcW w:w="1377" w:type="dxa"/>
            <w:tcBorders>
              <w:top w:val="nil"/>
              <w:left w:val="nil"/>
              <w:bottom w:val="nil"/>
              <w:right w:val="nil"/>
            </w:tcBorders>
            <w:shd w:val="clear" w:color="auto" w:fill="auto"/>
            <w:noWrap/>
            <w:vAlign w:val="center"/>
            <w:hideMark/>
          </w:tcPr>
          <w:p w14:paraId="4CD9D55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3672A5D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0B4058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rs144990130</w:t>
            </w:r>
          </w:p>
        </w:tc>
        <w:tc>
          <w:tcPr>
            <w:tcW w:w="0" w:type="auto"/>
            <w:tcBorders>
              <w:top w:val="nil"/>
              <w:left w:val="nil"/>
              <w:bottom w:val="nil"/>
              <w:right w:val="nil"/>
            </w:tcBorders>
            <w:shd w:val="clear" w:color="auto" w:fill="auto"/>
            <w:noWrap/>
            <w:vAlign w:val="center"/>
            <w:hideMark/>
          </w:tcPr>
          <w:p w14:paraId="254548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6DFAB69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582328</w:t>
            </w:r>
          </w:p>
        </w:tc>
        <w:tc>
          <w:tcPr>
            <w:tcW w:w="0" w:type="auto"/>
            <w:tcBorders>
              <w:top w:val="nil"/>
              <w:left w:val="nil"/>
              <w:bottom w:val="nil"/>
              <w:right w:val="nil"/>
            </w:tcBorders>
            <w:shd w:val="clear" w:color="auto" w:fill="auto"/>
            <w:noWrap/>
            <w:vAlign w:val="center"/>
            <w:hideMark/>
          </w:tcPr>
          <w:p w14:paraId="463B3D6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9B093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627EB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0.061</w:t>
            </w:r>
          </w:p>
        </w:tc>
        <w:tc>
          <w:tcPr>
            <w:tcW w:w="0" w:type="auto"/>
            <w:tcBorders>
              <w:top w:val="nil"/>
              <w:left w:val="nil"/>
              <w:bottom w:val="nil"/>
              <w:right w:val="nil"/>
            </w:tcBorders>
            <w:shd w:val="clear" w:color="auto" w:fill="auto"/>
            <w:noWrap/>
            <w:vAlign w:val="center"/>
            <w:hideMark/>
          </w:tcPr>
          <w:p w14:paraId="34891A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1.324</w:t>
            </w:r>
          </w:p>
        </w:tc>
        <w:tc>
          <w:tcPr>
            <w:tcW w:w="0" w:type="auto"/>
            <w:tcBorders>
              <w:top w:val="nil"/>
              <w:left w:val="nil"/>
              <w:bottom w:val="nil"/>
              <w:right w:val="nil"/>
            </w:tcBorders>
            <w:shd w:val="clear" w:color="auto" w:fill="auto"/>
            <w:noWrap/>
            <w:vAlign w:val="center"/>
            <w:hideMark/>
          </w:tcPr>
          <w:p w14:paraId="0AB736C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0.257</w:t>
            </w:r>
          </w:p>
        </w:tc>
        <w:tc>
          <w:tcPr>
            <w:tcW w:w="1571" w:type="dxa"/>
            <w:tcBorders>
              <w:top w:val="nil"/>
              <w:left w:val="nil"/>
              <w:bottom w:val="nil"/>
              <w:right w:val="nil"/>
            </w:tcBorders>
            <w:vAlign w:val="bottom"/>
          </w:tcPr>
          <w:p w14:paraId="31BD8D1E"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[0.849, 1.823]</w:t>
            </w:r>
          </w:p>
        </w:tc>
        <w:tc>
          <w:tcPr>
            <w:tcW w:w="1377" w:type="dxa"/>
            <w:tcBorders>
              <w:top w:val="nil"/>
              <w:left w:val="nil"/>
              <w:bottom w:val="nil"/>
              <w:right w:val="nil"/>
            </w:tcBorders>
            <w:shd w:val="clear" w:color="auto" w:fill="auto"/>
            <w:noWrap/>
            <w:vAlign w:val="center"/>
            <w:hideMark/>
          </w:tcPr>
          <w:p w14:paraId="4FDB986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6E6D221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750538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rs12685122</w:t>
            </w:r>
          </w:p>
        </w:tc>
        <w:tc>
          <w:tcPr>
            <w:tcW w:w="0" w:type="auto"/>
            <w:tcBorders>
              <w:top w:val="nil"/>
              <w:left w:val="nil"/>
              <w:bottom w:val="nil"/>
              <w:right w:val="nil"/>
            </w:tcBorders>
            <w:shd w:val="clear" w:color="auto" w:fill="auto"/>
            <w:noWrap/>
            <w:vAlign w:val="center"/>
            <w:hideMark/>
          </w:tcPr>
          <w:p w14:paraId="0FA19E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464434D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9206006</w:t>
            </w:r>
          </w:p>
        </w:tc>
        <w:tc>
          <w:tcPr>
            <w:tcW w:w="0" w:type="auto"/>
            <w:tcBorders>
              <w:top w:val="nil"/>
              <w:left w:val="nil"/>
              <w:bottom w:val="nil"/>
              <w:right w:val="nil"/>
            </w:tcBorders>
            <w:shd w:val="clear" w:color="auto" w:fill="auto"/>
            <w:noWrap/>
            <w:vAlign w:val="center"/>
            <w:hideMark/>
          </w:tcPr>
          <w:p w14:paraId="41ABEFA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C15A1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4DF931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0.211</w:t>
            </w:r>
          </w:p>
        </w:tc>
        <w:tc>
          <w:tcPr>
            <w:tcW w:w="0" w:type="auto"/>
            <w:tcBorders>
              <w:top w:val="nil"/>
              <w:left w:val="nil"/>
              <w:bottom w:val="nil"/>
              <w:right w:val="nil"/>
            </w:tcBorders>
            <w:shd w:val="clear" w:color="auto" w:fill="auto"/>
            <w:noWrap/>
            <w:vAlign w:val="center"/>
            <w:hideMark/>
          </w:tcPr>
          <w:p w14:paraId="7019C85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0.867</w:t>
            </w:r>
          </w:p>
        </w:tc>
        <w:tc>
          <w:tcPr>
            <w:tcW w:w="0" w:type="auto"/>
            <w:tcBorders>
              <w:top w:val="nil"/>
              <w:left w:val="nil"/>
              <w:bottom w:val="nil"/>
              <w:right w:val="nil"/>
            </w:tcBorders>
            <w:shd w:val="clear" w:color="auto" w:fill="auto"/>
            <w:noWrap/>
            <w:vAlign w:val="center"/>
            <w:hideMark/>
          </w:tcPr>
          <w:p w14:paraId="2828AC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0.169</w:t>
            </w:r>
          </w:p>
        </w:tc>
        <w:tc>
          <w:tcPr>
            <w:tcW w:w="1571" w:type="dxa"/>
            <w:tcBorders>
              <w:top w:val="nil"/>
              <w:left w:val="nil"/>
              <w:bottom w:val="nil"/>
              <w:right w:val="nil"/>
            </w:tcBorders>
            <w:vAlign w:val="bottom"/>
          </w:tcPr>
          <w:p w14:paraId="3B60D3C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[0.534, 1.196]</w:t>
            </w:r>
          </w:p>
        </w:tc>
        <w:tc>
          <w:tcPr>
            <w:tcW w:w="1377" w:type="dxa"/>
            <w:tcBorders>
              <w:top w:val="nil"/>
              <w:left w:val="nil"/>
              <w:bottom w:val="nil"/>
              <w:right w:val="nil"/>
            </w:tcBorders>
            <w:shd w:val="clear" w:color="auto" w:fill="auto"/>
            <w:noWrap/>
            <w:vAlign w:val="center"/>
            <w:hideMark/>
          </w:tcPr>
          <w:p w14:paraId="0CA9F01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2.95</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5B22A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C17D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rs73046027</w:t>
            </w:r>
          </w:p>
        </w:tc>
        <w:tc>
          <w:tcPr>
            <w:tcW w:w="0" w:type="auto"/>
            <w:tcBorders>
              <w:top w:val="nil"/>
              <w:left w:val="nil"/>
              <w:bottom w:val="nil"/>
              <w:right w:val="nil"/>
            </w:tcBorders>
            <w:shd w:val="clear" w:color="auto" w:fill="auto"/>
            <w:noWrap/>
            <w:vAlign w:val="center"/>
            <w:hideMark/>
          </w:tcPr>
          <w:p w14:paraId="78F8C4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A8659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19950385</w:t>
            </w:r>
          </w:p>
        </w:tc>
        <w:tc>
          <w:tcPr>
            <w:tcW w:w="0" w:type="auto"/>
            <w:tcBorders>
              <w:top w:val="nil"/>
              <w:left w:val="nil"/>
              <w:bottom w:val="nil"/>
              <w:right w:val="nil"/>
            </w:tcBorders>
            <w:shd w:val="clear" w:color="auto" w:fill="auto"/>
            <w:noWrap/>
            <w:vAlign w:val="center"/>
            <w:hideMark/>
          </w:tcPr>
          <w:p w14:paraId="0F274C6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AB93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E59390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0" w:type="auto"/>
            <w:tcBorders>
              <w:top w:val="nil"/>
              <w:left w:val="nil"/>
              <w:bottom w:val="nil"/>
              <w:right w:val="nil"/>
            </w:tcBorders>
            <w:shd w:val="clear" w:color="auto" w:fill="auto"/>
            <w:noWrap/>
            <w:vAlign w:val="center"/>
            <w:hideMark/>
          </w:tcPr>
          <w:p w14:paraId="1FEEE0D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0.963</w:t>
            </w:r>
          </w:p>
        </w:tc>
        <w:tc>
          <w:tcPr>
            <w:tcW w:w="0" w:type="auto"/>
            <w:tcBorders>
              <w:top w:val="nil"/>
              <w:left w:val="nil"/>
              <w:bottom w:val="nil"/>
              <w:right w:val="nil"/>
            </w:tcBorders>
            <w:shd w:val="clear" w:color="auto" w:fill="auto"/>
            <w:noWrap/>
            <w:vAlign w:val="center"/>
            <w:hideMark/>
          </w:tcPr>
          <w:p w14:paraId="2A359E7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660DBBD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[0.624, 1.349]</w:t>
            </w:r>
          </w:p>
        </w:tc>
        <w:tc>
          <w:tcPr>
            <w:tcW w:w="1377" w:type="dxa"/>
            <w:tcBorders>
              <w:top w:val="nil"/>
              <w:left w:val="nil"/>
              <w:bottom w:val="nil"/>
              <w:right w:val="nil"/>
            </w:tcBorders>
            <w:shd w:val="clear" w:color="auto" w:fill="auto"/>
            <w:noWrap/>
            <w:vAlign w:val="center"/>
            <w:hideMark/>
          </w:tcPr>
          <w:p w14:paraId="37ECC55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3.18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D02019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04C184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rs7463321</w:t>
            </w:r>
          </w:p>
        </w:tc>
        <w:tc>
          <w:tcPr>
            <w:tcW w:w="0" w:type="auto"/>
            <w:tcBorders>
              <w:top w:val="nil"/>
              <w:left w:val="nil"/>
              <w:bottom w:val="nil"/>
              <w:right w:val="nil"/>
            </w:tcBorders>
            <w:shd w:val="clear" w:color="auto" w:fill="auto"/>
            <w:noWrap/>
            <w:vAlign w:val="center"/>
            <w:hideMark/>
          </w:tcPr>
          <w:p w14:paraId="324D73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605F74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20523821</w:t>
            </w:r>
          </w:p>
        </w:tc>
        <w:tc>
          <w:tcPr>
            <w:tcW w:w="0" w:type="auto"/>
            <w:tcBorders>
              <w:top w:val="nil"/>
              <w:left w:val="nil"/>
              <w:bottom w:val="nil"/>
              <w:right w:val="nil"/>
            </w:tcBorders>
            <w:shd w:val="clear" w:color="auto" w:fill="auto"/>
            <w:noWrap/>
            <w:vAlign w:val="center"/>
            <w:hideMark/>
          </w:tcPr>
          <w:p w14:paraId="49046EB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A177E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260AEE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5223201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0.860</w:t>
            </w:r>
          </w:p>
        </w:tc>
        <w:tc>
          <w:tcPr>
            <w:tcW w:w="0" w:type="auto"/>
            <w:tcBorders>
              <w:top w:val="nil"/>
              <w:left w:val="nil"/>
              <w:bottom w:val="nil"/>
              <w:right w:val="nil"/>
            </w:tcBorders>
            <w:shd w:val="clear" w:color="auto" w:fill="auto"/>
            <w:noWrap/>
            <w:vAlign w:val="center"/>
            <w:hideMark/>
          </w:tcPr>
          <w:p w14:paraId="289337C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0.168</w:t>
            </w:r>
          </w:p>
        </w:tc>
        <w:tc>
          <w:tcPr>
            <w:tcW w:w="1571" w:type="dxa"/>
            <w:tcBorders>
              <w:top w:val="nil"/>
              <w:left w:val="nil"/>
              <w:bottom w:val="nil"/>
              <w:right w:val="nil"/>
            </w:tcBorders>
            <w:vAlign w:val="bottom"/>
          </w:tcPr>
          <w:p w14:paraId="32D0805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[0.523, 1.198]</w:t>
            </w:r>
          </w:p>
        </w:tc>
        <w:tc>
          <w:tcPr>
            <w:tcW w:w="1377" w:type="dxa"/>
            <w:tcBorders>
              <w:top w:val="nil"/>
              <w:left w:val="nil"/>
              <w:bottom w:val="nil"/>
              <w:right w:val="nil"/>
            </w:tcBorders>
            <w:shd w:val="clear" w:color="auto" w:fill="auto"/>
            <w:noWrap/>
            <w:vAlign w:val="center"/>
            <w:hideMark/>
          </w:tcPr>
          <w:p w14:paraId="03D8BE1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3.23</w:t>
            </w:r>
            <w:r w:rsidRPr="00700848">
              <w:rPr>
                <w:iCs/>
                <w:color w:val="auto"/>
                <w:sz w:val="18"/>
                <w:szCs w:val="18"/>
              </w:rPr>
              <w:t xml:space="preserve"> x 10</w:t>
            </w:r>
            <w:r w:rsidRPr="00700848">
              <w:rPr>
                <w:iCs/>
                <w:color w:val="auto"/>
                <w:sz w:val="18"/>
                <w:szCs w:val="18"/>
                <w:vertAlign w:val="superscript"/>
              </w:rPr>
              <w:t>-7</w:t>
            </w:r>
          </w:p>
        </w:tc>
      </w:tr>
      <w:tr w:rsidR="00514D0D" w:rsidRPr="00700848" w14:paraId="4D88264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1044B1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rs148758667</w:t>
            </w:r>
          </w:p>
        </w:tc>
        <w:tc>
          <w:tcPr>
            <w:tcW w:w="0" w:type="auto"/>
            <w:tcBorders>
              <w:top w:val="nil"/>
              <w:left w:val="nil"/>
              <w:bottom w:val="nil"/>
              <w:right w:val="nil"/>
            </w:tcBorders>
            <w:shd w:val="clear" w:color="auto" w:fill="auto"/>
            <w:noWrap/>
            <w:vAlign w:val="center"/>
            <w:hideMark/>
          </w:tcPr>
          <w:p w14:paraId="5CC1522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F7A51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130665077</w:t>
            </w:r>
          </w:p>
        </w:tc>
        <w:tc>
          <w:tcPr>
            <w:tcW w:w="0" w:type="auto"/>
            <w:tcBorders>
              <w:top w:val="nil"/>
              <w:left w:val="nil"/>
              <w:bottom w:val="nil"/>
              <w:right w:val="nil"/>
            </w:tcBorders>
            <w:shd w:val="clear" w:color="auto" w:fill="auto"/>
            <w:noWrap/>
            <w:vAlign w:val="center"/>
            <w:hideMark/>
          </w:tcPr>
          <w:p w14:paraId="128BFA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F0F99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477D8B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74C1A67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1.456</w:t>
            </w:r>
          </w:p>
        </w:tc>
        <w:tc>
          <w:tcPr>
            <w:tcW w:w="0" w:type="auto"/>
            <w:tcBorders>
              <w:top w:val="nil"/>
              <w:left w:val="nil"/>
              <w:bottom w:val="nil"/>
              <w:right w:val="nil"/>
            </w:tcBorders>
            <w:shd w:val="clear" w:color="auto" w:fill="auto"/>
            <w:noWrap/>
            <w:vAlign w:val="center"/>
            <w:hideMark/>
          </w:tcPr>
          <w:p w14:paraId="441D0A9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0.285</w:t>
            </w:r>
          </w:p>
        </w:tc>
        <w:tc>
          <w:tcPr>
            <w:tcW w:w="1571" w:type="dxa"/>
            <w:tcBorders>
              <w:top w:val="nil"/>
              <w:left w:val="nil"/>
              <w:bottom w:val="nil"/>
              <w:right w:val="nil"/>
            </w:tcBorders>
            <w:vAlign w:val="bottom"/>
          </w:tcPr>
          <w:p w14:paraId="292BFC0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[0.949, 2.026]</w:t>
            </w:r>
          </w:p>
        </w:tc>
        <w:tc>
          <w:tcPr>
            <w:tcW w:w="1377" w:type="dxa"/>
            <w:tcBorders>
              <w:top w:val="nil"/>
              <w:left w:val="nil"/>
              <w:bottom w:val="nil"/>
              <w:right w:val="nil"/>
            </w:tcBorders>
            <w:shd w:val="clear" w:color="auto" w:fill="auto"/>
            <w:noWrap/>
            <w:vAlign w:val="center"/>
            <w:hideMark/>
          </w:tcPr>
          <w:p w14:paraId="177062B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983293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B3242A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rs72618491</w:t>
            </w:r>
          </w:p>
        </w:tc>
        <w:tc>
          <w:tcPr>
            <w:tcW w:w="0" w:type="auto"/>
            <w:tcBorders>
              <w:top w:val="nil"/>
              <w:left w:val="nil"/>
              <w:bottom w:val="nil"/>
              <w:right w:val="nil"/>
            </w:tcBorders>
            <w:shd w:val="clear" w:color="auto" w:fill="auto"/>
            <w:noWrap/>
            <w:vAlign w:val="center"/>
            <w:hideMark/>
          </w:tcPr>
          <w:p w14:paraId="52348D2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5174A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94938828</w:t>
            </w:r>
          </w:p>
        </w:tc>
        <w:tc>
          <w:tcPr>
            <w:tcW w:w="0" w:type="auto"/>
            <w:tcBorders>
              <w:top w:val="nil"/>
              <w:left w:val="nil"/>
              <w:bottom w:val="nil"/>
              <w:right w:val="nil"/>
            </w:tcBorders>
            <w:shd w:val="clear" w:color="auto" w:fill="auto"/>
            <w:noWrap/>
            <w:vAlign w:val="center"/>
            <w:hideMark/>
          </w:tcPr>
          <w:p w14:paraId="2998122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9FD5D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7F5F0B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0.335</w:t>
            </w:r>
          </w:p>
        </w:tc>
        <w:tc>
          <w:tcPr>
            <w:tcW w:w="0" w:type="auto"/>
            <w:tcBorders>
              <w:top w:val="nil"/>
              <w:left w:val="nil"/>
              <w:bottom w:val="nil"/>
              <w:right w:val="nil"/>
            </w:tcBorders>
            <w:shd w:val="clear" w:color="auto" w:fill="auto"/>
            <w:noWrap/>
            <w:vAlign w:val="center"/>
            <w:hideMark/>
          </w:tcPr>
          <w:p w14:paraId="51209FA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0.606</w:t>
            </w:r>
          </w:p>
        </w:tc>
        <w:tc>
          <w:tcPr>
            <w:tcW w:w="0" w:type="auto"/>
            <w:tcBorders>
              <w:top w:val="nil"/>
              <w:left w:val="nil"/>
              <w:bottom w:val="nil"/>
              <w:right w:val="nil"/>
            </w:tcBorders>
            <w:shd w:val="clear" w:color="auto" w:fill="auto"/>
            <w:noWrap/>
            <w:vAlign w:val="center"/>
            <w:hideMark/>
          </w:tcPr>
          <w:p w14:paraId="6B9AB21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0.119</w:t>
            </w:r>
          </w:p>
        </w:tc>
        <w:tc>
          <w:tcPr>
            <w:tcW w:w="1571" w:type="dxa"/>
            <w:tcBorders>
              <w:top w:val="nil"/>
              <w:left w:val="nil"/>
              <w:bottom w:val="nil"/>
              <w:right w:val="nil"/>
            </w:tcBorders>
            <w:vAlign w:val="bottom"/>
          </w:tcPr>
          <w:p w14:paraId="28AE50E8"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[0.363, 0.85]</w:t>
            </w:r>
          </w:p>
        </w:tc>
        <w:tc>
          <w:tcPr>
            <w:tcW w:w="1377" w:type="dxa"/>
            <w:tcBorders>
              <w:top w:val="nil"/>
              <w:left w:val="nil"/>
              <w:bottom w:val="nil"/>
              <w:right w:val="nil"/>
            </w:tcBorders>
            <w:shd w:val="clear" w:color="auto" w:fill="auto"/>
            <w:noWrap/>
            <w:vAlign w:val="center"/>
            <w:hideMark/>
          </w:tcPr>
          <w:p w14:paraId="42628B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3.31</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504D4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7D0652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rs117662279</w:t>
            </w:r>
          </w:p>
        </w:tc>
        <w:tc>
          <w:tcPr>
            <w:tcW w:w="0" w:type="auto"/>
            <w:tcBorders>
              <w:top w:val="nil"/>
              <w:left w:val="nil"/>
              <w:bottom w:val="nil"/>
              <w:right w:val="nil"/>
            </w:tcBorders>
            <w:shd w:val="clear" w:color="auto" w:fill="auto"/>
            <w:noWrap/>
            <w:vAlign w:val="center"/>
            <w:hideMark/>
          </w:tcPr>
          <w:p w14:paraId="30C5DB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18AE5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155362626</w:t>
            </w:r>
          </w:p>
        </w:tc>
        <w:tc>
          <w:tcPr>
            <w:tcW w:w="0" w:type="auto"/>
            <w:tcBorders>
              <w:top w:val="nil"/>
              <w:left w:val="nil"/>
              <w:bottom w:val="nil"/>
              <w:right w:val="nil"/>
            </w:tcBorders>
            <w:shd w:val="clear" w:color="auto" w:fill="auto"/>
            <w:noWrap/>
            <w:vAlign w:val="center"/>
            <w:hideMark/>
          </w:tcPr>
          <w:p w14:paraId="388221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344714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3BB40C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61B1204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2.214</w:t>
            </w:r>
          </w:p>
        </w:tc>
        <w:tc>
          <w:tcPr>
            <w:tcW w:w="0" w:type="auto"/>
            <w:tcBorders>
              <w:top w:val="nil"/>
              <w:left w:val="nil"/>
              <w:bottom w:val="nil"/>
              <w:right w:val="nil"/>
            </w:tcBorders>
            <w:shd w:val="clear" w:color="auto" w:fill="auto"/>
            <w:noWrap/>
            <w:vAlign w:val="center"/>
            <w:hideMark/>
          </w:tcPr>
          <w:p w14:paraId="63304C0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0.434</w:t>
            </w:r>
          </w:p>
        </w:tc>
        <w:tc>
          <w:tcPr>
            <w:tcW w:w="1571" w:type="dxa"/>
            <w:tcBorders>
              <w:top w:val="nil"/>
              <w:left w:val="nil"/>
              <w:bottom w:val="nil"/>
              <w:right w:val="nil"/>
            </w:tcBorders>
            <w:vAlign w:val="bottom"/>
          </w:tcPr>
          <w:p w14:paraId="4EE0F178"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[1.328, 3.048]</w:t>
            </w:r>
          </w:p>
        </w:tc>
        <w:tc>
          <w:tcPr>
            <w:tcW w:w="1377" w:type="dxa"/>
            <w:tcBorders>
              <w:top w:val="nil"/>
              <w:left w:val="nil"/>
              <w:bottom w:val="nil"/>
              <w:right w:val="nil"/>
            </w:tcBorders>
            <w:shd w:val="clear" w:color="auto" w:fill="auto"/>
            <w:noWrap/>
            <w:vAlign w:val="center"/>
            <w:hideMark/>
          </w:tcPr>
          <w:p w14:paraId="269C756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3.34</w:t>
            </w:r>
            <w:r w:rsidRPr="00700848">
              <w:rPr>
                <w:iCs/>
                <w:color w:val="auto"/>
                <w:sz w:val="18"/>
                <w:szCs w:val="18"/>
              </w:rPr>
              <w:t xml:space="preserve"> x 10</w:t>
            </w:r>
            <w:r w:rsidRPr="00700848">
              <w:rPr>
                <w:iCs/>
                <w:color w:val="auto"/>
                <w:sz w:val="18"/>
                <w:szCs w:val="18"/>
                <w:vertAlign w:val="superscript"/>
              </w:rPr>
              <w:t>-7</w:t>
            </w:r>
          </w:p>
        </w:tc>
      </w:tr>
      <w:tr w:rsidR="00514D0D" w:rsidRPr="00700848" w14:paraId="7EC3FFA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2B16F5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rs1280103</w:t>
            </w:r>
          </w:p>
        </w:tc>
        <w:tc>
          <w:tcPr>
            <w:tcW w:w="0" w:type="auto"/>
            <w:tcBorders>
              <w:top w:val="nil"/>
              <w:left w:val="nil"/>
              <w:bottom w:val="nil"/>
              <w:right w:val="nil"/>
            </w:tcBorders>
            <w:shd w:val="clear" w:color="auto" w:fill="auto"/>
            <w:noWrap/>
            <w:vAlign w:val="center"/>
            <w:hideMark/>
          </w:tcPr>
          <w:p w14:paraId="5C0A231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0BF02CA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187526002</w:t>
            </w:r>
          </w:p>
        </w:tc>
        <w:tc>
          <w:tcPr>
            <w:tcW w:w="0" w:type="auto"/>
            <w:tcBorders>
              <w:top w:val="nil"/>
              <w:left w:val="nil"/>
              <w:bottom w:val="nil"/>
              <w:right w:val="nil"/>
            </w:tcBorders>
            <w:shd w:val="clear" w:color="auto" w:fill="auto"/>
            <w:noWrap/>
            <w:vAlign w:val="center"/>
            <w:hideMark/>
          </w:tcPr>
          <w:p w14:paraId="17EEB91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C3FBC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42267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0.396</w:t>
            </w:r>
          </w:p>
        </w:tc>
        <w:tc>
          <w:tcPr>
            <w:tcW w:w="0" w:type="auto"/>
            <w:tcBorders>
              <w:top w:val="nil"/>
              <w:left w:val="nil"/>
              <w:bottom w:val="nil"/>
              <w:right w:val="nil"/>
            </w:tcBorders>
            <w:shd w:val="clear" w:color="auto" w:fill="auto"/>
            <w:noWrap/>
            <w:vAlign w:val="center"/>
            <w:hideMark/>
          </w:tcPr>
          <w:p w14:paraId="66D86F1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-0.627</w:t>
            </w:r>
          </w:p>
        </w:tc>
        <w:tc>
          <w:tcPr>
            <w:tcW w:w="0" w:type="auto"/>
            <w:tcBorders>
              <w:top w:val="nil"/>
              <w:left w:val="nil"/>
              <w:bottom w:val="nil"/>
              <w:right w:val="nil"/>
            </w:tcBorders>
            <w:shd w:val="clear" w:color="auto" w:fill="auto"/>
            <w:noWrap/>
            <w:vAlign w:val="center"/>
            <w:hideMark/>
          </w:tcPr>
          <w:p w14:paraId="182A612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0.123</w:t>
            </w:r>
          </w:p>
        </w:tc>
        <w:tc>
          <w:tcPr>
            <w:tcW w:w="1571" w:type="dxa"/>
            <w:tcBorders>
              <w:top w:val="nil"/>
              <w:left w:val="nil"/>
              <w:bottom w:val="nil"/>
              <w:right w:val="nil"/>
            </w:tcBorders>
            <w:vAlign w:val="bottom"/>
          </w:tcPr>
          <w:p w14:paraId="2CDDFDE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[-0.878, -0.388]</w:t>
            </w:r>
          </w:p>
        </w:tc>
        <w:tc>
          <w:tcPr>
            <w:tcW w:w="1377" w:type="dxa"/>
            <w:tcBorders>
              <w:top w:val="nil"/>
              <w:left w:val="nil"/>
              <w:bottom w:val="nil"/>
              <w:right w:val="nil"/>
            </w:tcBorders>
            <w:shd w:val="clear" w:color="auto" w:fill="auto"/>
            <w:noWrap/>
            <w:vAlign w:val="center"/>
            <w:hideMark/>
          </w:tcPr>
          <w:p w14:paraId="5B62F7A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3.63</w:t>
            </w:r>
            <w:r w:rsidRPr="00700848">
              <w:rPr>
                <w:iCs/>
                <w:color w:val="auto"/>
                <w:sz w:val="18"/>
                <w:szCs w:val="18"/>
              </w:rPr>
              <w:t xml:space="preserve"> x 10</w:t>
            </w:r>
            <w:r w:rsidRPr="00700848">
              <w:rPr>
                <w:iCs/>
                <w:color w:val="auto"/>
                <w:sz w:val="18"/>
                <w:szCs w:val="18"/>
                <w:vertAlign w:val="superscript"/>
              </w:rPr>
              <w:t>-7</w:t>
            </w:r>
          </w:p>
        </w:tc>
      </w:tr>
      <w:tr w:rsidR="00514D0D" w:rsidRPr="00700848" w14:paraId="1C44FAB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034CE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rs7856285</w:t>
            </w:r>
          </w:p>
        </w:tc>
        <w:tc>
          <w:tcPr>
            <w:tcW w:w="0" w:type="auto"/>
            <w:tcBorders>
              <w:top w:val="nil"/>
              <w:left w:val="nil"/>
              <w:bottom w:val="nil"/>
              <w:right w:val="nil"/>
            </w:tcBorders>
            <w:shd w:val="clear" w:color="auto" w:fill="auto"/>
            <w:noWrap/>
            <w:vAlign w:val="center"/>
            <w:hideMark/>
          </w:tcPr>
          <w:p w14:paraId="44F5A7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1F3494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18973653</w:t>
            </w:r>
          </w:p>
        </w:tc>
        <w:tc>
          <w:tcPr>
            <w:tcW w:w="0" w:type="auto"/>
            <w:tcBorders>
              <w:top w:val="nil"/>
              <w:left w:val="nil"/>
              <w:bottom w:val="nil"/>
              <w:right w:val="nil"/>
            </w:tcBorders>
            <w:shd w:val="clear" w:color="auto" w:fill="auto"/>
            <w:noWrap/>
            <w:vAlign w:val="center"/>
            <w:hideMark/>
          </w:tcPr>
          <w:p w14:paraId="3F22C81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46222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3D13DD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0.609</w:t>
            </w:r>
          </w:p>
        </w:tc>
        <w:tc>
          <w:tcPr>
            <w:tcW w:w="0" w:type="auto"/>
            <w:tcBorders>
              <w:top w:val="nil"/>
              <w:left w:val="nil"/>
              <w:bottom w:val="nil"/>
              <w:right w:val="nil"/>
            </w:tcBorders>
            <w:shd w:val="clear" w:color="auto" w:fill="auto"/>
            <w:noWrap/>
            <w:vAlign w:val="center"/>
            <w:hideMark/>
          </w:tcPr>
          <w:p w14:paraId="7D3D6E2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0.612</w:t>
            </w:r>
          </w:p>
        </w:tc>
        <w:tc>
          <w:tcPr>
            <w:tcW w:w="0" w:type="auto"/>
            <w:tcBorders>
              <w:top w:val="nil"/>
              <w:left w:val="nil"/>
              <w:bottom w:val="nil"/>
              <w:right w:val="nil"/>
            </w:tcBorders>
            <w:shd w:val="clear" w:color="auto" w:fill="auto"/>
            <w:noWrap/>
            <w:vAlign w:val="center"/>
            <w:hideMark/>
          </w:tcPr>
          <w:p w14:paraId="38B8290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0C0B07C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[0.366, 0.84]</w:t>
            </w:r>
          </w:p>
        </w:tc>
        <w:tc>
          <w:tcPr>
            <w:tcW w:w="1377" w:type="dxa"/>
            <w:tcBorders>
              <w:top w:val="nil"/>
              <w:left w:val="nil"/>
              <w:bottom w:val="nil"/>
              <w:right w:val="nil"/>
            </w:tcBorders>
            <w:shd w:val="clear" w:color="auto" w:fill="auto"/>
            <w:noWrap/>
            <w:vAlign w:val="center"/>
            <w:hideMark/>
          </w:tcPr>
          <w:p w14:paraId="1E36180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3.65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ECE311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D5247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rs17383917</w:t>
            </w:r>
          </w:p>
        </w:tc>
        <w:tc>
          <w:tcPr>
            <w:tcW w:w="0" w:type="auto"/>
            <w:tcBorders>
              <w:top w:val="nil"/>
              <w:left w:val="nil"/>
              <w:bottom w:val="nil"/>
              <w:right w:val="nil"/>
            </w:tcBorders>
            <w:shd w:val="clear" w:color="auto" w:fill="auto"/>
            <w:noWrap/>
            <w:vAlign w:val="center"/>
            <w:hideMark/>
          </w:tcPr>
          <w:p w14:paraId="789EDB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148DD5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94984650</w:t>
            </w:r>
          </w:p>
        </w:tc>
        <w:tc>
          <w:tcPr>
            <w:tcW w:w="0" w:type="auto"/>
            <w:tcBorders>
              <w:top w:val="nil"/>
              <w:left w:val="nil"/>
              <w:bottom w:val="nil"/>
              <w:right w:val="nil"/>
            </w:tcBorders>
            <w:shd w:val="clear" w:color="auto" w:fill="auto"/>
            <w:noWrap/>
            <w:vAlign w:val="center"/>
            <w:hideMark/>
          </w:tcPr>
          <w:p w14:paraId="635F81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F08A7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3FCE99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789966E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0.640</w:t>
            </w:r>
          </w:p>
        </w:tc>
        <w:tc>
          <w:tcPr>
            <w:tcW w:w="0" w:type="auto"/>
            <w:tcBorders>
              <w:top w:val="nil"/>
              <w:left w:val="nil"/>
              <w:bottom w:val="nil"/>
              <w:right w:val="nil"/>
            </w:tcBorders>
            <w:shd w:val="clear" w:color="auto" w:fill="auto"/>
            <w:noWrap/>
            <w:vAlign w:val="center"/>
            <w:hideMark/>
          </w:tcPr>
          <w:p w14:paraId="300E404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2DC3D34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0.879]</w:t>
            </w:r>
          </w:p>
        </w:tc>
        <w:tc>
          <w:tcPr>
            <w:tcW w:w="1377" w:type="dxa"/>
            <w:tcBorders>
              <w:top w:val="nil"/>
              <w:left w:val="nil"/>
              <w:bottom w:val="nil"/>
              <w:right w:val="nil"/>
            </w:tcBorders>
            <w:shd w:val="clear" w:color="auto" w:fill="auto"/>
            <w:noWrap/>
            <w:vAlign w:val="center"/>
            <w:hideMark/>
          </w:tcPr>
          <w:p w14:paraId="4C8C56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4.08</w:t>
            </w:r>
            <w:r w:rsidRPr="00700848">
              <w:rPr>
                <w:iCs/>
                <w:color w:val="auto"/>
                <w:sz w:val="18"/>
                <w:szCs w:val="18"/>
              </w:rPr>
              <w:t xml:space="preserve"> x 10</w:t>
            </w:r>
            <w:r w:rsidRPr="00700848">
              <w:rPr>
                <w:iCs/>
                <w:color w:val="auto"/>
                <w:sz w:val="18"/>
                <w:szCs w:val="18"/>
                <w:vertAlign w:val="superscript"/>
              </w:rPr>
              <w:t>-7</w:t>
            </w:r>
          </w:p>
        </w:tc>
      </w:tr>
      <w:tr w:rsidR="00514D0D" w:rsidRPr="00700848" w14:paraId="3100A69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73D85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rs11124760</w:t>
            </w:r>
          </w:p>
        </w:tc>
        <w:tc>
          <w:tcPr>
            <w:tcW w:w="0" w:type="auto"/>
            <w:tcBorders>
              <w:top w:val="nil"/>
              <w:left w:val="nil"/>
              <w:bottom w:val="nil"/>
              <w:right w:val="nil"/>
            </w:tcBorders>
            <w:shd w:val="clear" w:color="auto" w:fill="auto"/>
            <w:noWrap/>
            <w:vAlign w:val="center"/>
            <w:hideMark/>
          </w:tcPr>
          <w:p w14:paraId="5E37C3B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1C5CF8A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41001812</w:t>
            </w:r>
          </w:p>
        </w:tc>
        <w:tc>
          <w:tcPr>
            <w:tcW w:w="0" w:type="auto"/>
            <w:tcBorders>
              <w:top w:val="nil"/>
              <w:left w:val="nil"/>
              <w:bottom w:val="nil"/>
              <w:right w:val="nil"/>
            </w:tcBorders>
            <w:shd w:val="clear" w:color="auto" w:fill="auto"/>
            <w:noWrap/>
            <w:vAlign w:val="center"/>
            <w:hideMark/>
          </w:tcPr>
          <w:p w14:paraId="35BB4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D0FD2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300DFB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0.437</w:t>
            </w:r>
          </w:p>
        </w:tc>
        <w:tc>
          <w:tcPr>
            <w:tcW w:w="0" w:type="auto"/>
            <w:tcBorders>
              <w:top w:val="nil"/>
              <w:left w:val="nil"/>
              <w:bottom w:val="nil"/>
              <w:right w:val="nil"/>
            </w:tcBorders>
            <w:shd w:val="clear" w:color="auto" w:fill="auto"/>
            <w:noWrap/>
            <w:vAlign w:val="center"/>
            <w:hideMark/>
          </w:tcPr>
          <w:p w14:paraId="2392ADC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4D212CF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0CC5F33E"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[0.394, 0.884]</w:t>
            </w:r>
          </w:p>
        </w:tc>
        <w:tc>
          <w:tcPr>
            <w:tcW w:w="1377" w:type="dxa"/>
            <w:tcBorders>
              <w:top w:val="nil"/>
              <w:left w:val="nil"/>
              <w:bottom w:val="nil"/>
              <w:right w:val="nil"/>
            </w:tcBorders>
            <w:shd w:val="clear" w:color="auto" w:fill="auto"/>
            <w:noWrap/>
            <w:vAlign w:val="center"/>
            <w:hideMark/>
          </w:tcPr>
          <w:p w14:paraId="2111554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4.15</w:t>
            </w:r>
            <w:r w:rsidRPr="00700848">
              <w:rPr>
                <w:iCs/>
                <w:color w:val="auto"/>
                <w:sz w:val="18"/>
                <w:szCs w:val="18"/>
              </w:rPr>
              <w:t xml:space="preserve"> x 10</w:t>
            </w:r>
            <w:r w:rsidRPr="00700848">
              <w:rPr>
                <w:iCs/>
                <w:color w:val="auto"/>
                <w:sz w:val="18"/>
                <w:szCs w:val="18"/>
                <w:vertAlign w:val="superscript"/>
              </w:rPr>
              <w:t>-7</w:t>
            </w:r>
          </w:p>
        </w:tc>
      </w:tr>
      <w:tr w:rsidR="00514D0D" w:rsidRPr="00700848" w14:paraId="1400593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1047C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rs61768273</w:t>
            </w:r>
          </w:p>
        </w:tc>
        <w:tc>
          <w:tcPr>
            <w:tcW w:w="0" w:type="auto"/>
            <w:tcBorders>
              <w:top w:val="nil"/>
              <w:left w:val="nil"/>
              <w:bottom w:val="nil"/>
              <w:right w:val="nil"/>
            </w:tcBorders>
            <w:shd w:val="clear" w:color="auto" w:fill="auto"/>
            <w:noWrap/>
            <w:vAlign w:val="center"/>
            <w:hideMark/>
          </w:tcPr>
          <w:p w14:paraId="241B90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508732C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44509818</w:t>
            </w:r>
          </w:p>
        </w:tc>
        <w:tc>
          <w:tcPr>
            <w:tcW w:w="0" w:type="auto"/>
            <w:tcBorders>
              <w:top w:val="nil"/>
              <w:left w:val="nil"/>
              <w:bottom w:val="nil"/>
              <w:right w:val="nil"/>
            </w:tcBorders>
            <w:shd w:val="clear" w:color="auto" w:fill="auto"/>
            <w:noWrap/>
            <w:vAlign w:val="center"/>
            <w:hideMark/>
          </w:tcPr>
          <w:p w14:paraId="6DB3983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DE2E2F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429590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6148FF5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1.790</w:t>
            </w:r>
          </w:p>
        </w:tc>
        <w:tc>
          <w:tcPr>
            <w:tcW w:w="0" w:type="auto"/>
            <w:tcBorders>
              <w:top w:val="nil"/>
              <w:left w:val="nil"/>
              <w:bottom w:val="nil"/>
              <w:right w:val="nil"/>
            </w:tcBorders>
            <w:shd w:val="clear" w:color="auto" w:fill="auto"/>
            <w:noWrap/>
            <w:vAlign w:val="center"/>
            <w:hideMark/>
          </w:tcPr>
          <w:p w14:paraId="487977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0.354</w:t>
            </w:r>
          </w:p>
        </w:tc>
        <w:tc>
          <w:tcPr>
            <w:tcW w:w="1571" w:type="dxa"/>
            <w:tcBorders>
              <w:top w:val="nil"/>
              <w:left w:val="nil"/>
              <w:bottom w:val="nil"/>
              <w:right w:val="nil"/>
            </w:tcBorders>
            <w:vAlign w:val="bottom"/>
          </w:tcPr>
          <w:p w14:paraId="76F83465"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[1.074, 2.443]</w:t>
            </w:r>
          </w:p>
        </w:tc>
        <w:tc>
          <w:tcPr>
            <w:tcW w:w="1377" w:type="dxa"/>
            <w:tcBorders>
              <w:top w:val="nil"/>
              <w:left w:val="nil"/>
              <w:bottom w:val="nil"/>
              <w:right w:val="nil"/>
            </w:tcBorders>
            <w:shd w:val="clear" w:color="auto" w:fill="auto"/>
            <w:noWrap/>
            <w:vAlign w:val="center"/>
            <w:hideMark/>
          </w:tcPr>
          <w:p w14:paraId="2AFF021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4859744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C6B6E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rs17383687</w:t>
            </w:r>
          </w:p>
        </w:tc>
        <w:tc>
          <w:tcPr>
            <w:tcW w:w="0" w:type="auto"/>
            <w:tcBorders>
              <w:top w:val="nil"/>
              <w:left w:val="nil"/>
              <w:bottom w:val="nil"/>
              <w:right w:val="nil"/>
            </w:tcBorders>
            <w:shd w:val="clear" w:color="auto" w:fill="auto"/>
            <w:noWrap/>
            <w:vAlign w:val="center"/>
            <w:hideMark/>
          </w:tcPr>
          <w:p w14:paraId="707CA2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8858B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94963466</w:t>
            </w:r>
          </w:p>
        </w:tc>
        <w:tc>
          <w:tcPr>
            <w:tcW w:w="0" w:type="auto"/>
            <w:tcBorders>
              <w:top w:val="nil"/>
              <w:left w:val="nil"/>
              <w:bottom w:val="nil"/>
              <w:right w:val="nil"/>
            </w:tcBorders>
            <w:shd w:val="clear" w:color="auto" w:fill="auto"/>
            <w:noWrap/>
            <w:vAlign w:val="center"/>
            <w:hideMark/>
          </w:tcPr>
          <w:p w14:paraId="363E80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6CD47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C3B883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E61D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0.653</w:t>
            </w:r>
          </w:p>
        </w:tc>
        <w:tc>
          <w:tcPr>
            <w:tcW w:w="0" w:type="auto"/>
            <w:tcBorders>
              <w:top w:val="nil"/>
              <w:left w:val="nil"/>
              <w:bottom w:val="nil"/>
              <w:right w:val="nil"/>
            </w:tcBorders>
            <w:shd w:val="clear" w:color="auto" w:fill="auto"/>
            <w:noWrap/>
            <w:vAlign w:val="center"/>
            <w:hideMark/>
          </w:tcPr>
          <w:p w14:paraId="0110DC5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7EE1E46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[0.412, 0.924]</w:t>
            </w:r>
          </w:p>
        </w:tc>
        <w:tc>
          <w:tcPr>
            <w:tcW w:w="1377" w:type="dxa"/>
            <w:tcBorders>
              <w:top w:val="nil"/>
              <w:left w:val="nil"/>
              <w:bottom w:val="nil"/>
              <w:right w:val="nil"/>
            </w:tcBorders>
            <w:shd w:val="clear" w:color="auto" w:fill="auto"/>
            <w:noWrap/>
            <w:vAlign w:val="center"/>
            <w:hideMark/>
          </w:tcPr>
          <w:p w14:paraId="3B04F5E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ACB45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ACFBD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rs12497549</w:t>
            </w:r>
          </w:p>
        </w:tc>
        <w:tc>
          <w:tcPr>
            <w:tcW w:w="0" w:type="auto"/>
            <w:tcBorders>
              <w:top w:val="nil"/>
              <w:left w:val="nil"/>
              <w:bottom w:val="nil"/>
              <w:right w:val="nil"/>
            </w:tcBorders>
            <w:shd w:val="clear" w:color="auto" w:fill="auto"/>
            <w:noWrap/>
            <w:vAlign w:val="center"/>
            <w:hideMark/>
          </w:tcPr>
          <w:p w14:paraId="7EACCB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5FE26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20072654</w:t>
            </w:r>
          </w:p>
        </w:tc>
        <w:tc>
          <w:tcPr>
            <w:tcW w:w="0" w:type="auto"/>
            <w:tcBorders>
              <w:top w:val="nil"/>
              <w:left w:val="nil"/>
              <w:bottom w:val="nil"/>
              <w:right w:val="nil"/>
            </w:tcBorders>
            <w:shd w:val="clear" w:color="auto" w:fill="auto"/>
            <w:noWrap/>
            <w:vAlign w:val="center"/>
            <w:hideMark/>
          </w:tcPr>
          <w:p w14:paraId="421AA4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323C1D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DCF5A4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0.157</w:t>
            </w:r>
          </w:p>
        </w:tc>
        <w:tc>
          <w:tcPr>
            <w:tcW w:w="0" w:type="auto"/>
            <w:tcBorders>
              <w:top w:val="nil"/>
              <w:left w:val="nil"/>
              <w:bottom w:val="nil"/>
              <w:right w:val="nil"/>
            </w:tcBorders>
            <w:shd w:val="clear" w:color="auto" w:fill="auto"/>
            <w:noWrap/>
            <w:vAlign w:val="center"/>
            <w:hideMark/>
          </w:tcPr>
          <w:p w14:paraId="76C7FA9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0.898</w:t>
            </w:r>
          </w:p>
        </w:tc>
        <w:tc>
          <w:tcPr>
            <w:tcW w:w="0" w:type="auto"/>
            <w:tcBorders>
              <w:top w:val="nil"/>
              <w:left w:val="nil"/>
              <w:bottom w:val="nil"/>
              <w:right w:val="nil"/>
            </w:tcBorders>
            <w:shd w:val="clear" w:color="auto" w:fill="auto"/>
            <w:noWrap/>
            <w:vAlign w:val="center"/>
            <w:hideMark/>
          </w:tcPr>
          <w:p w14:paraId="70E62D2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0.178</w:t>
            </w:r>
          </w:p>
        </w:tc>
        <w:tc>
          <w:tcPr>
            <w:tcW w:w="1571" w:type="dxa"/>
            <w:tcBorders>
              <w:top w:val="nil"/>
              <w:left w:val="nil"/>
              <w:bottom w:val="nil"/>
              <w:right w:val="nil"/>
            </w:tcBorders>
            <w:vAlign w:val="bottom"/>
          </w:tcPr>
          <w:p w14:paraId="496016F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[0.528, 1.251]</w:t>
            </w:r>
          </w:p>
        </w:tc>
        <w:tc>
          <w:tcPr>
            <w:tcW w:w="1377" w:type="dxa"/>
            <w:tcBorders>
              <w:top w:val="nil"/>
              <w:left w:val="nil"/>
              <w:bottom w:val="nil"/>
              <w:right w:val="nil"/>
            </w:tcBorders>
            <w:shd w:val="clear" w:color="auto" w:fill="auto"/>
            <w:noWrap/>
            <w:vAlign w:val="center"/>
            <w:hideMark/>
          </w:tcPr>
          <w:p w14:paraId="065D4F0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38899C" w14:textId="77777777" w:rsidTr="00514D0D">
        <w:trPr>
          <w:trHeight w:val="271"/>
          <w:jc w:val="center"/>
        </w:trPr>
        <w:tc>
          <w:tcPr>
            <w:tcW w:w="0" w:type="auto"/>
            <w:tcBorders>
              <w:top w:val="nil"/>
              <w:left w:val="nil"/>
              <w:right w:val="nil"/>
            </w:tcBorders>
            <w:shd w:val="clear" w:color="auto" w:fill="auto"/>
            <w:noWrap/>
            <w:vAlign w:val="center"/>
            <w:hideMark/>
          </w:tcPr>
          <w:p w14:paraId="308EC1A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rs36147593</w:t>
            </w:r>
          </w:p>
        </w:tc>
        <w:tc>
          <w:tcPr>
            <w:tcW w:w="0" w:type="auto"/>
            <w:tcBorders>
              <w:top w:val="nil"/>
              <w:left w:val="nil"/>
              <w:right w:val="nil"/>
            </w:tcBorders>
            <w:shd w:val="clear" w:color="auto" w:fill="auto"/>
            <w:noWrap/>
            <w:vAlign w:val="center"/>
            <w:hideMark/>
          </w:tcPr>
          <w:p w14:paraId="6FA6D9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w:t>
            </w:r>
          </w:p>
        </w:tc>
        <w:tc>
          <w:tcPr>
            <w:tcW w:w="0" w:type="auto"/>
            <w:tcBorders>
              <w:top w:val="nil"/>
              <w:left w:val="nil"/>
              <w:right w:val="nil"/>
            </w:tcBorders>
            <w:shd w:val="clear" w:color="auto" w:fill="auto"/>
            <w:noWrap/>
            <w:vAlign w:val="center"/>
            <w:hideMark/>
          </w:tcPr>
          <w:p w14:paraId="6EE20E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27587764</w:t>
            </w:r>
          </w:p>
        </w:tc>
        <w:tc>
          <w:tcPr>
            <w:tcW w:w="0" w:type="auto"/>
            <w:tcBorders>
              <w:top w:val="nil"/>
              <w:left w:val="nil"/>
              <w:right w:val="nil"/>
            </w:tcBorders>
            <w:shd w:val="clear" w:color="auto" w:fill="auto"/>
            <w:noWrap/>
            <w:vAlign w:val="center"/>
            <w:hideMark/>
          </w:tcPr>
          <w:p w14:paraId="715926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0430D7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60CF547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0.110</w:t>
            </w:r>
          </w:p>
        </w:tc>
        <w:tc>
          <w:tcPr>
            <w:tcW w:w="0" w:type="auto"/>
            <w:tcBorders>
              <w:top w:val="nil"/>
              <w:left w:val="nil"/>
              <w:right w:val="nil"/>
            </w:tcBorders>
            <w:shd w:val="clear" w:color="auto" w:fill="auto"/>
            <w:noWrap/>
            <w:vAlign w:val="center"/>
            <w:hideMark/>
          </w:tcPr>
          <w:p w14:paraId="0CE8A87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1.119</w:t>
            </w:r>
          </w:p>
        </w:tc>
        <w:tc>
          <w:tcPr>
            <w:tcW w:w="0" w:type="auto"/>
            <w:tcBorders>
              <w:top w:val="nil"/>
              <w:left w:val="nil"/>
              <w:right w:val="nil"/>
            </w:tcBorders>
            <w:shd w:val="clear" w:color="auto" w:fill="auto"/>
            <w:noWrap/>
            <w:vAlign w:val="center"/>
            <w:hideMark/>
          </w:tcPr>
          <w:p w14:paraId="5494608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0.222</w:t>
            </w:r>
          </w:p>
        </w:tc>
        <w:tc>
          <w:tcPr>
            <w:tcW w:w="1571" w:type="dxa"/>
            <w:tcBorders>
              <w:top w:val="nil"/>
              <w:left w:val="nil"/>
              <w:right w:val="nil"/>
            </w:tcBorders>
            <w:vAlign w:val="bottom"/>
          </w:tcPr>
          <w:p w14:paraId="5B491AAD"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[0.684, 1.539]</w:t>
            </w:r>
          </w:p>
        </w:tc>
        <w:tc>
          <w:tcPr>
            <w:tcW w:w="1377" w:type="dxa"/>
            <w:tcBorders>
              <w:top w:val="nil"/>
              <w:left w:val="nil"/>
              <w:right w:val="nil"/>
            </w:tcBorders>
            <w:shd w:val="clear" w:color="auto" w:fill="auto"/>
            <w:noWrap/>
            <w:vAlign w:val="center"/>
            <w:hideMark/>
          </w:tcPr>
          <w:p w14:paraId="1E9138B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4.86</w:t>
            </w:r>
            <w:r w:rsidRPr="00700848">
              <w:rPr>
                <w:iCs/>
                <w:color w:val="auto"/>
                <w:sz w:val="18"/>
                <w:szCs w:val="18"/>
              </w:rPr>
              <w:t xml:space="preserve"> x 10</w:t>
            </w:r>
            <w:r w:rsidRPr="00700848">
              <w:rPr>
                <w:iCs/>
                <w:color w:val="auto"/>
                <w:sz w:val="18"/>
                <w:szCs w:val="18"/>
                <w:vertAlign w:val="superscript"/>
              </w:rPr>
              <w:t>-7</w:t>
            </w:r>
          </w:p>
        </w:tc>
      </w:tr>
      <w:tr w:rsidR="00514D0D" w:rsidRPr="00700848" w14:paraId="1790BAB6" w14:textId="77777777" w:rsidTr="00514D0D">
        <w:trPr>
          <w:trHeight w:val="271"/>
          <w:jc w:val="center"/>
        </w:trPr>
        <w:tc>
          <w:tcPr>
            <w:tcW w:w="0" w:type="auto"/>
            <w:tcBorders>
              <w:top w:val="nil"/>
              <w:left w:val="nil"/>
              <w:right w:val="nil"/>
            </w:tcBorders>
            <w:shd w:val="clear" w:color="auto" w:fill="auto"/>
            <w:noWrap/>
            <w:vAlign w:val="center"/>
            <w:hideMark/>
          </w:tcPr>
          <w:p w14:paraId="4803FF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rs10933941</w:t>
            </w:r>
          </w:p>
        </w:tc>
        <w:tc>
          <w:tcPr>
            <w:tcW w:w="0" w:type="auto"/>
            <w:tcBorders>
              <w:top w:val="nil"/>
              <w:left w:val="nil"/>
              <w:right w:val="nil"/>
            </w:tcBorders>
            <w:shd w:val="clear" w:color="auto" w:fill="auto"/>
            <w:noWrap/>
            <w:vAlign w:val="center"/>
            <w:hideMark/>
          </w:tcPr>
          <w:p w14:paraId="5C5CD70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right w:val="nil"/>
            </w:tcBorders>
            <w:shd w:val="clear" w:color="auto" w:fill="auto"/>
            <w:noWrap/>
            <w:vAlign w:val="center"/>
            <w:hideMark/>
          </w:tcPr>
          <w:p w14:paraId="70B266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94965589</w:t>
            </w:r>
          </w:p>
        </w:tc>
        <w:tc>
          <w:tcPr>
            <w:tcW w:w="0" w:type="auto"/>
            <w:tcBorders>
              <w:top w:val="nil"/>
              <w:left w:val="nil"/>
              <w:right w:val="nil"/>
            </w:tcBorders>
            <w:shd w:val="clear" w:color="auto" w:fill="auto"/>
            <w:noWrap/>
            <w:vAlign w:val="center"/>
            <w:hideMark/>
          </w:tcPr>
          <w:p w14:paraId="070EAF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598091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345DE39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right w:val="nil"/>
            </w:tcBorders>
            <w:shd w:val="clear" w:color="auto" w:fill="auto"/>
            <w:noWrap/>
            <w:vAlign w:val="center"/>
            <w:hideMark/>
          </w:tcPr>
          <w:p w14:paraId="10F0BEE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right w:val="nil"/>
            </w:tcBorders>
            <w:shd w:val="clear" w:color="auto" w:fill="auto"/>
            <w:noWrap/>
            <w:vAlign w:val="center"/>
            <w:hideMark/>
          </w:tcPr>
          <w:p w14:paraId="7ED8230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right w:val="nil"/>
            </w:tcBorders>
            <w:vAlign w:val="bottom"/>
          </w:tcPr>
          <w:p w14:paraId="44C449C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[0.392, 0.888]</w:t>
            </w:r>
          </w:p>
        </w:tc>
        <w:tc>
          <w:tcPr>
            <w:tcW w:w="1377" w:type="dxa"/>
            <w:tcBorders>
              <w:top w:val="nil"/>
              <w:left w:val="nil"/>
              <w:right w:val="nil"/>
            </w:tcBorders>
            <w:shd w:val="clear" w:color="auto" w:fill="auto"/>
            <w:noWrap/>
            <w:vAlign w:val="center"/>
            <w:hideMark/>
          </w:tcPr>
          <w:p w14:paraId="394E9AA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4.98</w:t>
            </w:r>
            <w:r w:rsidRPr="00700848">
              <w:rPr>
                <w:iCs/>
                <w:color w:val="auto"/>
                <w:sz w:val="18"/>
                <w:szCs w:val="18"/>
              </w:rPr>
              <w:t xml:space="preserve"> x 10</w:t>
            </w:r>
            <w:r w:rsidRPr="00700848">
              <w:rPr>
                <w:iCs/>
                <w:color w:val="auto"/>
                <w:sz w:val="18"/>
                <w:szCs w:val="18"/>
                <w:vertAlign w:val="superscript"/>
              </w:rPr>
              <w:t>-7</w:t>
            </w:r>
          </w:p>
        </w:tc>
      </w:tr>
      <w:tr w:rsidR="00514D0D" w:rsidRPr="00700848" w14:paraId="6F50C839" w14:textId="77777777" w:rsidTr="00514D0D">
        <w:trPr>
          <w:trHeight w:val="271"/>
          <w:jc w:val="center"/>
        </w:trPr>
        <w:tc>
          <w:tcPr>
            <w:tcW w:w="0" w:type="auto"/>
            <w:tcBorders>
              <w:left w:val="nil"/>
              <w:bottom w:val="nil"/>
              <w:right w:val="nil"/>
            </w:tcBorders>
            <w:shd w:val="clear" w:color="auto" w:fill="auto"/>
            <w:noWrap/>
            <w:vAlign w:val="center"/>
            <w:hideMark/>
          </w:tcPr>
          <w:p w14:paraId="2657A6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rs116407196</w:t>
            </w:r>
          </w:p>
        </w:tc>
        <w:tc>
          <w:tcPr>
            <w:tcW w:w="0" w:type="auto"/>
            <w:tcBorders>
              <w:left w:val="nil"/>
              <w:bottom w:val="nil"/>
              <w:right w:val="nil"/>
            </w:tcBorders>
            <w:shd w:val="clear" w:color="auto" w:fill="auto"/>
            <w:noWrap/>
            <w:vAlign w:val="center"/>
            <w:hideMark/>
          </w:tcPr>
          <w:p w14:paraId="0B8CAA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left w:val="nil"/>
              <w:bottom w:val="nil"/>
              <w:right w:val="nil"/>
            </w:tcBorders>
            <w:shd w:val="clear" w:color="auto" w:fill="auto"/>
            <w:noWrap/>
            <w:vAlign w:val="center"/>
            <w:hideMark/>
          </w:tcPr>
          <w:p w14:paraId="2E66CC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102973337</w:t>
            </w:r>
          </w:p>
        </w:tc>
        <w:tc>
          <w:tcPr>
            <w:tcW w:w="0" w:type="auto"/>
            <w:tcBorders>
              <w:left w:val="nil"/>
              <w:bottom w:val="nil"/>
              <w:right w:val="nil"/>
            </w:tcBorders>
            <w:shd w:val="clear" w:color="auto" w:fill="auto"/>
            <w:noWrap/>
            <w:vAlign w:val="center"/>
            <w:hideMark/>
          </w:tcPr>
          <w:p w14:paraId="38C09D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left w:val="nil"/>
              <w:bottom w:val="nil"/>
              <w:right w:val="nil"/>
            </w:tcBorders>
            <w:shd w:val="clear" w:color="auto" w:fill="auto"/>
            <w:noWrap/>
            <w:vAlign w:val="center"/>
            <w:hideMark/>
          </w:tcPr>
          <w:p w14:paraId="50613E6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left w:val="nil"/>
              <w:bottom w:val="nil"/>
              <w:right w:val="nil"/>
            </w:tcBorders>
            <w:shd w:val="clear" w:color="auto" w:fill="auto"/>
            <w:noWrap/>
            <w:vAlign w:val="center"/>
            <w:hideMark/>
          </w:tcPr>
          <w:p w14:paraId="3DA4559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0.035</w:t>
            </w:r>
          </w:p>
        </w:tc>
        <w:tc>
          <w:tcPr>
            <w:tcW w:w="0" w:type="auto"/>
            <w:tcBorders>
              <w:left w:val="nil"/>
              <w:bottom w:val="nil"/>
              <w:right w:val="nil"/>
            </w:tcBorders>
            <w:shd w:val="clear" w:color="auto" w:fill="auto"/>
            <w:noWrap/>
            <w:vAlign w:val="center"/>
            <w:hideMark/>
          </w:tcPr>
          <w:p w14:paraId="6474E0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1.804</w:t>
            </w:r>
          </w:p>
        </w:tc>
        <w:tc>
          <w:tcPr>
            <w:tcW w:w="0" w:type="auto"/>
            <w:tcBorders>
              <w:left w:val="nil"/>
              <w:bottom w:val="nil"/>
              <w:right w:val="nil"/>
            </w:tcBorders>
            <w:shd w:val="clear" w:color="auto" w:fill="auto"/>
            <w:noWrap/>
            <w:vAlign w:val="center"/>
            <w:hideMark/>
          </w:tcPr>
          <w:p w14:paraId="72DFA7A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0.360</w:t>
            </w:r>
          </w:p>
        </w:tc>
        <w:tc>
          <w:tcPr>
            <w:tcW w:w="1571" w:type="dxa"/>
            <w:tcBorders>
              <w:left w:val="nil"/>
              <w:bottom w:val="nil"/>
              <w:right w:val="nil"/>
            </w:tcBorders>
            <w:vAlign w:val="bottom"/>
          </w:tcPr>
          <w:p w14:paraId="092F937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[1.129, 2.524]</w:t>
            </w:r>
          </w:p>
        </w:tc>
        <w:tc>
          <w:tcPr>
            <w:tcW w:w="1377" w:type="dxa"/>
            <w:tcBorders>
              <w:left w:val="nil"/>
              <w:bottom w:val="nil"/>
              <w:right w:val="nil"/>
            </w:tcBorders>
            <w:shd w:val="clear" w:color="auto" w:fill="auto"/>
            <w:noWrap/>
            <w:vAlign w:val="center"/>
            <w:hideMark/>
          </w:tcPr>
          <w:p w14:paraId="01387E4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5D4363E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91E24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rs7122488</w:t>
            </w:r>
          </w:p>
        </w:tc>
        <w:tc>
          <w:tcPr>
            <w:tcW w:w="0" w:type="auto"/>
            <w:tcBorders>
              <w:top w:val="nil"/>
              <w:left w:val="nil"/>
              <w:bottom w:val="nil"/>
              <w:right w:val="nil"/>
            </w:tcBorders>
            <w:shd w:val="clear" w:color="auto" w:fill="auto"/>
            <w:noWrap/>
            <w:vAlign w:val="center"/>
            <w:hideMark/>
          </w:tcPr>
          <w:p w14:paraId="646C0A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1FE5AB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21874253</w:t>
            </w:r>
          </w:p>
        </w:tc>
        <w:tc>
          <w:tcPr>
            <w:tcW w:w="0" w:type="auto"/>
            <w:tcBorders>
              <w:top w:val="nil"/>
              <w:left w:val="nil"/>
              <w:bottom w:val="nil"/>
              <w:right w:val="nil"/>
            </w:tcBorders>
            <w:shd w:val="clear" w:color="auto" w:fill="auto"/>
            <w:noWrap/>
            <w:vAlign w:val="center"/>
            <w:hideMark/>
          </w:tcPr>
          <w:p w14:paraId="48FB38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8AAA68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5C26AD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3E8AB5D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6A6EE8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3BCFBADC"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[0.402, 0.868]</w:t>
            </w:r>
          </w:p>
        </w:tc>
        <w:tc>
          <w:tcPr>
            <w:tcW w:w="1377" w:type="dxa"/>
            <w:tcBorders>
              <w:top w:val="nil"/>
              <w:left w:val="nil"/>
              <w:bottom w:val="nil"/>
              <w:right w:val="nil"/>
            </w:tcBorders>
            <w:shd w:val="clear" w:color="auto" w:fill="auto"/>
            <w:noWrap/>
            <w:vAlign w:val="center"/>
            <w:hideMark/>
          </w:tcPr>
          <w:p w14:paraId="2B404FD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5.26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A884B3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D5CD1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rs12639003</w:t>
            </w:r>
          </w:p>
        </w:tc>
        <w:tc>
          <w:tcPr>
            <w:tcW w:w="0" w:type="auto"/>
            <w:tcBorders>
              <w:top w:val="nil"/>
              <w:left w:val="nil"/>
              <w:bottom w:val="nil"/>
              <w:right w:val="nil"/>
            </w:tcBorders>
            <w:shd w:val="clear" w:color="auto" w:fill="auto"/>
            <w:noWrap/>
            <w:vAlign w:val="center"/>
            <w:hideMark/>
          </w:tcPr>
          <w:p w14:paraId="6CCD30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6C96D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94966599</w:t>
            </w:r>
          </w:p>
        </w:tc>
        <w:tc>
          <w:tcPr>
            <w:tcW w:w="0" w:type="auto"/>
            <w:tcBorders>
              <w:top w:val="nil"/>
              <w:left w:val="nil"/>
              <w:bottom w:val="nil"/>
              <w:right w:val="nil"/>
            </w:tcBorders>
            <w:shd w:val="clear" w:color="auto" w:fill="auto"/>
            <w:noWrap/>
            <w:vAlign w:val="center"/>
            <w:hideMark/>
          </w:tcPr>
          <w:p w14:paraId="4889BF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77A40D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816E62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018842C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0.637</w:t>
            </w:r>
          </w:p>
        </w:tc>
        <w:tc>
          <w:tcPr>
            <w:tcW w:w="0" w:type="auto"/>
            <w:tcBorders>
              <w:top w:val="nil"/>
              <w:left w:val="nil"/>
              <w:bottom w:val="nil"/>
              <w:right w:val="nil"/>
            </w:tcBorders>
            <w:shd w:val="clear" w:color="auto" w:fill="auto"/>
            <w:noWrap/>
            <w:vAlign w:val="center"/>
            <w:hideMark/>
          </w:tcPr>
          <w:p w14:paraId="6376B99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5CBB966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 0.878]</w:t>
            </w:r>
          </w:p>
        </w:tc>
        <w:tc>
          <w:tcPr>
            <w:tcW w:w="1377" w:type="dxa"/>
            <w:tcBorders>
              <w:top w:val="nil"/>
              <w:left w:val="nil"/>
              <w:bottom w:val="nil"/>
              <w:right w:val="nil"/>
            </w:tcBorders>
            <w:shd w:val="clear" w:color="auto" w:fill="auto"/>
            <w:noWrap/>
            <w:vAlign w:val="center"/>
            <w:hideMark/>
          </w:tcPr>
          <w:p w14:paraId="2385AE9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5.35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495EF4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9B9A3A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rs12549162</w:t>
            </w:r>
          </w:p>
        </w:tc>
        <w:tc>
          <w:tcPr>
            <w:tcW w:w="0" w:type="auto"/>
            <w:tcBorders>
              <w:top w:val="nil"/>
              <w:left w:val="nil"/>
              <w:bottom w:val="nil"/>
              <w:right w:val="nil"/>
            </w:tcBorders>
            <w:shd w:val="clear" w:color="auto" w:fill="auto"/>
            <w:noWrap/>
            <w:vAlign w:val="center"/>
            <w:hideMark/>
          </w:tcPr>
          <w:p w14:paraId="21C89D2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2842C1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20547331</w:t>
            </w:r>
          </w:p>
        </w:tc>
        <w:tc>
          <w:tcPr>
            <w:tcW w:w="0" w:type="auto"/>
            <w:tcBorders>
              <w:top w:val="nil"/>
              <w:left w:val="nil"/>
              <w:bottom w:val="nil"/>
              <w:right w:val="nil"/>
            </w:tcBorders>
            <w:shd w:val="clear" w:color="auto" w:fill="auto"/>
            <w:noWrap/>
            <w:vAlign w:val="center"/>
            <w:hideMark/>
          </w:tcPr>
          <w:p w14:paraId="23F9E8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5682AE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841A81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19DB717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0.872</w:t>
            </w:r>
          </w:p>
        </w:tc>
        <w:tc>
          <w:tcPr>
            <w:tcW w:w="0" w:type="auto"/>
            <w:tcBorders>
              <w:top w:val="nil"/>
              <w:left w:val="nil"/>
              <w:bottom w:val="nil"/>
              <w:right w:val="nil"/>
            </w:tcBorders>
            <w:shd w:val="clear" w:color="auto" w:fill="auto"/>
            <w:noWrap/>
            <w:vAlign w:val="center"/>
            <w:hideMark/>
          </w:tcPr>
          <w:p w14:paraId="129C077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0.174</w:t>
            </w:r>
          </w:p>
        </w:tc>
        <w:tc>
          <w:tcPr>
            <w:tcW w:w="1571" w:type="dxa"/>
            <w:tcBorders>
              <w:top w:val="nil"/>
              <w:left w:val="nil"/>
              <w:bottom w:val="nil"/>
              <w:right w:val="nil"/>
            </w:tcBorders>
            <w:vAlign w:val="bottom"/>
          </w:tcPr>
          <w:p w14:paraId="06D847E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[0.538, 1.216]</w:t>
            </w:r>
          </w:p>
        </w:tc>
        <w:tc>
          <w:tcPr>
            <w:tcW w:w="1377" w:type="dxa"/>
            <w:tcBorders>
              <w:top w:val="nil"/>
              <w:left w:val="nil"/>
              <w:bottom w:val="nil"/>
              <w:right w:val="nil"/>
            </w:tcBorders>
            <w:shd w:val="clear" w:color="auto" w:fill="auto"/>
            <w:noWrap/>
            <w:vAlign w:val="center"/>
            <w:hideMark/>
          </w:tcPr>
          <w:p w14:paraId="324AA48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5.50</w:t>
            </w:r>
            <w:r w:rsidRPr="00700848">
              <w:rPr>
                <w:iCs/>
                <w:color w:val="auto"/>
                <w:sz w:val="18"/>
                <w:szCs w:val="18"/>
              </w:rPr>
              <w:t xml:space="preserve"> x 10</w:t>
            </w:r>
            <w:r w:rsidRPr="00700848">
              <w:rPr>
                <w:iCs/>
                <w:color w:val="auto"/>
                <w:sz w:val="18"/>
                <w:szCs w:val="18"/>
                <w:vertAlign w:val="superscript"/>
              </w:rPr>
              <w:t>-7</w:t>
            </w:r>
          </w:p>
        </w:tc>
      </w:tr>
      <w:tr w:rsidR="00514D0D" w:rsidRPr="00700848" w14:paraId="45C9C5D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709981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rs62483581</w:t>
            </w:r>
          </w:p>
        </w:tc>
        <w:tc>
          <w:tcPr>
            <w:tcW w:w="0" w:type="auto"/>
            <w:tcBorders>
              <w:top w:val="nil"/>
              <w:left w:val="nil"/>
              <w:bottom w:val="nil"/>
              <w:right w:val="nil"/>
            </w:tcBorders>
            <w:shd w:val="clear" w:color="auto" w:fill="auto"/>
            <w:noWrap/>
            <w:vAlign w:val="center"/>
            <w:hideMark/>
          </w:tcPr>
          <w:p w14:paraId="061D6D3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1F3F1A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106726214</w:t>
            </w:r>
          </w:p>
        </w:tc>
        <w:tc>
          <w:tcPr>
            <w:tcW w:w="0" w:type="auto"/>
            <w:tcBorders>
              <w:top w:val="nil"/>
              <w:left w:val="nil"/>
              <w:bottom w:val="nil"/>
              <w:right w:val="nil"/>
            </w:tcBorders>
            <w:shd w:val="clear" w:color="auto" w:fill="auto"/>
            <w:noWrap/>
            <w:vAlign w:val="center"/>
            <w:hideMark/>
          </w:tcPr>
          <w:p w14:paraId="7689AA1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A4F372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C04BF3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0.451</w:t>
            </w:r>
          </w:p>
        </w:tc>
        <w:tc>
          <w:tcPr>
            <w:tcW w:w="0" w:type="auto"/>
            <w:tcBorders>
              <w:top w:val="nil"/>
              <w:left w:val="nil"/>
              <w:bottom w:val="nil"/>
              <w:right w:val="nil"/>
            </w:tcBorders>
            <w:shd w:val="clear" w:color="auto" w:fill="auto"/>
            <w:noWrap/>
            <w:vAlign w:val="center"/>
            <w:hideMark/>
          </w:tcPr>
          <w:p w14:paraId="0D299E1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0.587</w:t>
            </w:r>
          </w:p>
        </w:tc>
        <w:tc>
          <w:tcPr>
            <w:tcW w:w="0" w:type="auto"/>
            <w:tcBorders>
              <w:top w:val="nil"/>
              <w:left w:val="nil"/>
              <w:bottom w:val="nil"/>
              <w:right w:val="nil"/>
            </w:tcBorders>
            <w:shd w:val="clear" w:color="auto" w:fill="auto"/>
            <w:noWrap/>
            <w:vAlign w:val="center"/>
            <w:hideMark/>
          </w:tcPr>
          <w:p w14:paraId="10A1C56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0.117</w:t>
            </w:r>
          </w:p>
        </w:tc>
        <w:tc>
          <w:tcPr>
            <w:tcW w:w="1571" w:type="dxa"/>
            <w:tcBorders>
              <w:top w:val="nil"/>
              <w:left w:val="nil"/>
              <w:bottom w:val="nil"/>
              <w:right w:val="nil"/>
            </w:tcBorders>
            <w:vAlign w:val="bottom"/>
          </w:tcPr>
          <w:p w14:paraId="291F9282"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[0.367, 0.837]</w:t>
            </w:r>
          </w:p>
        </w:tc>
        <w:tc>
          <w:tcPr>
            <w:tcW w:w="1377" w:type="dxa"/>
            <w:tcBorders>
              <w:top w:val="nil"/>
              <w:left w:val="nil"/>
              <w:bottom w:val="nil"/>
              <w:right w:val="nil"/>
            </w:tcBorders>
            <w:shd w:val="clear" w:color="auto" w:fill="auto"/>
            <w:noWrap/>
            <w:vAlign w:val="center"/>
            <w:hideMark/>
          </w:tcPr>
          <w:p w14:paraId="3B4449A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1BF6785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8B771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rs12485639</w:t>
            </w:r>
          </w:p>
        </w:tc>
        <w:tc>
          <w:tcPr>
            <w:tcW w:w="0" w:type="auto"/>
            <w:tcBorders>
              <w:top w:val="nil"/>
              <w:left w:val="nil"/>
              <w:bottom w:val="nil"/>
              <w:right w:val="nil"/>
            </w:tcBorders>
            <w:shd w:val="clear" w:color="auto" w:fill="auto"/>
            <w:noWrap/>
            <w:vAlign w:val="center"/>
            <w:hideMark/>
          </w:tcPr>
          <w:p w14:paraId="6089C4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2055270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94940998</w:t>
            </w:r>
          </w:p>
        </w:tc>
        <w:tc>
          <w:tcPr>
            <w:tcW w:w="0" w:type="auto"/>
            <w:tcBorders>
              <w:top w:val="nil"/>
              <w:left w:val="nil"/>
              <w:bottom w:val="nil"/>
              <w:right w:val="nil"/>
            </w:tcBorders>
            <w:shd w:val="clear" w:color="auto" w:fill="auto"/>
            <w:noWrap/>
            <w:vAlign w:val="center"/>
            <w:hideMark/>
          </w:tcPr>
          <w:p w14:paraId="7DC7B4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6474B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5DF08D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0.320</w:t>
            </w:r>
          </w:p>
        </w:tc>
        <w:tc>
          <w:tcPr>
            <w:tcW w:w="0" w:type="auto"/>
            <w:tcBorders>
              <w:top w:val="nil"/>
              <w:left w:val="nil"/>
              <w:bottom w:val="nil"/>
              <w:right w:val="nil"/>
            </w:tcBorders>
            <w:shd w:val="clear" w:color="auto" w:fill="auto"/>
            <w:noWrap/>
            <w:vAlign w:val="center"/>
            <w:hideMark/>
          </w:tcPr>
          <w:p w14:paraId="48640BE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0.604</w:t>
            </w:r>
          </w:p>
        </w:tc>
        <w:tc>
          <w:tcPr>
            <w:tcW w:w="0" w:type="auto"/>
            <w:tcBorders>
              <w:top w:val="nil"/>
              <w:left w:val="nil"/>
              <w:bottom w:val="nil"/>
              <w:right w:val="nil"/>
            </w:tcBorders>
            <w:shd w:val="clear" w:color="auto" w:fill="auto"/>
            <w:noWrap/>
            <w:vAlign w:val="center"/>
            <w:hideMark/>
          </w:tcPr>
          <w:p w14:paraId="4128B1C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5138B625"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[0.359, 0.841]</w:t>
            </w:r>
          </w:p>
        </w:tc>
        <w:tc>
          <w:tcPr>
            <w:tcW w:w="1377" w:type="dxa"/>
            <w:tcBorders>
              <w:top w:val="nil"/>
              <w:left w:val="nil"/>
              <w:bottom w:val="nil"/>
              <w:right w:val="nil"/>
            </w:tcBorders>
            <w:shd w:val="clear" w:color="auto" w:fill="auto"/>
            <w:noWrap/>
            <w:vAlign w:val="center"/>
            <w:hideMark/>
          </w:tcPr>
          <w:p w14:paraId="07B092A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5.55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8E9FDF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97293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rs67822265</w:t>
            </w:r>
          </w:p>
        </w:tc>
        <w:tc>
          <w:tcPr>
            <w:tcW w:w="0" w:type="auto"/>
            <w:tcBorders>
              <w:top w:val="nil"/>
              <w:left w:val="nil"/>
              <w:bottom w:val="nil"/>
              <w:right w:val="nil"/>
            </w:tcBorders>
            <w:shd w:val="clear" w:color="auto" w:fill="auto"/>
            <w:noWrap/>
            <w:vAlign w:val="center"/>
            <w:hideMark/>
          </w:tcPr>
          <w:p w14:paraId="1BA4459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080DEB2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53715939</w:t>
            </w:r>
          </w:p>
        </w:tc>
        <w:tc>
          <w:tcPr>
            <w:tcW w:w="0" w:type="auto"/>
            <w:tcBorders>
              <w:top w:val="nil"/>
              <w:left w:val="nil"/>
              <w:bottom w:val="nil"/>
              <w:right w:val="nil"/>
            </w:tcBorders>
            <w:shd w:val="clear" w:color="auto" w:fill="auto"/>
            <w:noWrap/>
            <w:vAlign w:val="center"/>
            <w:hideMark/>
          </w:tcPr>
          <w:p w14:paraId="1901F27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AC039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B7BA38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0.289</w:t>
            </w:r>
          </w:p>
        </w:tc>
        <w:tc>
          <w:tcPr>
            <w:tcW w:w="0" w:type="auto"/>
            <w:tcBorders>
              <w:top w:val="nil"/>
              <w:left w:val="nil"/>
              <w:bottom w:val="nil"/>
              <w:right w:val="nil"/>
            </w:tcBorders>
            <w:shd w:val="clear" w:color="auto" w:fill="auto"/>
            <w:noWrap/>
            <w:vAlign w:val="center"/>
            <w:hideMark/>
          </w:tcPr>
          <w:p w14:paraId="113E195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165ECC2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0.133</w:t>
            </w:r>
          </w:p>
        </w:tc>
        <w:tc>
          <w:tcPr>
            <w:tcW w:w="1571" w:type="dxa"/>
            <w:tcBorders>
              <w:top w:val="nil"/>
              <w:left w:val="nil"/>
              <w:bottom w:val="nil"/>
              <w:right w:val="nil"/>
            </w:tcBorders>
            <w:vAlign w:val="bottom"/>
          </w:tcPr>
          <w:p w14:paraId="4DCB2B8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0.933]</w:t>
            </w:r>
          </w:p>
        </w:tc>
        <w:tc>
          <w:tcPr>
            <w:tcW w:w="1377" w:type="dxa"/>
            <w:tcBorders>
              <w:top w:val="nil"/>
              <w:left w:val="nil"/>
              <w:bottom w:val="nil"/>
              <w:right w:val="nil"/>
            </w:tcBorders>
            <w:shd w:val="clear" w:color="auto" w:fill="auto"/>
            <w:noWrap/>
            <w:vAlign w:val="center"/>
            <w:hideMark/>
          </w:tcPr>
          <w:p w14:paraId="0651530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44093F4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3C1CE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rs17383861</w:t>
            </w:r>
          </w:p>
        </w:tc>
        <w:tc>
          <w:tcPr>
            <w:tcW w:w="0" w:type="auto"/>
            <w:tcBorders>
              <w:top w:val="nil"/>
              <w:left w:val="nil"/>
              <w:bottom w:val="nil"/>
              <w:right w:val="nil"/>
            </w:tcBorders>
            <w:shd w:val="clear" w:color="auto" w:fill="auto"/>
            <w:noWrap/>
            <w:vAlign w:val="center"/>
            <w:hideMark/>
          </w:tcPr>
          <w:p w14:paraId="7D2338D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B4850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94983399</w:t>
            </w:r>
          </w:p>
        </w:tc>
        <w:tc>
          <w:tcPr>
            <w:tcW w:w="0" w:type="auto"/>
            <w:tcBorders>
              <w:top w:val="nil"/>
              <w:left w:val="nil"/>
              <w:bottom w:val="nil"/>
              <w:right w:val="nil"/>
            </w:tcBorders>
            <w:shd w:val="clear" w:color="auto" w:fill="auto"/>
            <w:noWrap/>
            <w:vAlign w:val="center"/>
            <w:hideMark/>
          </w:tcPr>
          <w:p w14:paraId="3035875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09671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6871B2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0.331</w:t>
            </w:r>
          </w:p>
        </w:tc>
        <w:tc>
          <w:tcPr>
            <w:tcW w:w="0" w:type="auto"/>
            <w:tcBorders>
              <w:top w:val="nil"/>
              <w:left w:val="nil"/>
              <w:bottom w:val="nil"/>
              <w:right w:val="nil"/>
            </w:tcBorders>
            <w:shd w:val="clear" w:color="auto" w:fill="auto"/>
            <w:noWrap/>
            <w:vAlign w:val="center"/>
            <w:hideMark/>
          </w:tcPr>
          <w:p w14:paraId="38298D5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bottom w:val="nil"/>
              <w:right w:val="nil"/>
            </w:tcBorders>
            <w:shd w:val="clear" w:color="auto" w:fill="auto"/>
            <w:noWrap/>
            <w:vAlign w:val="center"/>
            <w:hideMark/>
          </w:tcPr>
          <w:p w14:paraId="2D21461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70899167"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[0.396, 0.876]</w:t>
            </w:r>
          </w:p>
        </w:tc>
        <w:tc>
          <w:tcPr>
            <w:tcW w:w="1377" w:type="dxa"/>
            <w:tcBorders>
              <w:top w:val="nil"/>
              <w:left w:val="nil"/>
              <w:bottom w:val="nil"/>
              <w:right w:val="nil"/>
            </w:tcBorders>
            <w:shd w:val="clear" w:color="auto" w:fill="auto"/>
            <w:noWrap/>
            <w:vAlign w:val="center"/>
            <w:hideMark/>
          </w:tcPr>
          <w:p w14:paraId="689C021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5.91</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369A7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1CDDB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rs9826288</w:t>
            </w:r>
          </w:p>
        </w:tc>
        <w:tc>
          <w:tcPr>
            <w:tcW w:w="0" w:type="auto"/>
            <w:tcBorders>
              <w:top w:val="nil"/>
              <w:left w:val="nil"/>
              <w:bottom w:val="nil"/>
              <w:right w:val="nil"/>
            </w:tcBorders>
            <w:shd w:val="clear" w:color="auto" w:fill="auto"/>
            <w:noWrap/>
            <w:vAlign w:val="center"/>
            <w:hideMark/>
          </w:tcPr>
          <w:p w14:paraId="416284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B8E2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95044652</w:t>
            </w:r>
          </w:p>
        </w:tc>
        <w:tc>
          <w:tcPr>
            <w:tcW w:w="0" w:type="auto"/>
            <w:tcBorders>
              <w:top w:val="nil"/>
              <w:left w:val="nil"/>
              <w:bottom w:val="nil"/>
              <w:right w:val="nil"/>
            </w:tcBorders>
            <w:shd w:val="clear" w:color="auto" w:fill="auto"/>
            <w:noWrap/>
            <w:vAlign w:val="center"/>
            <w:hideMark/>
          </w:tcPr>
          <w:p w14:paraId="17318AB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2A290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17E18B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2D863EC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-0.618</w:t>
            </w:r>
          </w:p>
        </w:tc>
        <w:tc>
          <w:tcPr>
            <w:tcW w:w="0" w:type="auto"/>
            <w:tcBorders>
              <w:top w:val="nil"/>
              <w:left w:val="nil"/>
              <w:bottom w:val="nil"/>
              <w:right w:val="nil"/>
            </w:tcBorders>
            <w:shd w:val="clear" w:color="auto" w:fill="auto"/>
            <w:noWrap/>
            <w:vAlign w:val="center"/>
            <w:hideMark/>
          </w:tcPr>
          <w:p w14:paraId="12242C0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10B984B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[-0.855, -0.369]</w:t>
            </w:r>
          </w:p>
        </w:tc>
        <w:tc>
          <w:tcPr>
            <w:tcW w:w="1377" w:type="dxa"/>
            <w:tcBorders>
              <w:top w:val="nil"/>
              <w:left w:val="nil"/>
              <w:bottom w:val="nil"/>
              <w:right w:val="nil"/>
            </w:tcBorders>
            <w:shd w:val="clear" w:color="auto" w:fill="auto"/>
            <w:noWrap/>
            <w:vAlign w:val="center"/>
            <w:hideMark/>
          </w:tcPr>
          <w:p w14:paraId="38257CE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AAC56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6D19A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rs2478319</w:t>
            </w:r>
          </w:p>
        </w:tc>
        <w:tc>
          <w:tcPr>
            <w:tcW w:w="0" w:type="auto"/>
            <w:tcBorders>
              <w:top w:val="nil"/>
              <w:left w:val="nil"/>
              <w:bottom w:val="nil"/>
              <w:right w:val="nil"/>
            </w:tcBorders>
            <w:shd w:val="clear" w:color="auto" w:fill="auto"/>
            <w:noWrap/>
            <w:vAlign w:val="center"/>
            <w:hideMark/>
          </w:tcPr>
          <w:p w14:paraId="620FF37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18FBD0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48111575</w:t>
            </w:r>
          </w:p>
        </w:tc>
        <w:tc>
          <w:tcPr>
            <w:tcW w:w="0" w:type="auto"/>
            <w:tcBorders>
              <w:top w:val="nil"/>
              <w:left w:val="nil"/>
              <w:bottom w:val="nil"/>
              <w:right w:val="nil"/>
            </w:tcBorders>
            <w:shd w:val="clear" w:color="auto" w:fill="auto"/>
            <w:noWrap/>
            <w:vAlign w:val="center"/>
            <w:hideMark/>
          </w:tcPr>
          <w:p w14:paraId="0F84629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4C80D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9B914F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0.689</w:t>
            </w:r>
          </w:p>
        </w:tc>
        <w:tc>
          <w:tcPr>
            <w:tcW w:w="0" w:type="auto"/>
            <w:tcBorders>
              <w:top w:val="nil"/>
              <w:left w:val="nil"/>
              <w:bottom w:val="nil"/>
              <w:right w:val="nil"/>
            </w:tcBorders>
            <w:shd w:val="clear" w:color="auto" w:fill="auto"/>
            <w:noWrap/>
            <w:vAlign w:val="center"/>
            <w:hideMark/>
          </w:tcPr>
          <w:p w14:paraId="7C667BA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0.596</w:t>
            </w:r>
          </w:p>
        </w:tc>
        <w:tc>
          <w:tcPr>
            <w:tcW w:w="0" w:type="auto"/>
            <w:tcBorders>
              <w:top w:val="nil"/>
              <w:left w:val="nil"/>
              <w:bottom w:val="nil"/>
              <w:right w:val="nil"/>
            </w:tcBorders>
            <w:shd w:val="clear" w:color="auto" w:fill="auto"/>
            <w:noWrap/>
            <w:vAlign w:val="center"/>
            <w:hideMark/>
          </w:tcPr>
          <w:p w14:paraId="02A1D44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1558E31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[0.358, 0.821]</w:t>
            </w:r>
          </w:p>
        </w:tc>
        <w:tc>
          <w:tcPr>
            <w:tcW w:w="1377" w:type="dxa"/>
            <w:tcBorders>
              <w:top w:val="nil"/>
              <w:left w:val="nil"/>
              <w:bottom w:val="nil"/>
              <w:right w:val="nil"/>
            </w:tcBorders>
            <w:shd w:val="clear" w:color="auto" w:fill="auto"/>
            <w:noWrap/>
            <w:vAlign w:val="center"/>
            <w:hideMark/>
          </w:tcPr>
          <w:p w14:paraId="0E0C872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6BF6634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F64DF0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rs72720573</w:t>
            </w:r>
          </w:p>
        </w:tc>
        <w:tc>
          <w:tcPr>
            <w:tcW w:w="0" w:type="auto"/>
            <w:tcBorders>
              <w:top w:val="nil"/>
              <w:left w:val="nil"/>
              <w:bottom w:val="nil"/>
              <w:right w:val="nil"/>
            </w:tcBorders>
            <w:shd w:val="clear" w:color="auto" w:fill="auto"/>
            <w:noWrap/>
            <w:vAlign w:val="center"/>
            <w:hideMark/>
          </w:tcPr>
          <w:p w14:paraId="3BCC25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1CB183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137257730</w:t>
            </w:r>
          </w:p>
        </w:tc>
        <w:tc>
          <w:tcPr>
            <w:tcW w:w="0" w:type="auto"/>
            <w:tcBorders>
              <w:top w:val="nil"/>
              <w:left w:val="nil"/>
              <w:bottom w:val="nil"/>
              <w:right w:val="nil"/>
            </w:tcBorders>
            <w:shd w:val="clear" w:color="auto" w:fill="auto"/>
            <w:noWrap/>
            <w:vAlign w:val="center"/>
            <w:hideMark/>
          </w:tcPr>
          <w:p w14:paraId="076C508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59B8A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A0EFE8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3C4712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2.416</w:t>
            </w:r>
          </w:p>
        </w:tc>
        <w:tc>
          <w:tcPr>
            <w:tcW w:w="0" w:type="auto"/>
            <w:tcBorders>
              <w:top w:val="nil"/>
              <w:left w:val="nil"/>
              <w:bottom w:val="nil"/>
              <w:right w:val="nil"/>
            </w:tcBorders>
            <w:shd w:val="clear" w:color="auto" w:fill="auto"/>
            <w:noWrap/>
            <w:vAlign w:val="center"/>
            <w:hideMark/>
          </w:tcPr>
          <w:p w14:paraId="0D921F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0.485</w:t>
            </w:r>
          </w:p>
        </w:tc>
        <w:tc>
          <w:tcPr>
            <w:tcW w:w="1571" w:type="dxa"/>
            <w:tcBorders>
              <w:top w:val="nil"/>
              <w:left w:val="nil"/>
              <w:bottom w:val="nil"/>
              <w:right w:val="nil"/>
            </w:tcBorders>
            <w:vAlign w:val="bottom"/>
          </w:tcPr>
          <w:p w14:paraId="39C4886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[1.488, 3.359]</w:t>
            </w:r>
          </w:p>
        </w:tc>
        <w:tc>
          <w:tcPr>
            <w:tcW w:w="1377" w:type="dxa"/>
            <w:tcBorders>
              <w:top w:val="nil"/>
              <w:left w:val="nil"/>
              <w:bottom w:val="nil"/>
              <w:right w:val="nil"/>
            </w:tcBorders>
            <w:shd w:val="clear" w:color="auto" w:fill="auto"/>
            <w:noWrap/>
            <w:vAlign w:val="center"/>
            <w:hideMark/>
          </w:tcPr>
          <w:p w14:paraId="43B0AD5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6.46</w:t>
            </w:r>
            <w:r w:rsidRPr="00700848">
              <w:rPr>
                <w:iCs/>
                <w:color w:val="auto"/>
                <w:sz w:val="18"/>
                <w:szCs w:val="18"/>
              </w:rPr>
              <w:t xml:space="preserve"> x 10</w:t>
            </w:r>
            <w:r w:rsidRPr="00700848">
              <w:rPr>
                <w:iCs/>
                <w:color w:val="auto"/>
                <w:sz w:val="18"/>
                <w:szCs w:val="18"/>
                <w:vertAlign w:val="superscript"/>
              </w:rPr>
              <w:t>-7</w:t>
            </w:r>
          </w:p>
        </w:tc>
      </w:tr>
      <w:tr w:rsidR="00514D0D" w:rsidRPr="00700848" w14:paraId="606C177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64B8CF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rs140419591</w:t>
            </w:r>
          </w:p>
        </w:tc>
        <w:tc>
          <w:tcPr>
            <w:tcW w:w="0" w:type="auto"/>
            <w:tcBorders>
              <w:top w:val="nil"/>
              <w:left w:val="nil"/>
              <w:bottom w:val="nil"/>
              <w:right w:val="nil"/>
            </w:tcBorders>
            <w:shd w:val="clear" w:color="auto" w:fill="auto"/>
            <w:noWrap/>
            <w:vAlign w:val="center"/>
            <w:hideMark/>
          </w:tcPr>
          <w:p w14:paraId="7B6C72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0A7128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33327476</w:t>
            </w:r>
          </w:p>
        </w:tc>
        <w:tc>
          <w:tcPr>
            <w:tcW w:w="0" w:type="auto"/>
            <w:tcBorders>
              <w:top w:val="nil"/>
              <w:left w:val="nil"/>
              <w:bottom w:val="nil"/>
              <w:right w:val="nil"/>
            </w:tcBorders>
            <w:shd w:val="clear" w:color="auto" w:fill="auto"/>
            <w:noWrap/>
            <w:vAlign w:val="center"/>
            <w:hideMark/>
          </w:tcPr>
          <w:p w14:paraId="322CE4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F52DF9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2959AB5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700F9EB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2.516</w:t>
            </w:r>
          </w:p>
        </w:tc>
        <w:tc>
          <w:tcPr>
            <w:tcW w:w="0" w:type="auto"/>
            <w:tcBorders>
              <w:top w:val="nil"/>
              <w:left w:val="nil"/>
              <w:bottom w:val="nil"/>
              <w:right w:val="nil"/>
            </w:tcBorders>
            <w:shd w:val="clear" w:color="auto" w:fill="auto"/>
            <w:noWrap/>
            <w:vAlign w:val="center"/>
            <w:hideMark/>
          </w:tcPr>
          <w:p w14:paraId="2249D35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0.506</w:t>
            </w:r>
          </w:p>
        </w:tc>
        <w:tc>
          <w:tcPr>
            <w:tcW w:w="1571" w:type="dxa"/>
            <w:tcBorders>
              <w:top w:val="nil"/>
              <w:left w:val="nil"/>
              <w:bottom w:val="nil"/>
              <w:right w:val="nil"/>
            </w:tcBorders>
            <w:vAlign w:val="bottom"/>
          </w:tcPr>
          <w:p w14:paraId="053C7A4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[1.553, 3.502]</w:t>
            </w:r>
          </w:p>
        </w:tc>
        <w:tc>
          <w:tcPr>
            <w:tcW w:w="1377" w:type="dxa"/>
            <w:tcBorders>
              <w:top w:val="nil"/>
              <w:left w:val="nil"/>
              <w:bottom w:val="nil"/>
              <w:right w:val="nil"/>
            </w:tcBorders>
            <w:shd w:val="clear" w:color="auto" w:fill="auto"/>
            <w:noWrap/>
            <w:vAlign w:val="center"/>
            <w:hideMark/>
          </w:tcPr>
          <w:p w14:paraId="7C2CDEC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7F849EF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DCE1F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rs78491489</w:t>
            </w:r>
          </w:p>
        </w:tc>
        <w:tc>
          <w:tcPr>
            <w:tcW w:w="0" w:type="auto"/>
            <w:tcBorders>
              <w:top w:val="nil"/>
              <w:left w:val="nil"/>
              <w:bottom w:val="nil"/>
              <w:right w:val="nil"/>
            </w:tcBorders>
            <w:shd w:val="clear" w:color="auto" w:fill="auto"/>
            <w:noWrap/>
            <w:vAlign w:val="center"/>
            <w:hideMark/>
          </w:tcPr>
          <w:p w14:paraId="579987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37EE06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44335828</w:t>
            </w:r>
          </w:p>
        </w:tc>
        <w:tc>
          <w:tcPr>
            <w:tcW w:w="0" w:type="auto"/>
            <w:tcBorders>
              <w:top w:val="nil"/>
              <w:left w:val="nil"/>
              <w:bottom w:val="nil"/>
              <w:right w:val="nil"/>
            </w:tcBorders>
            <w:shd w:val="clear" w:color="auto" w:fill="auto"/>
            <w:noWrap/>
            <w:vAlign w:val="center"/>
            <w:hideMark/>
          </w:tcPr>
          <w:p w14:paraId="41724C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8F1356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89B075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0.113</w:t>
            </w:r>
          </w:p>
        </w:tc>
        <w:tc>
          <w:tcPr>
            <w:tcW w:w="0" w:type="auto"/>
            <w:tcBorders>
              <w:top w:val="nil"/>
              <w:left w:val="nil"/>
              <w:bottom w:val="nil"/>
              <w:right w:val="nil"/>
            </w:tcBorders>
            <w:shd w:val="clear" w:color="auto" w:fill="auto"/>
            <w:noWrap/>
            <w:vAlign w:val="center"/>
            <w:hideMark/>
          </w:tcPr>
          <w:p w14:paraId="2E745FC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0.934</w:t>
            </w:r>
          </w:p>
        </w:tc>
        <w:tc>
          <w:tcPr>
            <w:tcW w:w="0" w:type="auto"/>
            <w:tcBorders>
              <w:top w:val="nil"/>
              <w:left w:val="nil"/>
              <w:bottom w:val="nil"/>
              <w:right w:val="nil"/>
            </w:tcBorders>
            <w:shd w:val="clear" w:color="auto" w:fill="auto"/>
            <w:noWrap/>
            <w:vAlign w:val="center"/>
            <w:hideMark/>
          </w:tcPr>
          <w:p w14:paraId="418C303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3A22614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[0.61, 1.321]</w:t>
            </w:r>
          </w:p>
        </w:tc>
        <w:tc>
          <w:tcPr>
            <w:tcW w:w="1377" w:type="dxa"/>
            <w:tcBorders>
              <w:top w:val="nil"/>
              <w:left w:val="nil"/>
              <w:bottom w:val="nil"/>
              <w:right w:val="nil"/>
            </w:tcBorders>
            <w:shd w:val="clear" w:color="auto" w:fill="auto"/>
            <w:noWrap/>
            <w:vAlign w:val="center"/>
            <w:hideMark/>
          </w:tcPr>
          <w:p w14:paraId="53FBD76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6.80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458CC5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DD2EA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rs6689933</w:t>
            </w:r>
          </w:p>
        </w:tc>
        <w:tc>
          <w:tcPr>
            <w:tcW w:w="0" w:type="auto"/>
            <w:tcBorders>
              <w:top w:val="nil"/>
              <w:left w:val="nil"/>
              <w:bottom w:val="nil"/>
              <w:right w:val="nil"/>
            </w:tcBorders>
            <w:shd w:val="clear" w:color="auto" w:fill="auto"/>
            <w:noWrap/>
            <w:vAlign w:val="center"/>
            <w:hideMark/>
          </w:tcPr>
          <w:p w14:paraId="3F7A43A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508154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76837471</w:t>
            </w:r>
          </w:p>
        </w:tc>
        <w:tc>
          <w:tcPr>
            <w:tcW w:w="0" w:type="auto"/>
            <w:tcBorders>
              <w:top w:val="nil"/>
              <w:left w:val="nil"/>
              <w:bottom w:val="nil"/>
              <w:right w:val="nil"/>
            </w:tcBorders>
            <w:shd w:val="clear" w:color="auto" w:fill="auto"/>
            <w:noWrap/>
            <w:vAlign w:val="center"/>
            <w:hideMark/>
          </w:tcPr>
          <w:p w14:paraId="0C89F0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2CE8D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919AA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18A14FA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7F7A211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0.128</w:t>
            </w:r>
          </w:p>
        </w:tc>
        <w:tc>
          <w:tcPr>
            <w:tcW w:w="1571" w:type="dxa"/>
            <w:tcBorders>
              <w:top w:val="nil"/>
              <w:left w:val="nil"/>
              <w:bottom w:val="nil"/>
              <w:right w:val="nil"/>
            </w:tcBorders>
            <w:vAlign w:val="bottom"/>
          </w:tcPr>
          <w:p w14:paraId="0B557F7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0.876]</w:t>
            </w:r>
          </w:p>
        </w:tc>
        <w:tc>
          <w:tcPr>
            <w:tcW w:w="1377" w:type="dxa"/>
            <w:tcBorders>
              <w:top w:val="nil"/>
              <w:left w:val="nil"/>
              <w:bottom w:val="nil"/>
              <w:right w:val="nil"/>
            </w:tcBorders>
            <w:shd w:val="clear" w:color="auto" w:fill="auto"/>
            <w:noWrap/>
            <w:vAlign w:val="center"/>
            <w:hideMark/>
          </w:tcPr>
          <w:p w14:paraId="6A081D4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7.47</w:t>
            </w:r>
            <w:r w:rsidRPr="00700848">
              <w:rPr>
                <w:iCs/>
                <w:color w:val="auto"/>
                <w:sz w:val="18"/>
                <w:szCs w:val="18"/>
              </w:rPr>
              <w:t xml:space="preserve"> x 10</w:t>
            </w:r>
            <w:r w:rsidRPr="00700848">
              <w:rPr>
                <w:iCs/>
                <w:color w:val="auto"/>
                <w:sz w:val="18"/>
                <w:szCs w:val="18"/>
                <w:vertAlign w:val="superscript"/>
              </w:rPr>
              <w:t>-7</w:t>
            </w:r>
          </w:p>
        </w:tc>
      </w:tr>
      <w:tr w:rsidR="00514D0D" w:rsidRPr="00700848" w14:paraId="6A4EC9D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A511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rs17263248</w:t>
            </w:r>
          </w:p>
        </w:tc>
        <w:tc>
          <w:tcPr>
            <w:tcW w:w="0" w:type="auto"/>
            <w:tcBorders>
              <w:top w:val="nil"/>
              <w:left w:val="nil"/>
              <w:bottom w:val="nil"/>
              <w:right w:val="nil"/>
            </w:tcBorders>
            <w:shd w:val="clear" w:color="auto" w:fill="auto"/>
            <w:noWrap/>
            <w:vAlign w:val="center"/>
            <w:hideMark/>
          </w:tcPr>
          <w:p w14:paraId="7092F1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048B3D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55574820</w:t>
            </w:r>
          </w:p>
        </w:tc>
        <w:tc>
          <w:tcPr>
            <w:tcW w:w="0" w:type="auto"/>
            <w:tcBorders>
              <w:top w:val="nil"/>
              <w:left w:val="nil"/>
              <w:bottom w:val="nil"/>
              <w:right w:val="nil"/>
            </w:tcBorders>
            <w:shd w:val="clear" w:color="auto" w:fill="auto"/>
            <w:noWrap/>
            <w:vAlign w:val="center"/>
            <w:hideMark/>
          </w:tcPr>
          <w:p w14:paraId="10290D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203A6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1288F9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0.200</w:t>
            </w:r>
          </w:p>
        </w:tc>
        <w:tc>
          <w:tcPr>
            <w:tcW w:w="0" w:type="auto"/>
            <w:tcBorders>
              <w:top w:val="nil"/>
              <w:left w:val="nil"/>
              <w:bottom w:val="nil"/>
              <w:right w:val="nil"/>
            </w:tcBorders>
            <w:shd w:val="clear" w:color="auto" w:fill="auto"/>
            <w:noWrap/>
            <w:vAlign w:val="center"/>
            <w:hideMark/>
          </w:tcPr>
          <w:p w14:paraId="7C189EF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0.804</w:t>
            </w:r>
          </w:p>
        </w:tc>
        <w:tc>
          <w:tcPr>
            <w:tcW w:w="0" w:type="auto"/>
            <w:tcBorders>
              <w:top w:val="nil"/>
              <w:left w:val="nil"/>
              <w:bottom w:val="nil"/>
              <w:right w:val="nil"/>
            </w:tcBorders>
            <w:shd w:val="clear" w:color="auto" w:fill="auto"/>
            <w:noWrap/>
            <w:vAlign w:val="center"/>
            <w:hideMark/>
          </w:tcPr>
          <w:p w14:paraId="57975C25"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0.163</w:t>
            </w:r>
          </w:p>
        </w:tc>
        <w:tc>
          <w:tcPr>
            <w:tcW w:w="1571" w:type="dxa"/>
            <w:tcBorders>
              <w:top w:val="nil"/>
              <w:left w:val="nil"/>
              <w:bottom w:val="nil"/>
              <w:right w:val="nil"/>
            </w:tcBorders>
            <w:vAlign w:val="bottom"/>
          </w:tcPr>
          <w:p w14:paraId="64B6DF5D"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[0.5, 1.13]</w:t>
            </w:r>
          </w:p>
        </w:tc>
        <w:tc>
          <w:tcPr>
            <w:tcW w:w="1377" w:type="dxa"/>
            <w:tcBorders>
              <w:top w:val="nil"/>
              <w:left w:val="nil"/>
              <w:bottom w:val="nil"/>
              <w:right w:val="nil"/>
            </w:tcBorders>
            <w:shd w:val="clear" w:color="auto" w:fill="auto"/>
            <w:noWrap/>
            <w:vAlign w:val="center"/>
            <w:hideMark/>
          </w:tcPr>
          <w:p w14:paraId="56A3F08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2F194C5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A2782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rs10435819</w:t>
            </w:r>
          </w:p>
        </w:tc>
        <w:tc>
          <w:tcPr>
            <w:tcW w:w="0" w:type="auto"/>
            <w:tcBorders>
              <w:top w:val="nil"/>
              <w:left w:val="nil"/>
              <w:bottom w:val="nil"/>
              <w:right w:val="nil"/>
            </w:tcBorders>
            <w:shd w:val="clear" w:color="auto" w:fill="auto"/>
            <w:noWrap/>
            <w:vAlign w:val="center"/>
            <w:hideMark/>
          </w:tcPr>
          <w:p w14:paraId="52E74BD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0E55B7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9197298</w:t>
            </w:r>
          </w:p>
        </w:tc>
        <w:tc>
          <w:tcPr>
            <w:tcW w:w="0" w:type="auto"/>
            <w:tcBorders>
              <w:top w:val="nil"/>
              <w:left w:val="nil"/>
              <w:bottom w:val="nil"/>
              <w:right w:val="nil"/>
            </w:tcBorders>
            <w:shd w:val="clear" w:color="auto" w:fill="auto"/>
            <w:noWrap/>
            <w:vAlign w:val="center"/>
            <w:hideMark/>
          </w:tcPr>
          <w:p w14:paraId="095FF5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14DF7B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72634E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0.194</w:t>
            </w:r>
          </w:p>
        </w:tc>
        <w:tc>
          <w:tcPr>
            <w:tcW w:w="0" w:type="auto"/>
            <w:tcBorders>
              <w:top w:val="nil"/>
              <w:left w:val="nil"/>
              <w:bottom w:val="nil"/>
              <w:right w:val="nil"/>
            </w:tcBorders>
            <w:shd w:val="clear" w:color="auto" w:fill="auto"/>
            <w:noWrap/>
            <w:vAlign w:val="center"/>
            <w:hideMark/>
          </w:tcPr>
          <w:p w14:paraId="3FC8459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0.849</w:t>
            </w:r>
          </w:p>
        </w:tc>
        <w:tc>
          <w:tcPr>
            <w:tcW w:w="0" w:type="auto"/>
            <w:tcBorders>
              <w:top w:val="nil"/>
              <w:left w:val="nil"/>
              <w:bottom w:val="nil"/>
              <w:right w:val="nil"/>
            </w:tcBorders>
            <w:shd w:val="clear" w:color="auto" w:fill="auto"/>
            <w:noWrap/>
            <w:vAlign w:val="center"/>
            <w:hideMark/>
          </w:tcPr>
          <w:p w14:paraId="0122196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0.172</w:t>
            </w:r>
          </w:p>
        </w:tc>
        <w:tc>
          <w:tcPr>
            <w:tcW w:w="1571" w:type="dxa"/>
            <w:tcBorders>
              <w:top w:val="nil"/>
              <w:left w:val="nil"/>
              <w:bottom w:val="nil"/>
              <w:right w:val="nil"/>
            </w:tcBorders>
            <w:vAlign w:val="bottom"/>
          </w:tcPr>
          <w:p w14:paraId="14366290"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[0.49, 1.165]</w:t>
            </w:r>
          </w:p>
        </w:tc>
        <w:tc>
          <w:tcPr>
            <w:tcW w:w="1377" w:type="dxa"/>
            <w:tcBorders>
              <w:top w:val="nil"/>
              <w:left w:val="nil"/>
              <w:bottom w:val="nil"/>
              <w:right w:val="nil"/>
            </w:tcBorders>
            <w:shd w:val="clear" w:color="auto" w:fill="auto"/>
            <w:noWrap/>
            <w:vAlign w:val="center"/>
            <w:hideMark/>
          </w:tcPr>
          <w:p w14:paraId="056FDA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7.58</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6B6D6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8933F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rs61446477</w:t>
            </w:r>
          </w:p>
        </w:tc>
        <w:tc>
          <w:tcPr>
            <w:tcW w:w="0" w:type="auto"/>
            <w:tcBorders>
              <w:top w:val="nil"/>
              <w:left w:val="nil"/>
              <w:bottom w:val="nil"/>
              <w:right w:val="nil"/>
            </w:tcBorders>
            <w:shd w:val="clear" w:color="auto" w:fill="auto"/>
            <w:noWrap/>
            <w:vAlign w:val="center"/>
            <w:hideMark/>
          </w:tcPr>
          <w:p w14:paraId="43F5EE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D2B8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94964689</w:t>
            </w:r>
          </w:p>
        </w:tc>
        <w:tc>
          <w:tcPr>
            <w:tcW w:w="0" w:type="auto"/>
            <w:tcBorders>
              <w:top w:val="nil"/>
              <w:left w:val="nil"/>
              <w:bottom w:val="nil"/>
              <w:right w:val="nil"/>
            </w:tcBorders>
            <w:shd w:val="clear" w:color="auto" w:fill="auto"/>
            <w:noWrap/>
            <w:vAlign w:val="center"/>
            <w:hideMark/>
          </w:tcPr>
          <w:p w14:paraId="4AF5E83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56DAA2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C9ED99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150EC93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734A9F91"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10D8744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 0.887]</w:t>
            </w:r>
          </w:p>
        </w:tc>
        <w:tc>
          <w:tcPr>
            <w:tcW w:w="1377" w:type="dxa"/>
            <w:tcBorders>
              <w:top w:val="nil"/>
              <w:left w:val="nil"/>
              <w:bottom w:val="nil"/>
              <w:right w:val="nil"/>
            </w:tcBorders>
            <w:shd w:val="clear" w:color="auto" w:fill="auto"/>
            <w:noWrap/>
            <w:vAlign w:val="center"/>
            <w:hideMark/>
          </w:tcPr>
          <w:p w14:paraId="5AF2030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7.73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0EF094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150C8E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rs72720589</w:t>
            </w:r>
          </w:p>
        </w:tc>
        <w:tc>
          <w:tcPr>
            <w:tcW w:w="0" w:type="auto"/>
            <w:tcBorders>
              <w:top w:val="nil"/>
              <w:left w:val="nil"/>
              <w:bottom w:val="nil"/>
              <w:right w:val="nil"/>
            </w:tcBorders>
            <w:shd w:val="clear" w:color="auto" w:fill="auto"/>
            <w:noWrap/>
            <w:vAlign w:val="center"/>
            <w:hideMark/>
          </w:tcPr>
          <w:p w14:paraId="73393B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75A71DA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137333269</w:t>
            </w:r>
          </w:p>
        </w:tc>
        <w:tc>
          <w:tcPr>
            <w:tcW w:w="0" w:type="auto"/>
            <w:tcBorders>
              <w:top w:val="nil"/>
              <w:left w:val="nil"/>
              <w:bottom w:val="nil"/>
              <w:right w:val="nil"/>
            </w:tcBorders>
            <w:shd w:val="clear" w:color="auto" w:fill="auto"/>
            <w:noWrap/>
            <w:vAlign w:val="center"/>
            <w:hideMark/>
          </w:tcPr>
          <w:p w14:paraId="2729526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74C19C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D86D77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7905C6B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2.233</w:t>
            </w:r>
          </w:p>
        </w:tc>
        <w:tc>
          <w:tcPr>
            <w:tcW w:w="0" w:type="auto"/>
            <w:tcBorders>
              <w:top w:val="nil"/>
              <w:left w:val="nil"/>
              <w:bottom w:val="nil"/>
              <w:right w:val="nil"/>
            </w:tcBorders>
            <w:shd w:val="clear" w:color="auto" w:fill="auto"/>
            <w:noWrap/>
            <w:vAlign w:val="center"/>
            <w:hideMark/>
          </w:tcPr>
          <w:p w14:paraId="6DA5B21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0.452</w:t>
            </w:r>
          </w:p>
        </w:tc>
        <w:tc>
          <w:tcPr>
            <w:tcW w:w="1571" w:type="dxa"/>
            <w:tcBorders>
              <w:top w:val="nil"/>
              <w:left w:val="nil"/>
              <w:bottom w:val="nil"/>
              <w:right w:val="nil"/>
            </w:tcBorders>
            <w:vAlign w:val="bottom"/>
          </w:tcPr>
          <w:p w14:paraId="08AF467A"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[1.326, 3.105]</w:t>
            </w:r>
          </w:p>
        </w:tc>
        <w:tc>
          <w:tcPr>
            <w:tcW w:w="1377" w:type="dxa"/>
            <w:tcBorders>
              <w:top w:val="nil"/>
              <w:left w:val="nil"/>
              <w:bottom w:val="nil"/>
              <w:right w:val="nil"/>
            </w:tcBorders>
            <w:shd w:val="clear" w:color="auto" w:fill="auto"/>
            <w:noWrap/>
            <w:vAlign w:val="center"/>
            <w:hideMark/>
          </w:tcPr>
          <w:p w14:paraId="472F697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1CDE63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4492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rs7978950</w:t>
            </w:r>
          </w:p>
        </w:tc>
        <w:tc>
          <w:tcPr>
            <w:tcW w:w="0" w:type="auto"/>
            <w:tcBorders>
              <w:top w:val="nil"/>
              <w:left w:val="nil"/>
              <w:bottom w:val="nil"/>
              <w:right w:val="nil"/>
            </w:tcBorders>
            <w:shd w:val="clear" w:color="auto" w:fill="auto"/>
            <w:noWrap/>
            <w:vAlign w:val="center"/>
            <w:hideMark/>
          </w:tcPr>
          <w:p w14:paraId="7AB46BC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7697704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47361547</w:t>
            </w:r>
          </w:p>
        </w:tc>
        <w:tc>
          <w:tcPr>
            <w:tcW w:w="0" w:type="auto"/>
            <w:tcBorders>
              <w:top w:val="nil"/>
              <w:left w:val="nil"/>
              <w:bottom w:val="nil"/>
              <w:right w:val="nil"/>
            </w:tcBorders>
            <w:shd w:val="clear" w:color="auto" w:fill="auto"/>
            <w:noWrap/>
            <w:vAlign w:val="center"/>
            <w:hideMark/>
          </w:tcPr>
          <w:p w14:paraId="2ABC576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671AF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26CA47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0.412</w:t>
            </w:r>
          </w:p>
        </w:tc>
        <w:tc>
          <w:tcPr>
            <w:tcW w:w="0" w:type="auto"/>
            <w:tcBorders>
              <w:top w:val="nil"/>
              <w:left w:val="nil"/>
              <w:bottom w:val="nil"/>
              <w:right w:val="nil"/>
            </w:tcBorders>
            <w:shd w:val="clear" w:color="auto" w:fill="auto"/>
            <w:noWrap/>
            <w:vAlign w:val="center"/>
            <w:hideMark/>
          </w:tcPr>
          <w:p w14:paraId="3CED1F73"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0.611</w:t>
            </w:r>
          </w:p>
        </w:tc>
        <w:tc>
          <w:tcPr>
            <w:tcW w:w="0" w:type="auto"/>
            <w:tcBorders>
              <w:top w:val="nil"/>
              <w:left w:val="nil"/>
              <w:bottom w:val="nil"/>
              <w:right w:val="nil"/>
            </w:tcBorders>
            <w:shd w:val="clear" w:color="auto" w:fill="auto"/>
            <w:noWrap/>
            <w:vAlign w:val="center"/>
            <w:hideMark/>
          </w:tcPr>
          <w:p w14:paraId="6FDC528B"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7257A18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[0.382, 0.858]</w:t>
            </w:r>
          </w:p>
        </w:tc>
        <w:tc>
          <w:tcPr>
            <w:tcW w:w="1377" w:type="dxa"/>
            <w:tcBorders>
              <w:top w:val="nil"/>
              <w:left w:val="nil"/>
              <w:bottom w:val="nil"/>
              <w:right w:val="nil"/>
            </w:tcBorders>
            <w:shd w:val="clear" w:color="auto" w:fill="auto"/>
            <w:noWrap/>
            <w:vAlign w:val="center"/>
            <w:hideMark/>
          </w:tcPr>
          <w:p w14:paraId="26DD45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7.92</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BBFB9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055E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rs2176276</w:t>
            </w:r>
          </w:p>
        </w:tc>
        <w:tc>
          <w:tcPr>
            <w:tcW w:w="0" w:type="auto"/>
            <w:tcBorders>
              <w:top w:val="nil"/>
              <w:left w:val="nil"/>
              <w:bottom w:val="nil"/>
              <w:right w:val="nil"/>
            </w:tcBorders>
            <w:shd w:val="clear" w:color="auto" w:fill="auto"/>
            <w:noWrap/>
            <w:vAlign w:val="center"/>
            <w:hideMark/>
          </w:tcPr>
          <w:p w14:paraId="200995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2ACA6A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94989440</w:t>
            </w:r>
          </w:p>
        </w:tc>
        <w:tc>
          <w:tcPr>
            <w:tcW w:w="0" w:type="auto"/>
            <w:tcBorders>
              <w:top w:val="nil"/>
              <w:left w:val="nil"/>
              <w:bottom w:val="nil"/>
              <w:right w:val="nil"/>
            </w:tcBorders>
            <w:shd w:val="clear" w:color="auto" w:fill="auto"/>
            <w:noWrap/>
            <w:vAlign w:val="center"/>
            <w:hideMark/>
          </w:tcPr>
          <w:p w14:paraId="326D97D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1681D3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236246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1F06D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0.613</w:t>
            </w:r>
          </w:p>
        </w:tc>
        <w:tc>
          <w:tcPr>
            <w:tcW w:w="0" w:type="auto"/>
            <w:tcBorders>
              <w:top w:val="nil"/>
              <w:left w:val="nil"/>
              <w:bottom w:val="nil"/>
              <w:right w:val="nil"/>
            </w:tcBorders>
            <w:shd w:val="clear" w:color="auto" w:fill="auto"/>
            <w:noWrap/>
            <w:vAlign w:val="center"/>
            <w:hideMark/>
          </w:tcPr>
          <w:p w14:paraId="2B5733C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4B69AAC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[0.389, 0.856]</w:t>
            </w:r>
          </w:p>
        </w:tc>
        <w:tc>
          <w:tcPr>
            <w:tcW w:w="1377" w:type="dxa"/>
            <w:tcBorders>
              <w:top w:val="nil"/>
              <w:left w:val="nil"/>
              <w:bottom w:val="nil"/>
              <w:right w:val="nil"/>
            </w:tcBorders>
            <w:shd w:val="clear" w:color="auto" w:fill="auto"/>
            <w:noWrap/>
            <w:vAlign w:val="center"/>
            <w:hideMark/>
          </w:tcPr>
          <w:p w14:paraId="2FC8DC6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8.13</w:t>
            </w:r>
            <w:r w:rsidRPr="00700848">
              <w:rPr>
                <w:iCs/>
                <w:color w:val="auto"/>
                <w:sz w:val="18"/>
                <w:szCs w:val="18"/>
              </w:rPr>
              <w:t xml:space="preserve"> x 10</w:t>
            </w:r>
            <w:r w:rsidRPr="00700848">
              <w:rPr>
                <w:iCs/>
                <w:color w:val="auto"/>
                <w:sz w:val="18"/>
                <w:szCs w:val="18"/>
                <w:vertAlign w:val="superscript"/>
              </w:rPr>
              <w:t>-7</w:t>
            </w:r>
          </w:p>
        </w:tc>
      </w:tr>
      <w:tr w:rsidR="00514D0D" w:rsidRPr="00700848" w14:paraId="3AAF154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1AE9A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rs1359665</w:t>
            </w:r>
          </w:p>
        </w:tc>
        <w:tc>
          <w:tcPr>
            <w:tcW w:w="0" w:type="auto"/>
            <w:tcBorders>
              <w:top w:val="nil"/>
              <w:left w:val="nil"/>
              <w:bottom w:val="nil"/>
              <w:right w:val="nil"/>
            </w:tcBorders>
            <w:shd w:val="clear" w:color="auto" w:fill="auto"/>
            <w:noWrap/>
            <w:vAlign w:val="center"/>
            <w:hideMark/>
          </w:tcPr>
          <w:p w14:paraId="725F97E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585299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48097289</w:t>
            </w:r>
          </w:p>
        </w:tc>
        <w:tc>
          <w:tcPr>
            <w:tcW w:w="0" w:type="auto"/>
            <w:tcBorders>
              <w:top w:val="nil"/>
              <w:left w:val="nil"/>
              <w:bottom w:val="nil"/>
              <w:right w:val="nil"/>
            </w:tcBorders>
            <w:shd w:val="clear" w:color="auto" w:fill="auto"/>
            <w:noWrap/>
            <w:vAlign w:val="center"/>
            <w:hideMark/>
          </w:tcPr>
          <w:p w14:paraId="73E18D9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2F023CE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3E6B8B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45482B2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0.642</w:t>
            </w:r>
          </w:p>
        </w:tc>
        <w:tc>
          <w:tcPr>
            <w:tcW w:w="0" w:type="auto"/>
            <w:tcBorders>
              <w:top w:val="nil"/>
              <w:left w:val="nil"/>
              <w:bottom w:val="nil"/>
              <w:right w:val="nil"/>
            </w:tcBorders>
            <w:shd w:val="clear" w:color="auto" w:fill="auto"/>
            <w:noWrap/>
            <w:vAlign w:val="center"/>
            <w:hideMark/>
          </w:tcPr>
          <w:p w14:paraId="7CAD451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0.130</w:t>
            </w:r>
          </w:p>
        </w:tc>
        <w:tc>
          <w:tcPr>
            <w:tcW w:w="1571" w:type="dxa"/>
            <w:tcBorders>
              <w:top w:val="nil"/>
              <w:left w:val="nil"/>
              <w:bottom w:val="nil"/>
              <w:right w:val="nil"/>
            </w:tcBorders>
            <w:vAlign w:val="bottom"/>
          </w:tcPr>
          <w:p w14:paraId="1E41A60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[0.384, 0.887]</w:t>
            </w:r>
          </w:p>
        </w:tc>
        <w:tc>
          <w:tcPr>
            <w:tcW w:w="1377" w:type="dxa"/>
            <w:tcBorders>
              <w:top w:val="nil"/>
              <w:left w:val="nil"/>
              <w:bottom w:val="nil"/>
              <w:right w:val="nil"/>
            </w:tcBorders>
            <w:shd w:val="clear" w:color="auto" w:fill="auto"/>
            <w:noWrap/>
            <w:vAlign w:val="center"/>
            <w:hideMark/>
          </w:tcPr>
          <w:p w14:paraId="578C413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8.16</w:t>
            </w:r>
            <w:r w:rsidRPr="00700848">
              <w:rPr>
                <w:iCs/>
                <w:color w:val="auto"/>
                <w:sz w:val="18"/>
                <w:szCs w:val="18"/>
              </w:rPr>
              <w:t xml:space="preserve"> x 10</w:t>
            </w:r>
            <w:r w:rsidRPr="00700848">
              <w:rPr>
                <w:iCs/>
                <w:color w:val="auto"/>
                <w:sz w:val="18"/>
                <w:szCs w:val="18"/>
                <w:vertAlign w:val="superscript"/>
              </w:rPr>
              <w:t>-7</w:t>
            </w:r>
          </w:p>
        </w:tc>
      </w:tr>
      <w:tr w:rsidR="00514D0D" w:rsidRPr="00700848" w14:paraId="40EC7B5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9CF278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rs4849593</w:t>
            </w:r>
          </w:p>
        </w:tc>
        <w:tc>
          <w:tcPr>
            <w:tcW w:w="0" w:type="auto"/>
            <w:tcBorders>
              <w:top w:val="nil"/>
              <w:left w:val="nil"/>
              <w:bottom w:val="nil"/>
              <w:right w:val="nil"/>
            </w:tcBorders>
            <w:shd w:val="clear" w:color="auto" w:fill="auto"/>
            <w:noWrap/>
            <w:vAlign w:val="center"/>
            <w:hideMark/>
          </w:tcPr>
          <w:p w14:paraId="4B2BE90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6E9808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118369787</w:t>
            </w:r>
          </w:p>
        </w:tc>
        <w:tc>
          <w:tcPr>
            <w:tcW w:w="0" w:type="auto"/>
            <w:tcBorders>
              <w:top w:val="nil"/>
              <w:left w:val="nil"/>
              <w:bottom w:val="nil"/>
              <w:right w:val="nil"/>
            </w:tcBorders>
            <w:shd w:val="clear" w:color="auto" w:fill="auto"/>
            <w:noWrap/>
            <w:vAlign w:val="center"/>
            <w:hideMark/>
          </w:tcPr>
          <w:p w14:paraId="5991280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0B9F02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83F1747"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0.407</w:t>
            </w:r>
          </w:p>
        </w:tc>
        <w:tc>
          <w:tcPr>
            <w:tcW w:w="0" w:type="auto"/>
            <w:tcBorders>
              <w:top w:val="nil"/>
              <w:left w:val="nil"/>
              <w:bottom w:val="nil"/>
              <w:right w:val="nil"/>
            </w:tcBorders>
            <w:shd w:val="clear" w:color="auto" w:fill="auto"/>
            <w:noWrap/>
            <w:vAlign w:val="center"/>
            <w:hideMark/>
          </w:tcPr>
          <w:p w14:paraId="576CFC72"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0.652</w:t>
            </w:r>
          </w:p>
        </w:tc>
        <w:tc>
          <w:tcPr>
            <w:tcW w:w="0" w:type="auto"/>
            <w:tcBorders>
              <w:top w:val="nil"/>
              <w:left w:val="nil"/>
              <w:bottom w:val="nil"/>
              <w:right w:val="nil"/>
            </w:tcBorders>
            <w:shd w:val="clear" w:color="auto" w:fill="auto"/>
            <w:noWrap/>
            <w:vAlign w:val="center"/>
            <w:hideMark/>
          </w:tcPr>
          <w:p w14:paraId="0B1D92B6"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1571" w:type="dxa"/>
            <w:tcBorders>
              <w:top w:val="nil"/>
              <w:left w:val="nil"/>
              <w:bottom w:val="nil"/>
              <w:right w:val="nil"/>
            </w:tcBorders>
            <w:vAlign w:val="bottom"/>
          </w:tcPr>
          <w:p w14:paraId="0891F5CF"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[0.404, 0.917]</w:t>
            </w:r>
          </w:p>
        </w:tc>
        <w:tc>
          <w:tcPr>
            <w:tcW w:w="1377" w:type="dxa"/>
            <w:tcBorders>
              <w:top w:val="nil"/>
              <w:left w:val="nil"/>
              <w:bottom w:val="nil"/>
              <w:right w:val="nil"/>
            </w:tcBorders>
            <w:shd w:val="clear" w:color="auto" w:fill="auto"/>
            <w:noWrap/>
            <w:vAlign w:val="center"/>
            <w:hideMark/>
          </w:tcPr>
          <w:p w14:paraId="628FC7AF"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8.20</w:t>
            </w:r>
            <w:r w:rsidRPr="00700848">
              <w:rPr>
                <w:iCs/>
                <w:color w:val="auto"/>
                <w:sz w:val="18"/>
                <w:szCs w:val="18"/>
              </w:rPr>
              <w:t xml:space="preserve"> x 10</w:t>
            </w:r>
            <w:r w:rsidRPr="00700848">
              <w:rPr>
                <w:iCs/>
                <w:color w:val="auto"/>
                <w:sz w:val="18"/>
                <w:szCs w:val="18"/>
                <w:vertAlign w:val="superscript"/>
              </w:rPr>
              <w:t>-7</w:t>
            </w:r>
          </w:p>
        </w:tc>
      </w:tr>
      <w:tr w:rsidR="00514D0D" w:rsidRPr="00700848" w14:paraId="7CCF3D0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B44684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rs72618501</w:t>
            </w:r>
          </w:p>
        </w:tc>
        <w:tc>
          <w:tcPr>
            <w:tcW w:w="0" w:type="auto"/>
            <w:tcBorders>
              <w:top w:val="nil"/>
              <w:left w:val="nil"/>
              <w:bottom w:val="nil"/>
              <w:right w:val="nil"/>
            </w:tcBorders>
            <w:shd w:val="clear" w:color="auto" w:fill="auto"/>
            <w:noWrap/>
            <w:vAlign w:val="center"/>
            <w:hideMark/>
          </w:tcPr>
          <w:p w14:paraId="1A6099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6FCD1F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94974822</w:t>
            </w:r>
          </w:p>
        </w:tc>
        <w:tc>
          <w:tcPr>
            <w:tcW w:w="0" w:type="auto"/>
            <w:tcBorders>
              <w:top w:val="nil"/>
              <w:left w:val="nil"/>
              <w:bottom w:val="nil"/>
              <w:right w:val="nil"/>
            </w:tcBorders>
            <w:shd w:val="clear" w:color="auto" w:fill="auto"/>
            <w:noWrap/>
            <w:vAlign w:val="center"/>
            <w:hideMark/>
          </w:tcPr>
          <w:p w14:paraId="2C0EC5A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DC217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9FA1C3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7B195E6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1748130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430FAE04"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[0.398, 0.881]</w:t>
            </w:r>
          </w:p>
        </w:tc>
        <w:tc>
          <w:tcPr>
            <w:tcW w:w="1377" w:type="dxa"/>
            <w:tcBorders>
              <w:top w:val="nil"/>
              <w:left w:val="nil"/>
              <w:bottom w:val="nil"/>
              <w:right w:val="nil"/>
            </w:tcBorders>
            <w:shd w:val="clear" w:color="auto" w:fill="auto"/>
            <w:noWrap/>
            <w:vAlign w:val="center"/>
            <w:hideMark/>
          </w:tcPr>
          <w:p w14:paraId="4B93B68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8.66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3BDAA0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5650E6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rs61768270</w:t>
            </w:r>
          </w:p>
        </w:tc>
        <w:tc>
          <w:tcPr>
            <w:tcW w:w="0" w:type="auto"/>
            <w:tcBorders>
              <w:top w:val="nil"/>
              <w:left w:val="nil"/>
              <w:bottom w:val="nil"/>
              <w:right w:val="nil"/>
            </w:tcBorders>
            <w:shd w:val="clear" w:color="auto" w:fill="auto"/>
            <w:noWrap/>
            <w:vAlign w:val="center"/>
            <w:hideMark/>
          </w:tcPr>
          <w:p w14:paraId="00E696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291959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44498974</w:t>
            </w:r>
          </w:p>
        </w:tc>
        <w:tc>
          <w:tcPr>
            <w:tcW w:w="0" w:type="auto"/>
            <w:tcBorders>
              <w:top w:val="nil"/>
              <w:left w:val="nil"/>
              <w:bottom w:val="nil"/>
              <w:right w:val="nil"/>
            </w:tcBorders>
            <w:shd w:val="clear" w:color="auto" w:fill="auto"/>
            <w:noWrap/>
            <w:vAlign w:val="center"/>
            <w:hideMark/>
          </w:tcPr>
          <w:p w14:paraId="4C9DD9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EB407D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B9CAFCC"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0510FAE8"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1.788</w:t>
            </w:r>
          </w:p>
        </w:tc>
        <w:tc>
          <w:tcPr>
            <w:tcW w:w="0" w:type="auto"/>
            <w:tcBorders>
              <w:top w:val="nil"/>
              <w:left w:val="nil"/>
              <w:bottom w:val="nil"/>
              <w:right w:val="nil"/>
            </w:tcBorders>
            <w:shd w:val="clear" w:color="auto" w:fill="auto"/>
            <w:noWrap/>
            <w:vAlign w:val="center"/>
            <w:hideMark/>
          </w:tcPr>
          <w:p w14:paraId="777648EE"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0.364</w:t>
            </w:r>
          </w:p>
        </w:tc>
        <w:tc>
          <w:tcPr>
            <w:tcW w:w="1571" w:type="dxa"/>
            <w:tcBorders>
              <w:top w:val="nil"/>
              <w:left w:val="nil"/>
              <w:bottom w:val="nil"/>
              <w:right w:val="nil"/>
            </w:tcBorders>
            <w:vAlign w:val="bottom"/>
          </w:tcPr>
          <w:p w14:paraId="0FD8CA93"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[1.134, 2.481]</w:t>
            </w:r>
          </w:p>
        </w:tc>
        <w:tc>
          <w:tcPr>
            <w:tcW w:w="1377" w:type="dxa"/>
            <w:tcBorders>
              <w:top w:val="nil"/>
              <w:left w:val="nil"/>
              <w:bottom w:val="nil"/>
              <w:right w:val="nil"/>
            </w:tcBorders>
            <w:shd w:val="clear" w:color="auto" w:fill="auto"/>
            <w:noWrap/>
            <w:vAlign w:val="center"/>
            <w:hideMark/>
          </w:tcPr>
          <w:p w14:paraId="0AE0237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8.88</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92A4B6" w14:textId="77777777" w:rsidTr="00514D0D">
        <w:trPr>
          <w:trHeight w:val="271"/>
          <w:jc w:val="center"/>
        </w:trPr>
        <w:tc>
          <w:tcPr>
            <w:tcW w:w="0" w:type="auto"/>
            <w:tcBorders>
              <w:top w:val="nil"/>
              <w:left w:val="nil"/>
              <w:right w:val="nil"/>
            </w:tcBorders>
            <w:shd w:val="clear" w:color="auto" w:fill="auto"/>
            <w:noWrap/>
            <w:vAlign w:val="center"/>
            <w:hideMark/>
          </w:tcPr>
          <w:p w14:paraId="2E30BCE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rs1861305</w:t>
            </w:r>
          </w:p>
        </w:tc>
        <w:tc>
          <w:tcPr>
            <w:tcW w:w="0" w:type="auto"/>
            <w:tcBorders>
              <w:top w:val="nil"/>
              <w:left w:val="nil"/>
              <w:right w:val="nil"/>
            </w:tcBorders>
            <w:shd w:val="clear" w:color="auto" w:fill="auto"/>
            <w:noWrap/>
            <w:vAlign w:val="center"/>
            <w:hideMark/>
          </w:tcPr>
          <w:p w14:paraId="1ECC25D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right w:val="nil"/>
            </w:tcBorders>
            <w:shd w:val="clear" w:color="auto" w:fill="auto"/>
            <w:noWrap/>
            <w:vAlign w:val="center"/>
            <w:hideMark/>
          </w:tcPr>
          <w:p w14:paraId="18D471D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40950582</w:t>
            </w:r>
          </w:p>
        </w:tc>
        <w:tc>
          <w:tcPr>
            <w:tcW w:w="0" w:type="auto"/>
            <w:tcBorders>
              <w:top w:val="nil"/>
              <w:left w:val="nil"/>
              <w:right w:val="nil"/>
            </w:tcBorders>
            <w:shd w:val="clear" w:color="auto" w:fill="auto"/>
            <w:noWrap/>
            <w:vAlign w:val="center"/>
            <w:hideMark/>
          </w:tcPr>
          <w:p w14:paraId="2920ED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6F33B7C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2E1F6C19"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0.468</w:t>
            </w:r>
          </w:p>
        </w:tc>
        <w:tc>
          <w:tcPr>
            <w:tcW w:w="0" w:type="auto"/>
            <w:tcBorders>
              <w:top w:val="nil"/>
              <w:left w:val="nil"/>
              <w:right w:val="nil"/>
            </w:tcBorders>
            <w:shd w:val="clear" w:color="auto" w:fill="auto"/>
            <w:noWrap/>
            <w:vAlign w:val="center"/>
            <w:hideMark/>
          </w:tcPr>
          <w:p w14:paraId="0682C42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0.589</w:t>
            </w:r>
          </w:p>
        </w:tc>
        <w:tc>
          <w:tcPr>
            <w:tcW w:w="0" w:type="auto"/>
            <w:tcBorders>
              <w:top w:val="nil"/>
              <w:left w:val="nil"/>
              <w:right w:val="nil"/>
            </w:tcBorders>
            <w:shd w:val="clear" w:color="auto" w:fill="auto"/>
            <w:noWrap/>
            <w:vAlign w:val="center"/>
            <w:hideMark/>
          </w:tcPr>
          <w:p w14:paraId="61AB506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right w:val="nil"/>
            </w:tcBorders>
            <w:vAlign w:val="bottom"/>
          </w:tcPr>
          <w:p w14:paraId="04374EAB"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[0.356, 0.819]</w:t>
            </w:r>
          </w:p>
        </w:tc>
        <w:tc>
          <w:tcPr>
            <w:tcW w:w="1377" w:type="dxa"/>
            <w:tcBorders>
              <w:top w:val="nil"/>
              <w:left w:val="nil"/>
              <w:right w:val="nil"/>
            </w:tcBorders>
            <w:shd w:val="clear" w:color="auto" w:fill="auto"/>
            <w:noWrap/>
            <w:vAlign w:val="center"/>
            <w:hideMark/>
          </w:tcPr>
          <w:p w14:paraId="58D196CA"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8.96</w:t>
            </w:r>
            <w:r w:rsidRPr="00700848">
              <w:rPr>
                <w:iCs/>
                <w:color w:val="auto"/>
                <w:sz w:val="18"/>
                <w:szCs w:val="18"/>
              </w:rPr>
              <w:t xml:space="preserve"> x 10</w:t>
            </w:r>
            <w:r w:rsidRPr="00700848">
              <w:rPr>
                <w:iCs/>
                <w:color w:val="auto"/>
                <w:sz w:val="18"/>
                <w:szCs w:val="18"/>
                <w:vertAlign w:val="superscript"/>
              </w:rPr>
              <w:t>-7</w:t>
            </w:r>
          </w:p>
        </w:tc>
      </w:tr>
      <w:tr w:rsidR="00514D0D" w:rsidRPr="00700848" w14:paraId="29699445" w14:textId="77777777" w:rsidTr="00514D0D">
        <w:trPr>
          <w:trHeight w:val="271"/>
          <w:jc w:val="center"/>
        </w:trPr>
        <w:tc>
          <w:tcPr>
            <w:tcW w:w="0" w:type="auto"/>
            <w:tcBorders>
              <w:top w:val="nil"/>
              <w:left w:val="nil"/>
              <w:bottom w:val="single" w:sz="4" w:space="0" w:color="auto"/>
              <w:right w:val="nil"/>
            </w:tcBorders>
            <w:shd w:val="clear" w:color="auto" w:fill="auto"/>
            <w:noWrap/>
            <w:vAlign w:val="center"/>
            <w:hideMark/>
          </w:tcPr>
          <w:p w14:paraId="43C5D87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rs4367173</w:t>
            </w:r>
          </w:p>
        </w:tc>
        <w:tc>
          <w:tcPr>
            <w:tcW w:w="0" w:type="auto"/>
            <w:tcBorders>
              <w:top w:val="nil"/>
              <w:left w:val="nil"/>
              <w:bottom w:val="single" w:sz="4" w:space="0" w:color="auto"/>
              <w:right w:val="nil"/>
            </w:tcBorders>
            <w:shd w:val="clear" w:color="auto" w:fill="auto"/>
            <w:noWrap/>
            <w:vAlign w:val="center"/>
            <w:hideMark/>
          </w:tcPr>
          <w:p w14:paraId="180D70D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single" w:sz="4" w:space="0" w:color="auto"/>
              <w:right w:val="nil"/>
            </w:tcBorders>
            <w:shd w:val="clear" w:color="auto" w:fill="auto"/>
            <w:noWrap/>
            <w:vAlign w:val="center"/>
            <w:hideMark/>
          </w:tcPr>
          <w:p w14:paraId="56AEE9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7383470</w:t>
            </w:r>
          </w:p>
        </w:tc>
        <w:tc>
          <w:tcPr>
            <w:tcW w:w="0" w:type="auto"/>
            <w:tcBorders>
              <w:top w:val="nil"/>
              <w:left w:val="nil"/>
              <w:bottom w:val="single" w:sz="4" w:space="0" w:color="auto"/>
              <w:right w:val="nil"/>
            </w:tcBorders>
            <w:shd w:val="clear" w:color="auto" w:fill="auto"/>
            <w:noWrap/>
            <w:vAlign w:val="center"/>
            <w:hideMark/>
          </w:tcPr>
          <w:p w14:paraId="0F498DE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single" w:sz="4" w:space="0" w:color="auto"/>
              <w:right w:val="nil"/>
            </w:tcBorders>
            <w:shd w:val="clear" w:color="auto" w:fill="auto"/>
            <w:noWrap/>
            <w:vAlign w:val="center"/>
            <w:hideMark/>
          </w:tcPr>
          <w:p w14:paraId="13D621D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single" w:sz="4" w:space="0" w:color="auto"/>
              <w:right w:val="nil"/>
            </w:tcBorders>
            <w:shd w:val="clear" w:color="auto" w:fill="auto"/>
            <w:noWrap/>
            <w:vAlign w:val="center"/>
            <w:hideMark/>
          </w:tcPr>
          <w:p w14:paraId="18DC7100"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0.195</w:t>
            </w:r>
          </w:p>
        </w:tc>
        <w:tc>
          <w:tcPr>
            <w:tcW w:w="0" w:type="auto"/>
            <w:tcBorders>
              <w:top w:val="nil"/>
              <w:left w:val="nil"/>
              <w:bottom w:val="single" w:sz="4" w:space="0" w:color="auto"/>
              <w:right w:val="nil"/>
            </w:tcBorders>
            <w:shd w:val="clear" w:color="auto" w:fill="auto"/>
            <w:noWrap/>
            <w:vAlign w:val="center"/>
            <w:hideMark/>
          </w:tcPr>
          <w:p w14:paraId="5BE7BC34"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-0.664</w:t>
            </w:r>
          </w:p>
        </w:tc>
        <w:tc>
          <w:tcPr>
            <w:tcW w:w="0" w:type="auto"/>
            <w:tcBorders>
              <w:top w:val="nil"/>
              <w:left w:val="nil"/>
              <w:bottom w:val="single" w:sz="4" w:space="0" w:color="auto"/>
              <w:right w:val="nil"/>
            </w:tcBorders>
            <w:shd w:val="clear" w:color="auto" w:fill="auto"/>
            <w:noWrap/>
            <w:vAlign w:val="center"/>
            <w:hideMark/>
          </w:tcPr>
          <w:p w14:paraId="642C015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0.136</w:t>
            </w:r>
          </w:p>
        </w:tc>
        <w:tc>
          <w:tcPr>
            <w:tcW w:w="1571" w:type="dxa"/>
            <w:tcBorders>
              <w:top w:val="nil"/>
              <w:left w:val="nil"/>
              <w:bottom w:val="single" w:sz="4" w:space="0" w:color="auto"/>
              <w:right w:val="nil"/>
            </w:tcBorders>
            <w:vAlign w:val="bottom"/>
          </w:tcPr>
          <w:p w14:paraId="073D2AE6" w14:textId="77777777" w:rsidR="00514D0D" w:rsidRPr="00514D0D" w:rsidRDefault="00514D0D" w:rsidP="00F521F9">
            <w:pPr>
              <w:spacing w:line="360" w:lineRule="auto"/>
              <w:jc w:val="center"/>
              <w:rPr>
                <w:i/>
                <w:color w:val="auto"/>
                <w:sz w:val="18"/>
                <w:szCs w:val="18"/>
              </w:rPr>
            </w:pPr>
            <w:r w:rsidRPr="00514D0D">
              <w:rPr>
                <w:rFonts w:eastAsia="Times New Roman"/>
                <w:i/>
                <w:sz w:val="18"/>
                <w:szCs w:val="18"/>
              </w:rPr>
              <w:t>[-0.92, -0.4]</w:t>
            </w:r>
          </w:p>
        </w:tc>
        <w:tc>
          <w:tcPr>
            <w:tcW w:w="1377" w:type="dxa"/>
            <w:tcBorders>
              <w:top w:val="nil"/>
              <w:left w:val="nil"/>
              <w:bottom w:val="single" w:sz="4" w:space="0" w:color="auto"/>
              <w:right w:val="nil"/>
            </w:tcBorders>
            <w:shd w:val="clear" w:color="auto" w:fill="auto"/>
            <w:noWrap/>
            <w:vAlign w:val="center"/>
            <w:hideMark/>
          </w:tcPr>
          <w:p w14:paraId="50A3726D" w14:textId="77777777" w:rsidR="00514D0D" w:rsidRPr="00700848" w:rsidRDefault="00514D0D" w:rsidP="00F521F9">
            <w:pPr>
              <w:spacing w:line="360" w:lineRule="auto"/>
              <w:jc w:val="center"/>
              <w:rPr>
                <w:rFonts w:eastAsia="Times New Roman"/>
                <w:color w:val="auto"/>
                <w:sz w:val="18"/>
              </w:rPr>
            </w:pPr>
            <w:r w:rsidRPr="00700848">
              <w:rPr>
                <w:color w:val="auto"/>
                <w:sz w:val="18"/>
                <w:szCs w:val="18"/>
              </w:rPr>
              <w:t>9.58</w:t>
            </w:r>
            <w:r w:rsidRPr="00700848">
              <w:rPr>
                <w:iCs/>
                <w:color w:val="auto"/>
                <w:sz w:val="18"/>
                <w:szCs w:val="18"/>
              </w:rPr>
              <w:t xml:space="preserve"> x 10</w:t>
            </w:r>
            <w:r w:rsidRPr="00700848">
              <w:rPr>
                <w:iCs/>
                <w:color w:val="auto"/>
                <w:sz w:val="18"/>
                <w:szCs w:val="18"/>
                <w:vertAlign w:val="superscript"/>
              </w:rPr>
              <w:t>-7</w:t>
            </w:r>
          </w:p>
        </w:tc>
      </w:tr>
    </w:tbl>
    <w:p w14:paraId="5269D848" w14:textId="77777777" w:rsidR="009414A3" w:rsidRPr="00700848" w:rsidRDefault="009414A3" w:rsidP="00483293">
      <w:pPr>
        <w:pStyle w:val="Normal1"/>
        <w:spacing w:before="120" w:after="120" w:line="360" w:lineRule="auto"/>
        <w:rPr>
          <w:color w:val="auto"/>
        </w:rPr>
      </w:pPr>
    </w:p>
    <w:p w14:paraId="419B2B5B" w14:textId="77777777" w:rsidR="00560CD0" w:rsidRPr="00700848" w:rsidRDefault="00204E2F" w:rsidP="002C24AB">
      <w:pPr>
        <w:pStyle w:val="Normal1"/>
        <w:spacing w:after="120" w:line="360" w:lineRule="auto"/>
        <w:outlineLvl w:val="0"/>
        <w:rPr>
          <w:color w:val="auto"/>
        </w:rPr>
      </w:pPr>
      <w:r w:rsidRPr="00700848">
        <w:rPr>
          <w:b/>
          <w:color w:val="auto"/>
        </w:rPr>
        <w:t xml:space="preserve">Integrating </w:t>
      </w:r>
      <w:r w:rsidR="008545BE" w:rsidRPr="00700848">
        <w:rPr>
          <w:b/>
          <w:color w:val="auto"/>
        </w:rPr>
        <w:t>prior knowledge</w:t>
      </w:r>
    </w:p>
    <w:p w14:paraId="78DB1CCB" w14:textId="44A310C9" w:rsidR="002D5C3B" w:rsidRPr="00700848" w:rsidRDefault="00454439" w:rsidP="00483293">
      <w:pPr>
        <w:pStyle w:val="Normal1"/>
        <w:spacing w:after="120" w:line="360" w:lineRule="auto"/>
        <w:rPr>
          <w:color w:val="auto"/>
        </w:rPr>
      </w:pPr>
      <w:r w:rsidRPr="00700848">
        <w:rPr>
          <w:color w:val="auto"/>
        </w:rPr>
        <w:t>Prior</w:t>
      </w:r>
      <w:r w:rsidR="001F0BE7" w:rsidRPr="00700848">
        <w:rPr>
          <w:color w:val="auto"/>
        </w:rPr>
        <w:t xml:space="preserve"> knowledge</w:t>
      </w:r>
      <w:r w:rsidRPr="00700848">
        <w:rPr>
          <w:color w:val="auto"/>
        </w:rPr>
        <w:t xml:space="preserve"> integration is </w:t>
      </w:r>
      <w:r w:rsidR="002F7FBB" w:rsidRPr="00700848">
        <w:rPr>
          <w:color w:val="auto"/>
        </w:rPr>
        <w:t>a</w:t>
      </w:r>
      <w:r w:rsidRPr="00700848">
        <w:rPr>
          <w:color w:val="auto"/>
        </w:rPr>
        <w:t xml:space="preserve"> prominent feature of B</w:t>
      </w:r>
      <w:r w:rsidR="00AE2B6A" w:rsidRPr="00700848">
        <w:rPr>
          <w:color w:val="auto"/>
        </w:rPr>
        <w:t xml:space="preserve">ayesian modeling. </w:t>
      </w:r>
      <w:r w:rsidR="00266DDC" w:rsidRPr="00700848">
        <w:rPr>
          <w:color w:val="auto"/>
        </w:rPr>
        <w:t>In GWAS, prior information of a variant</w:t>
      </w:r>
      <w:r w:rsidR="00F018B2" w:rsidRPr="00700848">
        <w:rPr>
          <w:color w:val="auto"/>
        </w:rPr>
        <w:t xml:space="preserve"> can be </w:t>
      </w:r>
      <w:r w:rsidR="002F7FBB" w:rsidRPr="00700848">
        <w:rPr>
          <w:color w:val="auto"/>
        </w:rPr>
        <w:t>implemented with</w:t>
      </w:r>
      <w:r w:rsidR="009348A8" w:rsidRPr="00700848">
        <w:rPr>
          <w:color w:val="auto"/>
        </w:rPr>
        <w:t xml:space="preserve"> multiple </w:t>
      </w:r>
      <w:r w:rsidR="002F7FBB" w:rsidRPr="00700848">
        <w:rPr>
          <w:color w:val="auto"/>
        </w:rPr>
        <w:t>strategies,</w:t>
      </w:r>
      <w:r w:rsidR="00D76735" w:rsidRPr="00700848">
        <w:rPr>
          <w:color w:val="auto"/>
        </w:rPr>
        <w:t xml:space="preserve"> </w:t>
      </w:r>
      <w:r w:rsidR="002F7FBB" w:rsidRPr="00700848">
        <w:rPr>
          <w:color w:val="auto"/>
        </w:rPr>
        <w:t xml:space="preserve">each </w:t>
      </w:r>
      <w:r w:rsidR="00112B97" w:rsidRPr="00700848">
        <w:rPr>
          <w:color w:val="auto"/>
        </w:rPr>
        <w:t>allowing</w:t>
      </w:r>
      <w:r w:rsidR="00F7110F" w:rsidRPr="00700848">
        <w:rPr>
          <w:color w:val="auto"/>
        </w:rPr>
        <w:t xml:space="preserve"> </w:t>
      </w:r>
      <w:r w:rsidR="00AC00D8" w:rsidRPr="00700848">
        <w:rPr>
          <w:color w:val="auto"/>
        </w:rPr>
        <w:t xml:space="preserve">posterior </w:t>
      </w:r>
      <w:r w:rsidR="00112B97" w:rsidRPr="00700848">
        <w:rPr>
          <w:color w:val="auto"/>
        </w:rPr>
        <w:t xml:space="preserve">estimations to carry </w:t>
      </w:r>
      <w:r w:rsidR="00F7110F" w:rsidRPr="00700848">
        <w:rPr>
          <w:color w:val="auto"/>
        </w:rPr>
        <w:t xml:space="preserve">different </w:t>
      </w:r>
      <w:r w:rsidR="00112B97" w:rsidRPr="00700848">
        <w:rPr>
          <w:color w:val="auto"/>
        </w:rPr>
        <w:t>weights of the priors</w:t>
      </w:r>
      <w:r w:rsidR="00266DDC" w:rsidRPr="00700848">
        <w:rPr>
          <w:color w:val="auto"/>
        </w:rPr>
        <w:t xml:space="preserve">. </w:t>
      </w:r>
      <w:r w:rsidR="00A578AC">
        <w:rPr>
          <w:color w:val="auto"/>
        </w:rPr>
        <w:t>In brief, we considered the following strategies: (1) summary mean and standard error estimated from a previous study; (2) normally-distributed mean and inverse-gamma distributed standard error distributions based on prior estimates; (3) standardized mean (t-statistic) and inverse-gamma standard error distributions based on prior estimates; and (4) normally-distributed standardized mean (t-statistic) distribution and inverse-gamma standard error distributions based on prior estimates</w:t>
      </w:r>
      <w:ins w:id="236" w:author="Xulong Wang" w:date="2018-02-05T18:44:00Z">
        <w:r w:rsidR="00FB19BB">
          <w:rPr>
            <w:color w:val="auto"/>
          </w:rPr>
          <w:t xml:space="preserve"> </w:t>
        </w:r>
        <w:del w:id="237" w:author="Gregory Carter" w:date="2018-02-09T09:29:00Z">
          <w:r w:rsidR="00FB19BB" w:rsidDel="00A35F95">
            <w:rPr>
              <w:color w:val="auto"/>
            </w:rPr>
            <w:delText>(supplementary figure??</w:delText>
          </w:r>
        </w:del>
      </w:ins>
      <w:ins w:id="238" w:author="Gregory Carter" w:date="2018-02-09T09:29:00Z">
        <w:r w:rsidR="00A35F95">
          <w:rPr>
            <w:color w:val="auto"/>
          </w:rPr>
          <w:t>(</w:t>
        </w:r>
        <w:r w:rsidR="00A35F95" w:rsidRPr="00E30EE9">
          <w:rPr>
            <w:color w:val="auto"/>
            <w:rPrChange w:id="239" w:author="Gregory Carter" w:date="2018-02-09T09:30:00Z">
              <w:rPr>
                <w:color w:val="auto"/>
                <w:highlight w:val="yellow"/>
              </w:rPr>
            </w:rPrChange>
          </w:rPr>
          <w:t>Supplemental</w:t>
        </w:r>
        <w:r w:rsidR="00A35F95" w:rsidRPr="00E30EE9">
          <w:rPr>
            <w:color w:val="auto"/>
          </w:rPr>
          <w:t xml:space="preserve"> Table </w:t>
        </w:r>
        <w:r w:rsidR="00A35F95" w:rsidRPr="00E30EE9">
          <w:rPr>
            <w:color w:val="auto"/>
            <w:rPrChange w:id="240" w:author="Gregory Carter" w:date="2018-02-09T09:30:00Z">
              <w:rPr>
                <w:color w:val="auto"/>
                <w:highlight w:val="yellow"/>
              </w:rPr>
            </w:rPrChange>
          </w:rPr>
          <w:t>3</w:t>
        </w:r>
      </w:ins>
      <w:ins w:id="241" w:author="Xulong Wang" w:date="2018-02-05T18:44:00Z">
        <w:r w:rsidR="00FB19BB">
          <w:rPr>
            <w:color w:val="auto"/>
          </w:rPr>
          <w:t>)</w:t>
        </w:r>
      </w:ins>
      <w:r w:rsidR="00A578AC">
        <w:rPr>
          <w:color w:val="auto"/>
        </w:rPr>
        <w:t xml:space="preserve">. </w:t>
      </w:r>
      <w:r w:rsidR="002F7FBB" w:rsidRPr="00700848">
        <w:rPr>
          <w:color w:val="auto"/>
        </w:rPr>
        <w:t>In</w:t>
      </w:r>
      <w:r w:rsidR="00BC04FA" w:rsidRPr="00700848">
        <w:rPr>
          <w:color w:val="auto"/>
        </w:rPr>
        <w:t xml:space="preserve"> </w:t>
      </w:r>
      <w:r w:rsidR="000E32A7" w:rsidRPr="00700848">
        <w:rPr>
          <w:i/>
          <w:color w:val="auto"/>
        </w:rPr>
        <w:t>Bayes-GLMM</w:t>
      </w:r>
      <w:r w:rsidR="00BC04FA" w:rsidRPr="00700848">
        <w:rPr>
          <w:color w:val="auto"/>
        </w:rPr>
        <w:t xml:space="preserve">, </w:t>
      </w:r>
      <w:r w:rsidR="002F7FBB" w:rsidRPr="00700848">
        <w:rPr>
          <w:color w:val="auto"/>
        </w:rPr>
        <w:t xml:space="preserve">we implemented </w:t>
      </w:r>
      <w:r w:rsidR="00A578AC">
        <w:rPr>
          <w:color w:val="auto"/>
        </w:rPr>
        <w:t>the fourth</w:t>
      </w:r>
      <w:r w:rsidR="00BC04FA" w:rsidRPr="00700848">
        <w:rPr>
          <w:color w:val="auto"/>
        </w:rPr>
        <w:t xml:space="preserve"> </w:t>
      </w:r>
      <w:r w:rsidR="00A578AC">
        <w:rPr>
          <w:color w:val="auto"/>
        </w:rPr>
        <w:t>in order to respect</w:t>
      </w:r>
      <w:r w:rsidR="00876593" w:rsidRPr="00700848">
        <w:rPr>
          <w:color w:val="auto"/>
        </w:rPr>
        <w:t xml:space="preserve"> the </w:t>
      </w:r>
      <w:r w:rsidR="00B878B8" w:rsidRPr="00700848">
        <w:rPr>
          <w:color w:val="auto"/>
        </w:rPr>
        <w:t xml:space="preserve">unique </w:t>
      </w:r>
      <w:r w:rsidR="00876593" w:rsidRPr="00700848">
        <w:rPr>
          <w:color w:val="auto"/>
        </w:rPr>
        <w:t>challenges of GWAS</w:t>
      </w:r>
      <w:r w:rsidR="001B2FFA" w:rsidRPr="00700848">
        <w:rPr>
          <w:color w:val="auto"/>
        </w:rPr>
        <w:t>, such as the different meanings</w:t>
      </w:r>
      <w:r w:rsidR="00081459" w:rsidRPr="00700848">
        <w:rPr>
          <w:color w:val="auto"/>
        </w:rPr>
        <w:t xml:space="preserve"> of effect sizes from studies with different statistical models</w:t>
      </w:r>
      <w:r w:rsidR="00452101" w:rsidRPr="00700848">
        <w:rPr>
          <w:color w:val="auto"/>
        </w:rPr>
        <w:t>,</w:t>
      </w:r>
      <w:r w:rsidR="00731EF3">
        <w:rPr>
          <w:color w:val="auto"/>
        </w:rPr>
        <w:t xml:space="preserve"> variable allele frequencies in multiple study populations,</w:t>
      </w:r>
      <w:r w:rsidR="00081459" w:rsidRPr="00700848">
        <w:rPr>
          <w:color w:val="auto"/>
        </w:rPr>
        <w:t xml:space="preserve"> and the </w:t>
      </w:r>
      <w:r w:rsidR="001717B5" w:rsidRPr="00700848">
        <w:rPr>
          <w:color w:val="auto"/>
        </w:rPr>
        <w:t xml:space="preserve">particularly </w:t>
      </w:r>
      <w:r w:rsidR="00D62FC3" w:rsidRPr="00700848">
        <w:rPr>
          <w:color w:val="auto"/>
        </w:rPr>
        <w:t>small p-</w:t>
      </w:r>
      <w:r w:rsidR="003070DC" w:rsidRPr="00700848">
        <w:rPr>
          <w:color w:val="auto"/>
        </w:rPr>
        <w:t>values from large-</w:t>
      </w:r>
      <w:r w:rsidR="001717B5" w:rsidRPr="00700848">
        <w:rPr>
          <w:color w:val="auto"/>
        </w:rPr>
        <w:t>scale</w:t>
      </w:r>
      <w:r w:rsidR="003070DC" w:rsidRPr="00700848">
        <w:rPr>
          <w:color w:val="auto"/>
        </w:rPr>
        <w:t xml:space="preserve"> studies</w:t>
      </w:r>
      <w:r w:rsidR="00876593" w:rsidRPr="00700848">
        <w:rPr>
          <w:color w:val="auto"/>
        </w:rPr>
        <w:t>.</w:t>
      </w:r>
      <w:r w:rsidR="00A578AC">
        <w:rPr>
          <w:color w:val="auto"/>
        </w:rPr>
        <w:t xml:space="preserve"> </w:t>
      </w:r>
      <w:ins w:id="242" w:author="Gregory Carter" w:date="2018-02-09T09:43:00Z">
        <w:r w:rsidR="00F011F7">
          <w:rPr>
            <w:color w:val="auto"/>
          </w:rPr>
          <w:t xml:space="preserve">We considered priors from the IGAP </w:t>
        </w:r>
      </w:ins>
      <w:ins w:id="243" w:author="Gregory Carter" w:date="2018-02-09T09:44:00Z">
        <w:r w:rsidR="00F011F7">
          <w:rPr>
            <w:color w:val="auto"/>
          </w:rPr>
          <w:t xml:space="preserve">study </w:t>
        </w:r>
        <w:r w:rsidR="00F011F7">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F011F7">
          <w:rPr>
            <w:color w:val="auto"/>
          </w:rPr>
          <w:instrText xml:space="preserve"> ADDIN EN.CITE </w:instrText>
        </w:r>
        <w:r w:rsidR="00F011F7">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F011F7">
          <w:rPr>
            <w:color w:val="auto"/>
          </w:rPr>
          <w:instrText xml:space="preserve"> ADDIN EN.CITE.DATA </w:instrText>
        </w:r>
        <w:r w:rsidR="00F011F7">
          <w:rPr>
            <w:color w:val="auto"/>
          </w:rPr>
        </w:r>
        <w:r w:rsidR="00F011F7">
          <w:rPr>
            <w:color w:val="auto"/>
          </w:rPr>
          <w:fldChar w:fldCharType="end"/>
        </w:r>
        <w:r w:rsidR="00F011F7">
          <w:rPr>
            <w:color w:val="auto"/>
          </w:rPr>
        </w:r>
        <w:r w:rsidR="00F011F7">
          <w:rPr>
            <w:color w:val="auto"/>
          </w:rPr>
          <w:fldChar w:fldCharType="separate"/>
        </w:r>
        <w:r w:rsidR="00F011F7">
          <w:rPr>
            <w:noProof/>
            <w:color w:val="auto"/>
          </w:rPr>
          <w:t>[</w:t>
        </w:r>
        <w:r w:rsidR="00F011F7">
          <w:fldChar w:fldCharType="begin"/>
        </w:r>
        <w:r w:rsidR="00F011F7">
          <w:instrText xml:space="preserve"> HYPERLINK \l "_ENREF_27" \o "Lambert, 2013 #22" </w:instrText>
        </w:r>
        <w:r w:rsidR="00F011F7">
          <w:fldChar w:fldCharType="separate"/>
        </w:r>
        <w:r w:rsidR="00F011F7">
          <w:rPr>
            <w:noProof/>
            <w:color w:val="auto"/>
          </w:rPr>
          <w:t>27</w:t>
        </w:r>
        <w:r w:rsidR="00F011F7">
          <w:rPr>
            <w:noProof/>
            <w:color w:val="auto"/>
          </w:rPr>
          <w:fldChar w:fldCharType="end"/>
        </w:r>
        <w:r w:rsidR="00F011F7">
          <w:rPr>
            <w:noProof/>
            <w:color w:val="auto"/>
          </w:rPr>
          <w:t>]</w:t>
        </w:r>
        <w:r w:rsidR="00F011F7">
          <w:rPr>
            <w:color w:val="auto"/>
          </w:rPr>
          <w:fldChar w:fldCharType="end"/>
        </w:r>
      </w:ins>
      <w:ins w:id="244" w:author="Gregory Carter" w:date="2018-02-09T09:43:00Z">
        <w:r w:rsidR="00F011F7">
          <w:rPr>
            <w:color w:val="auto"/>
          </w:rPr>
          <w:t xml:space="preserve">. While none </w:t>
        </w:r>
      </w:ins>
      <w:ins w:id="245" w:author="Gregory Carter" w:date="2018-02-09T09:45:00Z">
        <w:r w:rsidR="00F011F7" w:rsidRPr="00F011F7">
          <w:rPr>
            <w:color w:val="auto"/>
          </w:rPr>
          <w:t xml:space="preserve">of the top 1000 IGAP variants were genome-wide significant in the ADSP dataset, many showed suggestive significance and consistent effect directionality (Supplemental Figure </w:t>
        </w:r>
      </w:ins>
      <w:ins w:id="246" w:author="Gregory Carter" w:date="2018-02-12T13:45:00Z">
        <w:r w:rsidR="009427D1">
          <w:rPr>
            <w:color w:val="auto"/>
          </w:rPr>
          <w:t>5</w:t>
        </w:r>
      </w:ins>
      <w:ins w:id="247" w:author="Gregory Carter" w:date="2018-02-09T09:45:00Z">
        <w:r w:rsidR="00F011F7" w:rsidRPr="00F011F7">
          <w:rPr>
            <w:color w:val="auto"/>
          </w:rPr>
          <w:t>)</w:t>
        </w:r>
      </w:ins>
      <w:ins w:id="248" w:author="Gregory Carter" w:date="2018-02-09T09:43:00Z">
        <w:r w:rsidR="00F011F7" w:rsidRPr="00F011F7">
          <w:rPr>
            <w:color w:val="auto"/>
          </w:rPr>
          <w:t>.</w:t>
        </w:r>
        <w:r w:rsidR="00F011F7">
          <w:rPr>
            <w:color w:val="auto"/>
          </w:rPr>
          <w:t xml:space="preserve"> </w:t>
        </w:r>
      </w:ins>
      <w:del w:id="249" w:author="Gregory Carter" w:date="2018-02-09T09:45:00Z">
        <w:r w:rsidR="00A578AC" w:rsidDel="00F011F7">
          <w:rPr>
            <w:color w:val="auto"/>
          </w:rPr>
          <w:delText>In particular</w:delText>
        </w:r>
      </w:del>
      <w:ins w:id="250" w:author="Gregory Carter" w:date="2018-02-09T09:45:00Z">
        <w:r w:rsidR="00F011F7">
          <w:rPr>
            <w:color w:val="auto"/>
          </w:rPr>
          <w:t>However</w:t>
        </w:r>
      </w:ins>
      <w:r w:rsidR="00A578AC">
        <w:rPr>
          <w:color w:val="auto"/>
        </w:rPr>
        <w:t xml:space="preserve">, drawing mean and standard error priors directly from </w:t>
      </w:r>
      <w:del w:id="251" w:author="Gregory Carter" w:date="2018-02-09T09:44:00Z">
        <w:r w:rsidR="00A578AC" w:rsidDel="00F011F7">
          <w:rPr>
            <w:color w:val="auto"/>
          </w:rPr>
          <w:delText xml:space="preserve">the </w:delText>
        </w:r>
      </w:del>
      <w:r w:rsidR="00A578AC">
        <w:rPr>
          <w:color w:val="auto"/>
        </w:rPr>
        <w:t xml:space="preserve">IGAP </w:t>
      </w:r>
      <w:del w:id="252" w:author="Gregory Carter" w:date="2018-02-09T09:44:00Z">
        <w:r w:rsidR="00A578AC" w:rsidDel="00F011F7">
          <w:rPr>
            <w:color w:val="auto"/>
          </w:rPr>
          <w:delText xml:space="preserve">study </w:delText>
        </w:r>
        <w:r w:rsidR="00A578AC" w:rsidDel="00F011F7">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sidDel="00F011F7">
          <w:rPr>
            <w:color w:val="auto"/>
          </w:rPr>
          <w:delInstrText xml:space="preserve"> ADDIN EN.CITE </w:delInstrText>
        </w:r>
        <w:r w:rsidR="00A578AC" w:rsidDel="00F011F7">
          <w:rPr>
            <w:color w:val="auto"/>
          </w:rPr>
          <w:fldChar w:fldCharType="begin">
            <w:fldData xml:space="preserve">PEVuZE5vdGU+PENpdGU+PEF1dGhvcj5MYW1iZXJ0PC9BdXRob3I+PFllYXI+MjAxMzwvWWVhcj48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ZXM+MTQ1Mi04PC9wYWdlcz48dm9sdW1lPjQ1PC92b2x1bWU+PG51bWJlcj4xMjwvbnVtYmVyPjxl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</w:fldData>
          </w:fldChar>
        </w:r>
        <w:r w:rsidR="00A578AC" w:rsidDel="00F011F7">
          <w:rPr>
            <w:color w:val="auto"/>
          </w:rPr>
          <w:delInstrText xml:space="preserve"> ADDIN EN.CITE.DATA </w:delInstrText>
        </w:r>
        <w:r w:rsidR="00A578AC" w:rsidDel="00F011F7">
          <w:rPr>
            <w:color w:val="auto"/>
          </w:rPr>
        </w:r>
        <w:r w:rsidR="00A578AC" w:rsidDel="00F011F7">
          <w:rPr>
            <w:color w:val="auto"/>
          </w:rPr>
          <w:fldChar w:fldCharType="end"/>
        </w:r>
        <w:r w:rsidR="00A578AC" w:rsidDel="00F011F7">
          <w:rPr>
            <w:color w:val="auto"/>
          </w:rPr>
        </w:r>
        <w:r w:rsidR="00A578AC" w:rsidDel="00F011F7">
          <w:rPr>
            <w:color w:val="auto"/>
          </w:rPr>
          <w:fldChar w:fldCharType="separate"/>
        </w:r>
        <w:r w:rsidR="00A578AC" w:rsidDel="00F011F7">
          <w:rPr>
            <w:noProof/>
            <w:color w:val="auto"/>
          </w:rPr>
          <w:delText>[</w:delText>
        </w:r>
        <w:r w:rsidR="00B721D5" w:rsidDel="00F011F7">
          <w:fldChar w:fldCharType="begin"/>
        </w:r>
        <w:r w:rsidR="00B721D5" w:rsidDel="00F011F7">
          <w:delInstrText xml:space="preserve"> HYPERLINK \l "_ENREF_27" \o "Lambert, 2013 #22" </w:delInstrText>
        </w:r>
        <w:r w:rsidR="00B721D5" w:rsidDel="00F011F7">
          <w:fldChar w:fldCharType="separate"/>
        </w:r>
        <w:r w:rsidR="0007269B" w:rsidDel="00F011F7">
          <w:rPr>
            <w:noProof/>
            <w:color w:val="auto"/>
          </w:rPr>
          <w:delText>27</w:delText>
        </w:r>
        <w:r w:rsidR="00B721D5" w:rsidDel="00F011F7">
          <w:rPr>
            <w:noProof/>
            <w:color w:val="auto"/>
          </w:rPr>
          <w:fldChar w:fldCharType="end"/>
        </w:r>
        <w:r w:rsidR="00A578AC" w:rsidDel="00F011F7">
          <w:rPr>
            <w:noProof/>
            <w:color w:val="auto"/>
          </w:rPr>
          <w:delText>]</w:delText>
        </w:r>
        <w:r w:rsidR="00A578AC" w:rsidDel="00F011F7">
          <w:rPr>
            <w:color w:val="auto"/>
          </w:rPr>
          <w:fldChar w:fldCharType="end"/>
        </w:r>
        <w:r w:rsidR="00A578AC" w:rsidRPr="00A578AC" w:rsidDel="00F011F7">
          <w:rPr>
            <w:color w:val="auto"/>
          </w:rPr>
          <w:delText xml:space="preserve"> </w:delText>
        </w:r>
      </w:del>
      <w:r w:rsidR="00A578AC">
        <w:rPr>
          <w:color w:val="auto"/>
        </w:rPr>
        <w:t>overwhelmed evidence in our study population and yielded significance estimates strongly correlated with IGAP results</w:t>
      </w:r>
      <w:ins w:id="253" w:author="Gregory Carter" w:date="2018-02-09T09:41:00Z">
        <w:r w:rsidR="00F011F7">
          <w:rPr>
            <w:color w:val="auto"/>
          </w:rPr>
          <w:t xml:space="preserve"> (Supplemental Figure </w:t>
        </w:r>
      </w:ins>
      <w:ins w:id="254" w:author="Gregory Carter" w:date="2018-02-12T13:45:00Z">
        <w:r w:rsidR="009427D1">
          <w:rPr>
            <w:color w:val="auto"/>
          </w:rPr>
          <w:t>6</w:t>
        </w:r>
      </w:ins>
      <w:ins w:id="255" w:author="Gregory Carter" w:date="2018-02-09T09:41:00Z">
        <w:r w:rsidR="00F011F7">
          <w:rPr>
            <w:color w:val="auto"/>
          </w:rPr>
          <w:t>)</w:t>
        </w:r>
      </w:ins>
      <w:r w:rsidR="00A578AC">
        <w:rPr>
          <w:color w:val="auto"/>
        </w:rPr>
        <w:t>.</w:t>
      </w:r>
      <w:r w:rsidR="00876593" w:rsidRPr="00700848">
        <w:rPr>
          <w:color w:val="auto"/>
        </w:rPr>
        <w:t xml:space="preserve"> </w:t>
      </w:r>
      <w:r w:rsidR="00B86A92" w:rsidRPr="00700848">
        <w:rPr>
          <w:color w:val="auto"/>
        </w:rPr>
        <w:t>Our method took the</w:t>
      </w:r>
      <w:r w:rsidR="00966E64" w:rsidRPr="00700848">
        <w:rPr>
          <w:color w:val="auto"/>
        </w:rPr>
        <w:t xml:space="preserve"> reported standardized effect</w:t>
      </w:r>
      <w:r w:rsidR="00921528" w:rsidRPr="00700848">
        <w:rPr>
          <w:color w:val="auto"/>
        </w:rPr>
        <w:t xml:space="preserve"> sizes as the prior information</w:t>
      </w:r>
      <w:r w:rsidR="002A22A1" w:rsidRPr="00700848">
        <w:rPr>
          <w:color w:val="auto"/>
        </w:rPr>
        <w:t xml:space="preserve"> and integrated </w:t>
      </w:r>
      <w:r w:rsidR="003F6B63" w:rsidRPr="00700848">
        <w:rPr>
          <w:color w:val="auto"/>
        </w:rPr>
        <w:t xml:space="preserve">them </w:t>
      </w:r>
      <w:r w:rsidR="002A22A1" w:rsidRPr="00700848">
        <w:rPr>
          <w:color w:val="auto"/>
        </w:rPr>
        <w:t xml:space="preserve">into the </w:t>
      </w:r>
      <w:r w:rsidR="00D76B80" w:rsidRPr="00700848">
        <w:rPr>
          <w:color w:val="auto"/>
        </w:rPr>
        <w:t xml:space="preserve">hierarchical </w:t>
      </w:r>
      <w:r w:rsidR="002A22A1" w:rsidRPr="00700848">
        <w:rPr>
          <w:color w:val="auto"/>
        </w:rPr>
        <w:t xml:space="preserve">model of </w:t>
      </w:r>
      <w:r w:rsidR="003F6B63" w:rsidRPr="00700848">
        <w:rPr>
          <w:color w:val="auto"/>
        </w:rPr>
        <w:t xml:space="preserve">each </w:t>
      </w:r>
      <w:r w:rsidR="002A22A1" w:rsidRPr="00700848">
        <w:rPr>
          <w:color w:val="auto"/>
        </w:rPr>
        <w:t>variant effect</w:t>
      </w:r>
      <w:r w:rsidR="002F7FBB" w:rsidRPr="00700848">
        <w:rPr>
          <w:color w:val="auto"/>
        </w:rPr>
        <w:t xml:space="preserve"> (Methods)</w:t>
      </w:r>
      <w:r w:rsidR="00921528" w:rsidRPr="00700848">
        <w:rPr>
          <w:color w:val="auto"/>
        </w:rPr>
        <w:t>.</w:t>
      </w:r>
      <w:r w:rsidR="00471631" w:rsidRPr="00700848">
        <w:rPr>
          <w:color w:val="auto"/>
        </w:rPr>
        <w:t xml:space="preserve"> </w:t>
      </w:r>
      <w:r w:rsidR="009A283C" w:rsidRPr="00700848">
        <w:rPr>
          <w:color w:val="auto"/>
        </w:rPr>
        <w:t>To demonstrate the performance of this method, w</w:t>
      </w:r>
      <w:r w:rsidR="00471631" w:rsidRPr="00700848">
        <w:rPr>
          <w:color w:val="auto"/>
        </w:rPr>
        <w:t>e</w:t>
      </w:r>
      <w:r w:rsidR="00885483" w:rsidRPr="00700848">
        <w:rPr>
          <w:color w:val="auto"/>
        </w:rPr>
        <w:t xml:space="preserve"> </w:t>
      </w:r>
      <w:r w:rsidR="000E4940" w:rsidRPr="00700848">
        <w:rPr>
          <w:color w:val="auto"/>
        </w:rPr>
        <w:t>generated</w:t>
      </w:r>
      <w:r w:rsidR="00885483" w:rsidRPr="00700848">
        <w:rPr>
          <w:color w:val="auto"/>
        </w:rPr>
        <w:t xml:space="preserve"> a </w:t>
      </w:r>
      <w:r w:rsidR="002F7FBB" w:rsidRPr="00700848">
        <w:rPr>
          <w:color w:val="auto"/>
        </w:rPr>
        <w:t xml:space="preserve">binary </w:t>
      </w:r>
      <w:r w:rsidR="00885483" w:rsidRPr="00700848">
        <w:rPr>
          <w:color w:val="auto"/>
        </w:rPr>
        <w:t xml:space="preserve">phenotypic trait </w:t>
      </w:r>
      <w:r w:rsidR="002F7FBB" w:rsidRPr="00700848">
        <w:rPr>
          <w:color w:val="auto"/>
        </w:rPr>
        <w:t xml:space="preserve">(coded as 0 or </w:t>
      </w:r>
      <w:r w:rsidR="00740BDF" w:rsidRPr="00700848">
        <w:rPr>
          <w:color w:val="auto"/>
        </w:rPr>
        <w:t xml:space="preserve">1) </w:t>
      </w:r>
      <w:r w:rsidR="00885483" w:rsidRPr="00700848">
        <w:rPr>
          <w:color w:val="auto"/>
        </w:rPr>
        <w:t xml:space="preserve">and </w:t>
      </w:r>
      <w:r w:rsidR="00740BDF" w:rsidRPr="00700848">
        <w:rPr>
          <w:color w:val="auto"/>
        </w:rPr>
        <w:t>genot</w:t>
      </w:r>
      <w:r w:rsidR="000E4940" w:rsidRPr="00700848">
        <w:rPr>
          <w:color w:val="auto"/>
        </w:rPr>
        <w:t>ypic trait</w:t>
      </w:r>
      <w:r w:rsidR="00740BDF" w:rsidRPr="00700848">
        <w:rPr>
          <w:color w:val="auto"/>
        </w:rPr>
        <w:t xml:space="preserve"> of </w:t>
      </w:r>
      <w:r w:rsidR="00885483" w:rsidRPr="00700848">
        <w:rPr>
          <w:color w:val="auto"/>
        </w:rPr>
        <w:t>a variant</w:t>
      </w:r>
      <w:r w:rsidR="00740BDF" w:rsidRPr="00700848">
        <w:rPr>
          <w:color w:val="auto"/>
        </w:rPr>
        <w:t xml:space="preserve"> (</w:t>
      </w:r>
      <w:r w:rsidR="002F7FBB" w:rsidRPr="00700848">
        <w:rPr>
          <w:color w:val="auto"/>
        </w:rPr>
        <w:t xml:space="preserve">coded as </w:t>
      </w:r>
      <w:r w:rsidR="00740BDF" w:rsidRPr="00700848">
        <w:rPr>
          <w:color w:val="auto"/>
        </w:rPr>
        <w:t xml:space="preserve">0, 1, </w:t>
      </w:r>
      <w:r w:rsidR="002F7FBB" w:rsidRPr="00700848">
        <w:rPr>
          <w:color w:val="auto"/>
        </w:rPr>
        <w:t xml:space="preserve">or </w:t>
      </w:r>
      <w:r w:rsidR="00740BDF" w:rsidRPr="00700848">
        <w:rPr>
          <w:color w:val="auto"/>
        </w:rPr>
        <w:t>2)</w:t>
      </w:r>
      <w:r w:rsidR="000E4940" w:rsidRPr="00700848">
        <w:rPr>
          <w:color w:val="auto"/>
        </w:rPr>
        <w:t xml:space="preserve"> by Monte Carlo</w:t>
      </w:r>
      <w:r w:rsidR="00885483" w:rsidRPr="00700848">
        <w:rPr>
          <w:color w:val="auto"/>
        </w:rPr>
        <w:t>, and</w:t>
      </w:r>
      <w:r w:rsidR="00471631" w:rsidRPr="00700848">
        <w:rPr>
          <w:color w:val="auto"/>
        </w:rPr>
        <w:t xml:space="preserve"> used a logistic regression model</w:t>
      </w:r>
      <w:r w:rsidR="000B6FD4" w:rsidRPr="00700848">
        <w:rPr>
          <w:color w:val="auto"/>
        </w:rPr>
        <w:t xml:space="preserve"> (LR)</w:t>
      </w:r>
      <w:r w:rsidR="00471631" w:rsidRPr="00700848">
        <w:rPr>
          <w:color w:val="auto"/>
        </w:rPr>
        <w:t xml:space="preserve"> </w:t>
      </w:r>
      <w:r w:rsidR="00885483" w:rsidRPr="00700848">
        <w:rPr>
          <w:color w:val="auto"/>
        </w:rPr>
        <w:t>to test their association</w:t>
      </w:r>
      <w:r w:rsidR="000E4940" w:rsidRPr="00700848">
        <w:rPr>
          <w:color w:val="auto"/>
        </w:rPr>
        <w:t>s</w:t>
      </w:r>
      <w:r w:rsidR="00471631" w:rsidRPr="00700848">
        <w:rPr>
          <w:color w:val="auto"/>
        </w:rPr>
        <w:t>.</w:t>
      </w:r>
      <w:r w:rsidR="002F7FBB" w:rsidRPr="00700848">
        <w:rPr>
          <w:color w:val="auto"/>
        </w:rPr>
        <w:t xml:space="preserve"> </w:t>
      </w:r>
      <w:r w:rsidR="00366ACE" w:rsidRPr="00700848">
        <w:rPr>
          <w:color w:val="auto"/>
        </w:rPr>
        <w:t xml:space="preserve">To illustrate the ability of </w:t>
      </w:r>
      <w:r w:rsidR="000E32A7" w:rsidRPr="00700848">
        <w:rPr>
          <w:i/>
          <w:color w:val="auto"/>
        </w:rPr>
        <w:t>Bayes-GLMM</w:t>
      </w:r>
      <w:r w:rsidR="00366ACE" w:rsidRPr="00700848">
        <w:rPr>
          <w:color w:val="auto"/>
        </w:rPr>
        <w:t xml:space="preserve"> to integrate this information, w</w:t>
      </w:r>
      <w:r w:rsidR="002F7FBB" w:rsidRPr="00700848">
        <w:rPr>
          <w:color w:val="auto"/>
        </w:rPr>
        <w:t>e assessed the effect of prior information on the estimated variant effect by testing a range of prior standardized effect sizes</w:t>
      </w:r>
      <w:r w:rsidR="0069197B" w:rsidRPr="00700848">
        <w:rPr>
          <w:color w:val="auto"/>
        </w:rPr>
        <w:t>.</w:t>
      </w:r>
      <w:r w:rsidR="002F6083" w:rsidRPr="00700848">
        <w:rPr>
          <w:color w:val="auto"/>
        </w:rPr>
        <w:t xml:space="preserve"> </w:t>
      </w:r>
      <w:r w:rsidR="002F7FBB" w:rsidRPr="00700848">
        <w:rPr>
          <w:color w:val="auto"/>
        </w:rPr>
        <w:t>This</w:t>
      </w:r>
      <w:r w:rsidR="003F1BAE" w:rsidRPr="00700848">
        <w:rPr>
          <w:color w:val="auto"/>
        </w:rPr>
        <w:t xml:space="preserve"> method of </w:t>
      </w:r>
      <w:r w:rsidR="005B6635" w:rsidRPr="00700848">
        <w:rPr>
          <w:color w:val="auto"/>
        </w:rPr>
        <w:t xml:space="preserve">prior </w:t>
      </w:r>
      <w:r w:rsidR="003F1BAE" w:rsidRPr="00700848">
        <w:rPr>
          <w:color w:val="auto"/>
        </w:rPr>
        <w:t>c</w:t>
      </w:r>
      <w:r w:rsidR="005B6635" w:rsidRPr="00700848">
        <w:rPr>
          <w:color w:val="auto"/>
        </w:rPr>
        <w:t>onfiguration</w:t>
      </w:r>
      <w:r w:rsidR="003F1BAE" w:rsidRPr="00700848">
        <w:rPr>
          <w:color w:val="auto"/>
        </w:rPr>
        <w:t xml:space="preserve"> </w:t>
      </w:r>
      <w:r w:rsidR="00CA633B" w:rsidRPr="00700848">
        <w:rPr>
          <w:color w:val="auto"/>
        </w:rPr>
        <w:t xml:space="preserve">effectively </w:t>
      </w:r>
      <w:r w:rsidR="005B6635" w:rsidRPr="00700848">
        <w:rPr>
          <w:color w:val="auto"/>
        </w:rPr>
        <w:t>modulates</w:t>
      </w:r>
      <w:r w:rsidR="003F1BAE" w:rsidRPr="00700848">
        <w:rPr>
          <w:color w:val="auto"/>
        </w:rPr>
        <w:t xml:space="preserve"> the information from the data</w:t>
      </w:r>
      <w:r w:rsidR="000F2FE6" w:rsidRPr="00700848">
        <w:rPr>
          <w:color w:val="auto"/>
        </w:rPr>
        <w:t xml:space="preserve"> (Figure 7</w:t>
      </w:r>
      <w:r w:rsidR="002F7FBB" w:rsidRPr="00700848">
        <w:rPr>
          <w:color w:val="auto"/>
        </w:rPr>
        <w:t>), regardless of the differences between the pr</w:t>
      </w:r>
      <w:r w:rsidR="005B6635" w:rsidRPr="00700848">
        <w:rPr>
          <w:color w:val="auto"/>
        </w:rPr>
        <w:t xml:space="preserve">ior </w:t>
      </w:r>
      <w:r w:rsidR="004552B3" w:rsidRPr="00700848">
        <w:rPr>
          <w:color w:val="auto"/>
        </w:rPr>
        <w:t>information and the data</w:t>
      </w:r>
      <w:r w:rsidR="005B6635" w:rsidRPr="00700848">
        <w:rPr>
          <w:color w:val="auto"/>
        </w:rPr>
        <w:t xml:space="preserve"> in</w:t>
      </w:r>
      <w:r w:rsidR="002F7FBB" w:rsidRPr="00700848">
        <w:rPr>
          <w:color w:val="auto"/>
        </w:rPr>
        <w:t xml:space="preserve"> hand</w:t>
      </w:r>
      <w:r w:rsidR="003F1BAE" w:rsidRPr="00700848">
        <w:rPr>
          <w:color w:val="auto"/>
        </w:rPr>
        <w:t>.</w:t>
      </w:r>
    </w:p>
    <w:p w14:paraId="08EC96AE" w14:textId="77777777" w:rsidR="001D0F01" w:rsidRPr="00700848" w:rsidRDefault="001D0F01">
      <w:pPr>
        <w:rPr>
          <w:b/>
          <w:color w:val="auto"/>
        </w:rPr>
      </w:pPr>
    </w:p>
    <w:p w14:paraId="775D394B" w14:textId="77777777" w:rsidR="00560CD0" w:rsidRPr="00700848" w:rsidRDefault="00204E2F" w:rsidP="002C24AB">
      <w:pPr>
        <w:pStyle w:val="Normal1"/>
        <w:spacing w:after="120" w:line="360" w:lineRule="auto"/>
        <w:outlineLvl w:val="0"/>
        <w:rPr>
          <w:color w:val="auto"/>
        </w:rPr>
      </w:pPr>
      <w:r w:rsidRPr="00700848">
        <w:rPr>
          <w:b/>
          <w:color w:val="auto"/>
        </w:rPr>
        <w:t>Discussion</w:t>
      </w:r>
    </w:p>
    <w:p w14:paraId="4E6BF944" w14:textId="77777777" w:rsidR="00560CD0" w:rsidRPr="00700848" w:rsidRDefault="00204E2F" w:rsidP="00483293">
      <w:pPr>
        <w:pStyle w:val="Normal1"/>
        <w:spacing w:after="120" w:line="360" w:lineRule="auto"/>
        <w:rPr>
          <w:color w:val="auto"/>
        </w:rPr>
      </w:pPr>
      <w:r w:rsidRPr="00700848">
        <w:rPr>
          <w:color w:val="auto"/>
        </w:rPr>
        <w:lastRenderedPageBreak/>
        <w:t xml:space="preserve">We </w:t>
      </w:r>
      <w:r w:rsidR="00366ACE" w:rsidRPr="00700848">
        <w:rPr>
          <w:color w:val="auto"/>
        </w:rPr>
        <w:t xml:space="preserve">created </w:t>
      </w:r>
      <w:r w:rsidRPr="00700848">
        <w:rPr>
          <w:color w:val="auto"/>
        </w:rPr>
        <w:t xml:space="preserve">a new GWAS method, </w:t>
      </w:r>
      <w:r w:rsidR="006D5B3A" w:rsidRPr="00700848">
        <w:rPr>
          <w:i/>
          <w:color w:val="auto"/>
        </w:rPr>
        <w:t>Bayes</w:t>
      </w:r>
      <w:r w:rsidRPr="00700848">
        <w:rPr>
          <w:i/>
          <w:color w:val="auto"/>
        </w:rPr>
        <w:t>-</w:t>
      </w:r>
      <w:r w:rsidR="006D5B3A" w:rsidRPr="00700848">
        <w:rPr>
          <w:i/>
          <w:color w:val="auto"/>
        </w:rPr>
        <w:t>GLMM</w:t>
      </w:r>
      <w:r w:rsidRPr="00700848">
        <w:rPr>
          <w:color w:val="auto"/>
        </w:rPr>
        <w:t xml:space="preserve">, and applied it on </w:t>
      </w:r>
      <w:r w:rsidR="00F83F50" w:rsidRPr="00700848">
        <w:rPr>
          <w:color w:val="auto"/>
        </w:rPr>
        <w:t xml:space="preserve">ADSP’s </w:t>
      </w:r>
      <w:r w:rsidR="006D5B3A" w:rsidRPr="00700848">
        <w:rPr>
          <w:color w:val="auto"/>
        </w:rPr>
        <w:t xml:space="preserve">whole-genome sequencing </w:t>
      </w:r>
      <w:r w:rsidR="00F83F50" w:rsidRPr="00700848">
        <w:rPr>
          <w:color w:val="auto"/>
        </w:rPr>
        <w:t>cohort</w:t>
      </w:r>
      <w:r w:rsidRPr="00700848">
        <w:rPr>
          <w:color w:val="auto"/>
        </w:rPr>
        <w:t xml:space="preserve">. </w:t>
      </w:r>
      <w:r w:rsidR="00D87BC8" w:rsidRPr="00700848">
        <w:rPr>
          <w:color w:val="auto"/>
        </w:rPr>
        <w:t>This</w:t>
      </w:r>
      <w:r w:rsidRPr="00700848">
        <w:rPr>
          <w:color w:val="auto"/>
        </w:rPr>
        <w:t xml:space="preserve"> method </w:t>
      </w:r>
      <w:r w:rsidR="006D5B3A" w:rsidRPr="00700848">
        <w:rPr>
          <w:color w:val="auto"/>
        </w:rPr>
        <w:t xml:space="preserve">efficiently </w:t>
      </w:r>
      <w:r w:rsidRPr="00700848">
        <w:rPr>
          <w:color w:val="auto"/>
        </w:rPr>
        <w:t xml:space="preserve">addresses three </w:t>
      </w:r>
      <w:r w:rsidR="00D87BC8" w:rsidRPr="00700848">
        <w:rPr>
          <w:color w:val="auto"/>
        </w:rPr>
        <w:t xml:space="preserve">major </w:t>
      </w:r>
      <w:r w:rsidRPr="00700848">
        <w:rPr>
          <w:color w:val="auto"/>
        </w:rPr>
        <w:t xml:space="preserve">challenges in GWAS: categorical phenotypes, </w:t>
      </w:r>
      <w:r w:rsidR="00F83F50" w:rsidRPr="00700848">
        <w:rPr>
          <w:color w:val="auto"/>
        </w:rPr>
        <w:t>population structure and sample relatedness</w:t>
      </w:r>
      <w:r w:rsidRPr="00700848">
        <w:rPr>
          <w:color w:val="auto"/>
        </w:rPr>
        <w:t xml:space="preserve">, and prior knowledge integration. </w:t>
      </w:r>
      <w:r w:rsidR="00D87BC8" w:rsidRPr="00700848">
        <w:rPr>
          <w:color w:val="auto"/>
        </w:rPr>
        <w:t xml:space="preserve">Furthermore, our generalized approach has the flexibility to operate on binary and quantitative traits in addition to ordered categorical phenotypes. </w:t>
      </w:r>
      <w:r w:rsidR="004D05B9" w:rsidRPr="00700848">
        <w:rPr>
          <w:color w:val="auto"/>
        </w:rPr>
        <w:t xml:space="preserve">These features enabled </w:t>
      </w:r>
      <w:r w:rsidR="004E1511" w:rsidRPr="00700848">
        <w:rPr>
          <w:color w:val="auto"/>
        </w:rPr>
        <w:t xml:space="preserve">our </w:t>
      </w:r>
      <w:r w:rsidR="004D05B9" w:rsidRPr="00700848">
        <w:rPr>
          <w:color w:val="auto"/>
        </w:rPr>
        <w:t>identification of</w:t>
      </w:r>
      <w:r w:rsidR="00BF1806" w:rsidRPr="00700848">
        <w:rPr>
          <w:color w:val="auto"/>
        </w:rPr>
        <w:t xml:space="preserve"> </w:t>
      </w:r>
      <w:r w:rsidR="00366ACE" w:rsidRPr="00700848">
        <w:rPr>
          <w:color w:val="auto"/>
        </w:rPr>
        <w:t xml:space="preserve">four </w:t>
      </w:r>
      <w:r w:rsidR="00BF1806" w:rsidRPr="00700848">
        <w:rPr>
          <w:color w:val="auto"/>
        </w:rPr>
        <w:t xml:space="preserve">new </w:t>
      </w:r>
      <w:r w:rsidR="00366ACE" w:rsidRPr="00700848">
        <w:rPr>
          <w:color w:val="auto"/>
        </w:rPr>
        <w:t xml:space="preserve">candidate </w:t>
      </w:r>
      <w:r w:rsidR="00BF1806" w:rsidRPr="00700848">
        <w:rPr>
          <w:color w:val="auto"/>
        </w:rPr>
        <w:t>variants in</w:t>
      </w:r>
      <w:r w:rsidRPr="00700848">
        <w:rPr>
          <w:color w:val="auto"/>
        </w:rPr>
        <w:t xml:space="preserve"> </w:t>
      </w:r>
      <w:r w:rsidR="00366ACE" w:rsidRPr="00700848">
        <w:rPr>
          <w:color w:val="auto"/>
        </w:rPr>
        <w:t>three</w:t>
      </w:r>
      <w:r w:rsidRPr="00700848">
        <w:rPr>
          <w:color w:val="auto"/>
        </w:rPr>
        <w:t xml:space="preserve"> loci that </w:t>
      </w:r>
      <w:r w:rsidR="00D87BC8" w:rsidRPr="00700848">
        <w:rPr>
          <w:color w:val="auto"/>
        </w:rPr>
        <w:t>s</w:t>
      </w:r>
      <w:r w:rsidRPr="00700848">
        <w:rPr>
          <w:color w:val="auto"/>
        </w:rPr>
        <w:t>ignificant</w:t>
      </w:r>
      <w:r w:rsidR="00D87BC8" w:rsidRPr="00700848">
        <w:rPr>
          <w:color w:val="auto"/>
        </w:rPr>
        <w:t>ly increased the risk of Alzheimer’s disease</w:t>
      </w:r>
      <w:r w:rsidRPr="00700848">
        <w:rPr>
          <w:color w:val="auto"/>
        </w:rPr>
        <w:t xml:space="preserve">. </w:t>
      </w:r>
    </w:p>
    <w:p w14:paraId="1F468BD5" w14:textId="77777777" w:rsidR="00BF1806" w:rsidRPr="00700848" w:rsidRDefault="00912259" w:rsidP="00483293">
      <w:pPr>
        <w:pStyle w:val="Normal1"/>
        <w:spacing w:after="120" w:line="360" w:lineRule="auto"/>
        <w:rPr>
          <w:color w:val="auto"/>
        </w:rPr>
      </w:pPr>
      <w:r w:rsidRPr="00700848">
        <w:rPr>
          <w:color w:val="auto"/>
        </w:rPr>
        <w:t xml:space="preserve">Out of the </w:t>
      </w:r>
      <w:r w:rsidR="00366ACE" w:rsidRPr="00700848">
        <w:rPr>
          <w:color w:val="auto"/>
        </w:rPr>
        <w:t xml:space="preserve">four </w:t>
      </w:r>
      <w:r w:rsidRPr="00700848">
        <w:rPr>
          <w:color w:val="auto"/>
        </w:rPr>
        <w:t xml:space="preserve">new genome-wide significant </w:t>
      </w:r>
      <w:r w:rsidR="00366ACE" w:rsidRPr="00700848">
        <w:rPr>
          <w:color w:val="auto"/>
        </w:rPr>
        <w:t xml:space="preserve">candidate </w:t>
      </w:r>
      <w:r w:rsidRPr="00700848">
        <w:rPr>
          <w:color w:val="auto"/>
        </w:rPr>
        <w:t xml:space="preserve">variants, rs140233081 and rs149372995 are in LD and locate in between </w:t>
      </w:r>
      <w:r w:rsidRPr="00700848">
        <w:rPr>
          <w:i/>
          <w:color w:val="auto"/>
        </w:rPr>
        <w:t>PRKAR1B</w:t>
      </w:r>
      <w:r w:rsidRPr="00700848">
        <w:rPr>
          <w:color w:val="auto"/>
        </w:rPr>
        <w:t xml:space="preserve"> and </w:t>
      </w:r>
      <w:r w:rsidR="00EA3602" w:rsidRPr="00700848">
        <w:rPr>
          <w:i/>
          <w:color w:val="auto"/>
        </w:rPr>
        <w:t>PDGFA</w:t>
      </w:r>
      <w:r w:rsidR="00EA3602" w:rsidRPr="00700848">
        <w:rPr>
          <w:color w:val="auto"/>
        </w:rPr>
        <w:t xml:space="preserve"> that are</w:t>
      </w:r>
      <w:r w:rsidR="00366ACE" w:rsidRPr="00700848">
        <w:rPr>
          <w:color w:val="auto"/>
        </w:rPr>
        <w:t xml:space="preserve"> potentially</w:t>
      </w:r>
      <w:r w:rsidR="00EA3602" w:rsidRPr="00700848">
        <w:rPr>
          <w:color w:val="auto"/>
        </w:rPr>
        <w:t xml:space="preserve"> relevant </w:t>
      </w:r>
      <w:r w:rsidR="00366ACE" w:rsidRPr="00700848">
        <w:rPr>
          <w:color w:val="auto"/>
        </w:rPr>
        <w:t xml:space="preserve">to </w:t>
      </w:r>
      <w:r w:rsidR="00EA3602" w:rsidRPr="00700848">
        <w:rPr>
          <w:color w:val="auto"/>
        </w:rPr>
        <w:t>vascular dysfunction</w:t>
      </w:r>
      <w:r w:rsidRPr="00700848">
        <w:rPr>
          <w:color w:val="auto"/>
        </w:rPr>
        <w:t xml:space="preserve">. </w:t>
      </w:r>
      <w:r w:rsidR="00BF1806" w:rsidRPr="00700848">
        <w:rPr>
          <w:color w:val="auto"/>
        </w:rPr>
        <w:t>Recent evidence suggests that vascular dysfunction is a critical component of AD pathology</w:t>
      </w:r>
      <w:r w:rsidR="00D34817"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 </w:instrText>
      </w:r>
      <w:r w:rsidR="0007269B">
        <w:rPr>
          <w:color w:val="auto"/>
        </w:rPr>
        <w:fldChar w:fldCharType="begin">
          <w:fldData xml:space="preserve">PEVuZE5vdGU+PENpdGU+PEF1dGhvcj5CZWxsPC9BdXRob3I+PFllYXI+MjAxMjwvWWVhcj48UmVj
TnVtPjQ8L1JlY051bT48RGlzcGxheVRleHQ+WzM2LTM4XTwvRGlzcGxheVRleHQ+PHJlY29yZD48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07269B">
        <w:rPr>
          <w:color w:val="auto"/>
        </w:rPr>
        <w:instrText xml:space="preserve"> ADDIN EN.CITE.DATA </w:instrText>
      </w:r>
      <w:r w:rsidR="0007269B">
        <w:rPr>
          <w:color w:val="auto"/>
        </w:rPr>
      </w:r>
      <w:r w:rsidR="0007269B">
        <w:rPr>
          <w:color w:val="auto"/>
        </w:rPr>
        <w:fldChar w:fldCharType="end"/>
      </w:r>
      <w:r w:rsidR="00733E3B" w:rsidRPr="00700848">
        <w:rPr>
          <w:color w:val="auto"/>
        </w:rPr>
      </w:r>
      <w:r w:rsidR="00733E3B" w:rsidRPr="00700848">
        <w:rPr>
          <w:color w:val="auto"/>
        </w:rPr>
        <w:fldChar w:fldCharType="separate"/>
      </w:r>
      <w:r w:rsidR="0007269B">
        <w:rPr>
          <w:noProof/>
          <w:color w:val="auto"/>
        </w:rPr>
        <w:t>[</w:t>
      </w:r>
      <w:hyperlink w:anchor="_ENREF_36" w:tooltip="Bell, 2012 #4" w:history="1">
        <w:r w:rsidR="0007269B">
          <w:rPr>
            <w:noProof/>
            <w:color w:val="auto"/>
          </w:rPr>
          <w:t>36-38</w:t>
        </w:r>
      </w:hyperlink>
      <w:r w:rsidR="0007269B">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and potentially a </w:t>
      </w:r>
      <w:r w:rsidR="00EA3602" w:rsidRPr="00700848">
        <w:rPr>
          <w:color w:val="auto"/>
        </w:rPr>
        <w:t>necessary predisposing feature</w:t>
      </w:r>
      <w:r w:rsidR="00733E3B" w:rsidRPr="00700848">
        <w:rPr>
          <w:color w:val="auto"/>
        </w:rPr>
        <w:t xml:space="preserve"> </w:t>
      </w:r>
      <w:r w:rsidR="00733E3B" w:rsidRPr="00700848">
        <w:rPr>
          <w:color w:val="auto"/>
        </w:rPr>
        <w:fldChar w:fldCharType="begin"/>
      </w:r>
      <w:r w:rsidR="007B1587" w:rsidRPr="00700848">
        <w:rPr>
          <w:color w:val="auto"/>
        </w:rPr>
        <w:instrText xml:space="preserve"> ADDIN EN.CITE &lt;EndNote&gt;&lt;Cite&gt;&lt;Author&gt;Iturria-Medina&lt;/Author&gt;&lt;Year&gt;2016&lt;/Year&gt;&lt;RecNum&gt;14&lt;/RecNum&gt;&lt;DisplayText&gt;[42]&lt;/DisplayText&gt;&lt;record&gt;&lt;rec-number&gt;14&lt;/rec-number&gt;&lt;foreign-keys&gt;&lt;key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00848">
        <w:rPr>
          <w:color w:val="auto"/>
        </w:rPr>
        <w:fldChar w:fldCharType="separate"/>
      </w:r>
      <w:r w:rsidR="007B1587" w:rsidRPr="00700848">
        <w:rPr>
          <w:noProof/>
          <w:color w:val="auto"/>
        </w:rPr>
        <w:t>[</w:t>
      </w:r>
      <w:hyperlink w:anchor="_ENREF_42" w:tooltip="Iturria-Medina, 2016 #14" w:history="1">
        <w:r w:rsidR="0007269B" w:rsidRPr="00700848">
          <w:rPr>
            <w:noProof/>
            <w:color w:val="auto"/>
          </w:rPr>
          <w:t>42</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Further, vascular dysfunction has been shown to be necessary for the development of Alzheimer’s-like phenotypes in a mouse model of amyloid pathology </w:t>
      </w:r>
      <w:r w:rsidR="00733E3B"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3" w:tooltip="Soto, 2016 #38" w:history="1">
        <w:r w:rsidR="0007269B" w:rsidRPr="00700848">
          <w:rPr>
            <w:noProof/>
            <w:color w:val="auto"/>
          </w:rPr>
          <w:t>43</w:t>
        </w:r>
      </w:hyperlink>
      <w:r w:rsidR="007B1587" w:rsidRPr="00700848">
        <w:rPr>
          <w:noProof/>
          <w:color w:val="auto"/>
        </w:rPr>
        <w:t>]</w:t>
      </w:r>
      <w:r w:rsidR="00733E3B" w:rsidRPr="00700848">
        <w:rPr>
          <w:color w:val="auto"/>
        </w:rPr>
        <w:fldChar w:fldCharType="end"/>
      </w:r>
      <w:r w:rsidR="00BF1806" w:rsidRPr="00700848">
        <w:rPr>
          <w:color w:val="auto"/>
        </w:rPr>
        <w:t>. We have localized PDGFA and PRKAR1B to specific components of vascular anatomy. Our immunofluorescence shows PDGFA expression between the collagen-rich tunica externa</w:t>
      </w:r>
      <w:r w:rsidR="009D6729" w:rsidRPr="00700848">
        <w:rPr>
          <w:color w:val="auto"/>
        </w:rPr>
        <w:t>l</w:t>
      </w:r>
      <w:r w:rsidR="00BF1806" w:rsidRPr="00700848">
        <w:rPr>
          <w:color w:val="auto"/>
        </w:rPr>
        <w:t xml:space="preserve"> and the endothelium of the tunica intima, supporting the presence of PDGFA in vascular smooth muscle cells (VSMCs). Previous studies have shown PDGF to </w:t>
      </w:r>
      <w:r w:rsidR="0077251A" w:rsidRPr="00700848">
        <w:rPr>
          <w:color w:val="auto"/>
        </w:rPr>
        <w:t>a</w:t>
      </w:r>
      <w:r w:rsidR="00BF1806" w:rsidRPr="00700848">
        <w:rPr>
          <w:color w:val="auto"/>
        </w:rPr>
        <w:t>ffect VSMC proliferation by inducing a phenotypic switch from a contractil</w:t>
      </w:r>
      <w:r w:rsidR="00733E3B" w:rsidRPr="00700848">
        <w:rPr>
          <w:color w:val="auto"/>
        </w:rPr>
        <w:t xml:space="preserve">e state to a proliferative one </w:t>
      </w:r>
      <w:r w:rsidR="00733E3B" w:rsidRPr="00700848">
        <w:rPr>
          <w:color w:val="auto"/>
        </w:rPr>
        <w:fldChar w:fldCharType="begin"/>
      </w:r>
      <w:r w:rsidR="007B1587" w:rsidRPr="00700848">
        <w:rPr>
          <w:color w:val="auto"/>
        </w:rPr>
        <w:instrText xml:space="preserve"> ADDIN EN.CITE &lt;EndNote&gt;&lt;Cite&gt;&lt;Author&gt;Owens&lt;/Author&gt;&lt;Year&gt;2004&lt;/Year&gt;&lt;RecNum&gt;39&lt;/RecNum&gt;&lt;DisplayText&gt;[44]&lt;/DisplayText&gt;&lt;record&gt;&lt;rec-number&gt;39&lt;/rec-number&gt;&lt;foreign-keys&gt;&lt;key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00848">
        <w:rPr>
          <w:color w:val="auto"/>
        </w:rPr>
        <w:fldChar w:fldCharType="separate"/>
      </w:r>
      <w:r w:rsidR="007B1587" w:rsidRPr="00700848">
        <w:rPr>
          <w:noProof/>
          <w:color w:val="auto"/>
        </w:rPr>
        <w:t>[</w:t>
      </w:r>
      <w:hyperlink w:anchor="_ENREF_44" w:tooltip="Owens, 2004 #39" w:history="1">
        <w:r w:rsidR="0007269B" w:rsidRPr="00700848">
          <w:rPr>
            <w:noProof/>
            <w:color w:val="auto"/>
          </w:rPr>
          <w:t>44</w:t>
        </w:r>
      </w:hyperlink>
      <w:r w:rsidR="007B1587" w:rsidRPr="00700848">
        <w:rPr>
          <w:noProof/>
          <w:color w:val="auto"/>
        </w:rPr>
        <w:t>]</w:t>
      </w:r>
      <w:r w:rsidR="00733E3B" w:rsidRPr="00700848">
        <w:rPr>
          <w:color w:val="auto"/>
        </w:rPr>
        <w:fldChar w:fldCharType="end"/>
      </w:r>
      <w:r w:rsidR="00BF1806" w:rsidRPr="00700848">
        <w:rPr>
          <w:color w:val="auto"/>
        </w:rPr>
        <w:t xml:space="preserve">. Insufficient PDGFA expression, then, </w:t>
      </w:r>
      <w:r w:rsidR="0077251A" w:rsidRPr="00700848">
        <w:rPr>
          <w:color w:val="auto"/>
        </w:rPr>
        <w:t>may</w:t>
      </w:r>
      <w:r w:rsidR="00BF1806" w:rsidRPr="00700848">
        <w:rPr>
          <w:color w:val="auto"/>
        </w:rPr>
        <w:t xml:space="preserve"> impair vascular regeneration following plaque-related insults, thereby exacerbating AD.</w:t>
      </w:r>
      <w:r w:rsidR="00121A5C" w:rsidRPr="00700848">
        <w:rPr>
          <w:color w:val="auto"/>
        </w:rPr>
        <w:t xml:space="preserve"> This potential mechanism paired with increased </w:t>
      </w:r>
      <w:r w:rsidR="00121A5C" w:rsidRPr="00700848">
        <w:rPr>
          <w:i/>
          <w:color w:val="auto"/>
        </w:rPr>
        <w:t>PDGFA</w:t>
      </w:r>
      <w:r w:rsidR="00121A5C" w:rsidRPr="00700848">
        <w:rPr>
          <w:color w:val="auto"/>
        </w:rPr>
        <w:t xml:space="preserve"> under amyloid burden expression suggests the two candidate variants</w:t>
      </w:r>
      <w:r w:rsidR="00F425F0" w:rsidRPr="00700848">
        <w:rPr>
          <w:color w:val="auto"/>
        </w:rPr>
        <w:t xml:space="preserve"> could</w:t>
      </w:r>
      <w:r w:rsidR="00121A5C" w:rsidRPr="00700848">
        <w:rPr>
          <w:color w:val="auto"/>
        </w:rPr>
        <w:t xml:space="preserve"> reduce necessary PDGFA expression when plaques are present</w:t>
      </w:r>
      <w:r w:rsidR="00F425F0" w:rsidRPr="00700848">
        <w:rPr>
          <w:color w:val="auto"/>
        </w:rPr>
        <w:t xml:space="preserve">, thereby attenuating the increase in </w:t>
      </w:r>
      <w:r w:rsidR="00F425F0" w:rsidRPr="00700848">
        <w:rPr>
          <w:i/>
          <w:color w:val="auto"/>
        </w:rPr>
        <w:t>PDGFA</w:t>
      </w:r>
      <w:r w:rsidR="00F425F0" w:rsidRPr="00700848">
        <w:rPr>
          <w:color w:val="auto"/>
        </w:rPr>
        <w:t xml:space="preserve"> we observed with amyloid burden</w:t>
      </w:r>
      <w:r w:rsidR="00121A5C" w:rsidRPr="00700848">
        <w:rPr>
          <w:color w:val="auto"/>
        </w:rPr>
        <w:t xml:space="preserve">. </w:t>
      </w:r>
      <w:r w:rsidR="00BF1806" w:rsidRPr="00700848">
        <w:rPr>
          <w:color w:val="auto"/>
        </w:rPr>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phospholamban (PLN), however such suppression is lifted following PLN phosphorylation by PKA. Changes in the regulation of calcium release due to altered </w:t>
      </w:r>
      <w:r w:rsidR="00BF1806" w:rsidRPr="00700848">
        <w:rPr>
          <w:i/>
          <w:color w:val="auto"/>
        </w:rPr>
        <w:t>PRKAR1B</w:t>
      </w:r>
      <w:r w:rsidR="00BF1806" w:rsidRPr="00700848">
        <w:rPr>
          <w:color w:val="auto"/>
        </w:rPr>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5" w:tooltip="Zhao, 2011 #41" w:history="1">
        <w:r w:rsidR="0007269B" w:rsidRPr="00700848">
          <w:rPr>
            <w:noProof/>
            <w:color w:val="auto"/>
          </w:rPr>
          <w:t>45</w:t>
        </w:r>
      </w:hyperlink>
      <w:r w:rsidR="007B1587" w:rsidRPr="00700848">
        <w:rPr>
          <w:noProof/>
          <w:color w:val="auto"/>
        </w:rPr>
        <w:t>]</w:t>
      </w:r>
      <w:r w:rsidR="00733E3B" w:rsidRPr="00700848">
        <w:rPr>
          <w:color w:val="auto"/>
        </w:rPr>
        <w:fldChar w:fldCharType="end"/>
      </w:r>
      <w:r w:rsidR="00BF1806" w:rsidRPr="00700848">
        <w:rPr>
          <w:color w:val="auto"/>
        </w:rPr>
        <w:t>. In this way, changes in PRKAR1B may yield corresponding changes in circulation through suppressed arterial muscle contractility or through a direct influence on vascular growth and maintenance.</w:t>
      </w:r>
    </w:p>
    <w:p w14:paraId="706F33F5" w14:textId="77777777" w:rsidR="006F03D3" w:rsidRPr="00700848" w:rsidRDefault="00394816" w:rsidP="00483293">
      <w:pPr>
        <w:pStyle w:val="Normal1"/>
        <w:spacing w:after="120" w:line="360" w:lineRule="auto"/>
        <w:rPr>
          <w:color w:val="auto"/>
        </w:rPr>
      </w:pPr>
      <w:r w:rsidRPr="00700848">
        <w:rPr>
          <w:color w:val="auto"/>
        </w:rPr>
        <w:lastRenderedPageBreak/>
        <w:t xml:space="preserve">We consider our method </w:t>
      </w:r>
      <w:r w:rsidRPr="00700848">
        <w:rPr>
          <w:i/>
          <w:color w:val="auto"/>
        </w:rPr>
        <w:t>Bayes-GLMM</w:t>
      </w:r>
      <w:r w:rsidRPr="00700848">
        <w:rPr>
          <w:color w:val="auto"/>
        </w:rPr>
        <w:t xml:space="preserve"> to be a</w:t>
      </w:r>
      <w:r w:rsidR="00366ACE" w:rsidRPr="00700848">
        <w:rPr>
          <w:color w:val="auto"/>
        </w:rPr>
        <w:t>n important</w:t>
      </w:r>
      <w:r w:rsidR="00D34817" w:rsidRPr="00700848">
        <w:rPr>
          <w:color w:val="auto"/>
        </w:rPr>
        <w:t xml:space="preserve"> </w:t>
      </w:r>
      <w:r w:rsidRPr="00700848">
        <w:rPr>
          <w:color w:val="auto"/>
        </w:rPr>
        <w:t>addition to</w:t>
      </w:r>
      <w:r w:rsidR="00366ACE" w:rsidRPr="00700848">
        <w:rPr>
          <w:color w:val="auto"/>
        </w:rPr>
        <w:t xml:space="preserve"> the</w:t>
      </w:r>
      <w:r w:rsidRPr="00700848">
        <w:rPr>
          <w:color w:val="auto"/>
        </w:rPr>
        <w:t xml:space="preserve"> existing GWAS </w:t>
      </w:r>
      <w:r w:rsidR="00366ACE" w:rsidRPr="00700848">
        <w:rPr>
          <w:color w:val="auto"/>
        </w:rPr>
        <w:t>toolkit</w:t>
      </w:r>
      <w:r w:rsidRPr="00700848">
        <w:rPr>
          <w:color w:val="auto"/>
        </w:rPr>
        <w:t xml:space="preserve">. </w:t>
      </w:r>
      <w:r w:rsidR="004D05B9" w:rsidRPr="00700848">
        <w:rPr>
          <w:color w:val="auto"/>
        </w:rPr>
        <w:t>The fl</w:t>
      </w:r>
      <w:r w:rsidR="002F53D2" w:rsidRPr="00700848">
        <w:rPr>
          <w:color w:val="auto"/>
        </w:rPr>
        <w:t>exibility of Bayesian modeling allows</w:t>
      </w:r>
      <w:r w:rsidR="004D05B9" w:rsidRPr="00700848">
        <w:rPr>
          <w:color w:val="auto"/>
        </w:rPr>
        <w:t xml:space="preserve"> the</w:t>
      </w:r>
      <w:r w:rsidR="002F53D2" w:rsidRPr="00700848">
        <w:rPr>
          <w:color w:val="auto"/>
        </w:rPr>
        <w:t xml:space="preserve"> convenient configuration of sophisticated </w:t>
      </w:r>
      <w:r w:rsidR="007B0FC7" w:rsidRPr="00700848">
        <w:rPr>
          <w:color w:val="auto"/>
        </w:rPr>
        <w:t>model</w:t>
      </w:r>
      <w:r w:rsidR="00366ACE" w:rsidRPr="00700848">
        <w:rPr>
          <w:color w:val="auto"/>
        </w:rPr>
        <w:t>s</w:t>
      </w:r>
      <w:r w:rsidR="002F53D2" w:rsidRPr="00700848">
        <w:rPr>
          <w:color w:val="auto"/>
        </w:rPr>
        <w:t>, such as</w:t>
      </w:r>
      <w:r w:rsidR="004D05B9" w:rsidRPr="00700848">
        <w:rPr>
          <w:color w:val="auto"/>
        </w:rPr>
        <w:t xml:space="preserve"> </w:t>
      </w:r>
      <w:r w:rsidR="00366ACE" w:rsidRPr="00700848">
        <w:rPr>
          <w:color w:val="auto"/>
        </w:rPr>
        <w:t>our</w:t>
      </w:r>
      <w:r w:rsidR="002F53D2" w:rsidRPr="00700848">
        <w:rPr>
          <w:color w:val="auto"/>
        </w:rPr>
        <w:t xml:space="preserve"> GLMM. In </w:t>
      </w:r>
      <w:r w:rsidR="002F53D2" w:rsidRPr="00700848">
        <w:rPr>
          <w:i/>
          <w:color w:val="auto"/>
        </w:rPr>
        <w:t>Bayes-GLMM</w:t>
      </w:r>
      <w:r w:rsidR="002F53D2" w:rsidRPr="00700848">
        <w:rPr>
          <w:color w:val="auto"/>
        </w:rPr>
        <w:t xml:space="preserve">, logistic and ordered logistic regression likelihoods were used to model binary and ordered categorical variables, respectively. Conditional factors </w:t>
      </w:r>
      <w:r w:rsidR="004D05B9" w:rsidRPr="00700848">
        <w:rPr>
          <w:color w:val="auto"/>
        </w:rPr>
        <w:t>were included as model covariates and, although our study was underpowered for epistasis analysis, interaction terms can be straightforwardly included</w:t>
      </w:r>
      <w:r w:rsidR="002F53D2" w:rsidRPr="00700848">
        <w:rPr>
          <w:color w:val="auto"/>
        </w:rPr>
        <w:t>. Sample relatedness was modeled by a random term that followed a multivariat</w:t>
      </w:r>
      <w:r w:rsidR="008B507F" w:rsidRPr="00700848">
        <w:rPr>
          <w:color w:val="auto"/>
        </w:rPr>
        <w:t>e normal distribution</w:t>
      </w:r>
      <w:r w:rsidR="002F53D2" w:rsidRPr="00700848">
        <w:rPr>
          <w:color w:val="auto"/>
        </w:rPr>
        <w:t>. Model parameters can be estimated by either L-BFGS maxi</w:t>
      </w:r>
      <w:r w:rsidR="000B3113" w:rsidRPr="00700848">
        <w:rPr>
          <w:color w:val="auto"/>
        </w:rPr>
        <w:t>mal likelihood estimation (MLE)</w:t>
      </w:r>
      <w:r w:rsidR="00BF1542" w:rsidRPr="00700848">
        <w:rPr>
          <w:color w:val="auto"/>
        </w:rPr>
        <w:t>, or Hamilton Markov chain Monte Carlo sampling</w:t>
      </w:r>
      <w:r w:rsidR="006F03D3" w:rsidRPr="00700848">
        <w:rPr>
          <w:color w:val="auto"/>
        </w:rPr>
        <w:t>, as implemented in Stan</w:t>
      </w:r>
      <w:r w:rsidR="007B0FC7" w:rsidRPr="00700848">
        <w:rPr>
          <w:color w:val="auto"/>
        </w:rPr>
        <w:t>.</w:t>
      </w:r>
    </w:p>
    <w:p w14:paraId="75292614" w14:textId="77777777" w:rsidR="00BC6DAD" w:rsidRPr="00700848" w:rsidRDefault="00366ACE" w:rsidP="00B42019">
      <w:pPr>
        <w:pStyle w:val="Normal1"/>
        <w:spacing w:after="120" w:line="360" w:lineRule="auto"/>
        <w:rPr>
          <w:color w:val="auto"/>
        </w:rPr>
      </w:pPr>
      <w:r w:rsidRPr="00700848">
        <w:rPr>
          <w:color w:val="auto"/>
        </w:rPr>
        <w:t xml:space="preserve">Although the </w:t>
      </w:r>
      <w:r w:rsidR="009A02BF" w:rsidRPr="00700848">
        <w:rPr>
          <w:color w:val="auto"/>
        </w:rPr>
        <w:t xml:space="preserve">MLE </w:t>
      </w:r>
      <w:r w:rsidRPr="00700848">
        <w:rPr>
          <w:color w:val="auto"/>
        </w:rPr>
        <w:t xml:space="preserve">implementation in </w:t>
      </w:r>
      <w:r w:rsidR="000E32A7" w:rsidRPr="00700848">
        <w:rPr>
          <w:i/>
          <w:color w:val="auto"/>
        </w:rPr>
        <w:t>Bayes-GLMM</w:t>
      </w:r>
      <w:r w:rsidRPr="00700848">
        <w:rPr>
          <w:color w:val="auto"/>
        </w:rPr>
        <w:t xml:space="preserve"> </w:t>
      </w:r>
      <w:r w:rsidR="00223E65" w:rsidRPr="00700848">
        <w:rPr>
          <w:color w:val="auto"/>
        </w:rPr>
        <w:t>wa</w:t>
      </w:r>
      <w:r w:rsidR="009C5455" w:rsidRPr="00700848">
        <w:rPr>
          <w:color w:val="auto"/>
        </w:rPr>
        <w:t>s</w:t>
      </w:r>
      <w:r w:rsidR="009A02BF" w:rsidRPr="00700848">
        <w:rPr>
          <w:color w:val="auto"/>
        </w:rPr>
        <w:t xml:space="preserve"> efficient and reliable in estimating generalized linear models, </w:t>
      </w:r>
      <w:r w:rsidR="004D05B9" w:rsidRPr="00700848">
        <w:rPr>
          <w:color w:val="auto"/>
        </w:rPr>
        <w:t xml:space="preserve">it </w:t>
      </w:r>
      <w:r w:rsidR="00F720D7" w:rsidRPr="00700848">
        <w:rPr>
          <w:color w:val="auto"/>
        </w:rPr>
        <w:t xml:space="preserve">was </w:t>
      </w:r>
      <w:r w:rsidR="004D05B9" w:rsidRPr="00700848">
        <w:rPr>
          <w:color w:val="auto"/>
        </w:rPr>
        <w:t>unreliable</w:t>
      </w:r>
      <w:r w:rsidR="00D40A8F" w:rsidRPr="00700848">
        <w:rPr>
          <w:color w:val="auto"/>
        </w:rPr>
        <w:t xml:space="preserve"> in estimating generalized linear mixed models. </w:t>
      </w:r>
      <w:r w:rsidR="009C5455" w:rsidRPr="00700848">
        <w:rPr>
          <w:color w:val="auto"/>
        </w:rPr>
        <w:t xml:space="preserve">We found </w:t>
      </w:r>
      <w:r w:rsidR="004D05B9" w:rsidRPr="00700848">
        <w:rPr>
          <w:color w:val="auto"/>
        </w:rPr>
        <w:t>that MLE</w:t>
      </w:r>
      <w:r w:rsidR="00CC206A" w:rsidRPr="00700848">
        <w:rPr>
          <w:color w:val="auto"/>
        </w:rPr>
        <w:t xml:space="preserve"> </w:t>
      </w:r>
      <w:r w:rsidR="00A52B2D" w:rsidRPr="00700848">
        <w:rPr>
          <w:color w:val="auto"/>
        </w:rPr>
        <w:t xml:space="preserve">of the random term </w:t>
      </w:r>
      <w:r w:rsidR="00B63265" w:rsidRPr="00700848">
        <w:rPr>
          <w:color w:val="auto"/>
        </w:rPr>
        <w:t xml:space="preserve">was </w:t>
      </w:r>
      <w:r w:rsidR="00223E65" w:rsidRPr="00700848">
        <w:rPr>
          <w:color w:val="auto"/>
        </w:rPr>
        <w:t xml:space="preserve">skewed toward </w:t>
      </w:r>
      <w:r w:rsidR="004D05B9" w:rsidRPr="00700848">
        <w:rPr>
          <w:color w:val="auto"/>
        </w:rPr>
        <w:t>initial</w:t>
      </w:r>
      <w:r w:rsidR="00720902" w:rsidRPr="00700848">
        <w:rPr>
          <w:color w:val="auto"/>
        </w:rPr>
        <w:t xml:space="preserve"> values</w:t>
      </w:r>
      <w:r w:rsidR="006F03D3" w:rsidRPr="00700848">
        <w:rPr>
          <w:color w:val="auto"/>
        </w:rPr>
        <w:t>,</w:t>
      </w:r>
      <w:r w:rsidR="004D05B9" w:rsidRPr="00700848">
        <w:rPr>
          <w:color w:val="auto"/>
        </w:rPr>
        <w:t xml:space="preserve"> suggesting</w:t>
      </w:r>
      <w:r w:rsidR="00A5068E" w:rsidRPr="00700848">
        <w:rPr>
          <w:color w:val="auto"/>
        </w:rPr>
        <w:t xml:space="preserve"> the optimizer was trapped </w:t>
      </w:r>
      <w:r w:rsidR="000444D0" w:rsidRPr="00700848">
        <w:rPr>
          <w:color w:val="auto"/>
        </w:rPr>
        <w:t>into</w:t>
      </w:r>
      <w:r w:rsidR="00A5068E" w:rsidRPr="00700848">
        <w:rPr>
          <w:color w:val="auto"/>
        </w:rPr>
        <w:t xml:space="preserve"> local optima</w:t>
      </w:r>
      <w:r w:rsidR="004D05B9" w:rsidRPr="00700848">
        <w:rPr>
          <w:color w:val="auto"/>
        </w:rPr>
        <w:t xml:space="preserve"> and limiting reliability in estimating</w:t>
      </w:r>
      <w:r w:rsidR="006F03D3" w:rsidRPr="00700848">
        <w:rPr>
          <w:color w:val="auto"/>
        </w:rPr>
        <w:t xml:space="preserve"> the GLMM</w:t>
      </w:r>
      <w:r w:rsidR="009B3C3B" w:rsidRPr="00700848">
        <w:rPr>
          <w:color w:val="auto"/>
        </w:rPr>
        <w:t xml:space="preserve">. </w:t>
      </w:r>
      <w:r w:rsidR="00223E65" w:rsidRPr="00700848">
        <w:rPr>
          <w:color w:val="auto"/>
        </w:rPr>
        <w:t xml:space="preserve">On the other hand, </w:t>
      </w:r>
      <w:r w:rsidRPr="00700848">
        <w:rPr>
          <w:color w:val="auto"/>
        </w:rPr>
        <w:t xml:space="preserve">the </w:t>
      </w:r>
      <w:r w:rsidR="000444D0" w:rsidRPr="00700848">
        <w:rPr>
          <w:color w:val="auto"/>
        </w:rPr>
        <w:t>MCMC sampler</w:t>
      </w:r>
      <w:r w:rsidR="00E442F2" w:rsidRPr="00700848">
        <w:rPr>
          <w:color w:val="auto"/>
        </w:rPr>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00848">
        <w:rPr>
          <w:color w:val="auto"/>
        </w:rPr>
        <w:t>opriate initial sampling values</w:t>
      </w:r>
      <w:r w:rsidR="00E442F2" w:rsidRPr="00700848">
        <w:rPr>
          <w:color w:val="auto"/>
        </w:rPr>
        <w:t>.</w:t>
      </w:r>
      <w:r w:rsidR="005C434E" w:rsidRPr="00700848">
        <w:rPr>
          <w:color w:val="auto"/>
        </w:rPr>
        <w:t xml:space="preserve"> </w:t>
      </w:r>
    </w:p>
    <w:p w14:paraId="46A6B2A5" w14:textId="77777777" w:rsidR="005C434E" w:rsidRPr="00700848" w:rsidRDefault="00BC6DAD" w:rsidP="00B42019">
      <w:pPr>
        <w:pStyle w:val="Normal1"/>
        <w:spacing w:after="120" w:line="360" w:lineRule="auto"/>
        <w:rPr>
          <w:color w:val="auto"/>
        </w:rPr>
      </w:pPr>
      <w:r w:rsidRPr="00700848">
        <w:rPr>
          <w:i/>
          <w:color w:val="auto"/>
        </w:rPr>
        <w:t>Bayes-GLMM</w:t>
      </w:r>
      <w:r w:rsidRPr="00700848">
        <w:rPr>
          <w:color w:val="auto"/>
        </w:rPr>
        <w:t xml:space="preserve"> method was optimized in multiple ways to minimize the computational expense: (1) </w:t>
      </w:r>
      <w:r w:rsidR="00330935" w:rsidRPr="00700848">
        <w:rPr>
          <w:color w:val="auto"/>
        </w:rPr>
        <w:t xml:space="preserve">support </w:t>
      </w:r>
      <w:r w:rsidRPr="00700848">
        <w:rPr>
          <w:color w:val="auto"/>
        </w:rPr>
        <w:t xml:space="preserve">parallel computing; (2) conjugate prior distributions; (3) vectorization of model statements to exploit efficient matrix operations in Stan; and (4) parameterization of multivariate normal distribution for the random effect by Cholesky factoring. Nevertheless, </w:t>
      </w:r>
      <w:r w:rsidR="00330935" w:rsidRPr="00700848">
        <w:rPr>
          <w:color w:val="auto"/>
        </w:rPr>
        <w:t xml:space="preserve">efficiency was still </w:t>
      </w:r>
      <w:r w:rsidRPr="00700848">
        <w:rPr>
          <w:color w:val="auto"/>
        </w:rPr>
        <w:t>t</w:t>
      </w:r>
      <w:r w:rsidR="001E563E" w:rsidRPr="00700848">
        <w:rPr>
          <w:color w:val="auto"/>
        </w:rPr>
        <w:t>he</w:t>
      </w:r>
      <w:r w:rsidRPr="00700848">
        <w:rPr>
          <w:color w:val="auto"/>
        </w:rPr>
        <w:t xml:space="preserve"> primary</w:t>
      </w:r>
      <w:r w:rsidR="001E563E" w:rsidRPr="00700848">
        <w:rPr>
          <w:color w:val="auto"/>
        </w:rPr>
        <w:t xml:space="preserve"> drawback</w:t>
      </w:r>
      <w:r w:rsidR="00330935" w:rsidRPr="00700848">
        <w:rPr>
          <w:color w:val="auto"/>
        </w:rPr>
        <w:t xml:space="preserve"> of MCMC sampling</w:t>
      </w:r>
      <w:r w:rsidR="001E563E" w:rsidRPr="00700848">
        <w:rPr>
          <w:color w:val="auto"/>
        </w:rPr>
        <w:t xml:space="preserve">. </w:t>
      </w:r>
      <w:r w:rsidR="00F8779A" w:rsidRPr="00700848">
        <w:rPr>
          <w:color w:val="auto"/>
        </w:rPr>
        <w:t>Testing</w:t>
      </w:r>
      <w:r w:rsidR="00D42C1B" w:rsidRPr="00700848">
        <w:rPr>
          <w:color w:val="auto"/>
        </w:rPr>
        <w:t xml:space="preserve"> at a 2.3G Hz Intel processor, </w:t>
      </w:r>
      <w:r w:rsidR="007B6D0D" w:rsidRPr="00700848">
        <w:rPr>
          <w:color w:val="auto"/>
        </w:rPr>
        <w:t>MLE</w:t>
      </w:r>
      <w:r w:rsidR="00D74FB8" w:rsidRPr="00700848">
        <w:rPr>
          <w:color w:val="auto"/>
        </w:rPr>
        <w:t xml:space="preserve"> </w:t>
      </w:r>
      <w:r w:rsidR="00E442F2" w:rsidRPr="00700848">
        <w:rPr>
          <w:color w:val="auto"/>
        </w:rPr>
        <w:t xml:space="preserve">took </w:t>
      </w:r>
      <w:r w:rsidR="007623D4" w:rsidRPr="00700848">
        <w:rPr>
          <w:color w:val="auto"/>
        </w:rPr>
        <w:t xml:space="preserve">roughly </w:t>
      </w:r>
      <w:r w:rsidR="006B2C12" w:rsidRPr="00700848">
        <w:rPr>
          <w:color w:val="auto"/>
        </w:rPr>
        <w:t xml:space="preserve">0.12 seconds to estimate the GLM model </w:t>
      </w:r>
      <w:r w:rsidR="00330935" w:rsidRPr="00700848">
        <w:rPr>
          <w:color w:val="auto"/>
        </w:rPr>
        <w:t xml:space="preserve">per variant </w:t>
      </w:r>
      <w:r w:rsidR="007B2F12" w:rsidRPr="00700848">
        <w:rPr>
          <w:color w:val="auto"/>
        </w:rPr>
        <w:t xml:space="preserve">of the </w:t>
      </w:r>
      <w:r w:rsidR="006B2C12" w:rsidRPr="00700848">
        <w:rPr>
          <w:color w:val="auto"/>
        </w:rPr>
        <w:t>ADSP</w:t>
      </w:r>
      <w:r w:rsidR="009A417C" w:rsidRPr="00700848">
        <w:rPr>
          <w:color w:val="auto"/>
        </w:rPr>
        <w:t xml:space="preserve"> </w:t>
      </w:r>
      <w:r w:rsidR="00B4764E" w:rsidRPr="00700848">
        <w:rPr>
          <w:color w:val="auto"/>
        </w:rPr>
        <w:t>dataset</w:t>
      </w:r>
      <w:r w:rsidR="007B2F12" w:rsidRPr="00700848">
        <w:rPr>
          <w:color w:val="auto"/>
        </w:rPr>
        <w:t xml:space="preserve"> </w:t>
      </w:r>
      <w:r w:rsidR="005C434E" w:rsidRPr="00700848">
        <w:rPr>
          <w:color w:val="auto"/>
        </w:rPr>
        <w:t>(Methods</w:t>
      </w:r>
      <w:r w:rsidR="00A33622" w:rsidRPr="00700848">
        <w:rPr>
          <w:color w:val="auto"/>
        </w:rPr>
        <w:t>, Figure 3</w:t>
      </w:r>
      <w:r w:rsidR="005C434E" w:rsidRPr="00700848">
        <w:rPr>
          <w:color w:val="auto"/>
        </w:rPr>
        <w:t>)</w:t>
      </w:r>
      <w:r w:rsidR="006B2C12" w:rsidRPr="00700848">
        <w:rPr>
          <w:color w:val="auto"/>
        </w:rPr>
        <w:t>.</w:t>
      </w:r>
      <w:r w:rsidR="005C434E" w:rsidRPr="00700848">
        <w:rPr>
          <w:color w:val="auto"/>
        </w:rPr>
        <w:t xml:space="preserve"> In</w:t>
      </w:r>
      <w:r w:rsidR="00846860" w:rsidRPr="00700848">
        <w:rPr>
          <w:color w:val="auto"/>
        </w:rPr>
        <w:t xml:space="preserve"> </w:t>
      </w:r>
      <w:r w:rsidR="006B2C12" w:rsidRPr="00700848">
        <w:rPr>
          <w:color w:val="auto"/>
        </w:rPr>
        <w:t xml:space="preserve">comparison, </w:t>
      </w:r>
      <w:r w:rsidR="005C434E" w:rsidRPr="00700848">
        <w:rPr>
          <w:color w:val="auto"/>
        </w:rPr>
        <w:t xml:space="preserve">the </w:t>
      </w:r>
      <w:r w:rsidR="00D74FB8" w:rsidRPr="00700848">
        <w:rPr>
          <w:color w:val="auto"/>
        </w:rPr>
        <w:t xml:space="preserve">MCMC </w:t>
      </w:r>
      <w:r w:rsidR="00E442F2" w:rsidRPr="00700848">
        <w:rPr>
          <w:color w:val="auto"/>
        </w:rPr>
        <w:t xml:space="preserve">sampler took </w:t>
      </w:r>
      <w:r w:rsidR="007623D4" w:rsidRPr="00700848">
        <w:rPr>
          <w:color w:val="auto"/>
        </w:rPr>
        <w:t xml:space="preserve">roughly </w:t>
      </w:r>
      <w:r w:rsidR="006B2C12" w:rsidRPr="00700848">
        <w:rPr>
          <w:color w:val="auto"/>
        </w:rPr>
        <w:t>30</w:t>
      </w:r>
      <w:r w:rsidR="007B6D0D" w:rsidRPr="00700848">
        <w:rPr>
          <w:color w:val="auto"/>
        </w:rPr>
        <w:t xml:space="preserve"> seconds</w:t>
      </w:r>
      <w:r w:rsidR="00F8779A" w:rsidRPr="00700848">
        <w:rPr>
          <w:color w:val="auto"/>
        </w:rPr>
        <w:t xml:space="preserve"> to </w:t>
      </w:r>
      <w:r w:rsidR="0078347D" w:rsidRPr="00700848">
        <w:rPr>
          <w:color w:val="auto"/>
        </w:rPr>
        <w:t>generate</w:t>
      </w:r>
      <w:r w:rsidR="006B2C12" w:rsidRPr="00700848">
        <w:rPr>
          <w:color w:val="auto"/>
        </w:rPr>
        <w:t xml:space="preserve"> 1000 samples</w:t>
      </w:r>
      <w:r w:rsidR="00D40F09" w:rsidRPr="00700848">
        <w:rPr>
          <w:color w:val="auto"/>
        </w:rPr>
        <w:t xml:space="preserve"> for </w:t>
      </w:r>
      <w:r w:rsidR="006B2C12" w:rsidRPr="00700848">
        <w:rPr>
          <w:color w:val="auto"/>
        </w:rPr>
        <w:t xml:space="preserve">the </w:t>
      </w:r>
      <w:r w:rsidR="00D10A4D" w:rsidRPr="00700848">
        <w:rPr>
          <w:color w:val="auto"/>
        </w:rPr>
        <w:t xml:space="preserve">same </w:t>
      </w:r>
      <w:r w:rsidR="006B2C12" w:rsidRPr="00700848">
        <w:rPr>
          <w:color w:val="auto"/>
        </w:rPr>
        <w:t>GLM model</w:t>
      </w:r>
      <w:r w:rsidR="007D477D" w:rsidRPr="00700848">
        <w:rPr>
          <w:color w:val="auto"/>
        </w:rPr>
        <w:t xml:space="preserve">, </w:t>
      </w:r>
      <w:r w:rsidR="006B2C12" w:rsidRPr="00700848">
        <w:rPr>
          <w:color w:val="auto"/>
        </w:rPr>
        <w:t xml:space="preserve">and 15 minutes to </w:t>
      </w:r>
      <w:r w:rsidR="005C434E" w:rsidRPr="00700848">
        <w:rPr>
          <w:color w:val="auto"/>
        </w:rPr>
        <w:t>process</w:t>
      </w:r>
      <w:r w:rsidR="006B2C12" w:rsidRPr="00700848">
        <w:rPr>
          <w:color w:val="auto"/>
        </w:rPr>
        <w:t xml:space="preserve"> 1000 samples for the GLMM model</w:t>
      </w:r>
      <w:r w:rsidR="00D84914" w:rsidRPr="00700848">
        <w:rPr>
          <w:color w:val="auto"/>
        </w:rPr>
        <w:t>.</w:t>
      </w:r>
      <w:r w:rsidRPr="00700848">
        <w:rPr>
          <w:color w:val="auto"/>
        </w:rPr>
        <w:t xml:space="preserve"> Our pre-scan with MLE followed by more preci</w:t>
      </w:r>
      <w:r w:rsidR="00C1082E" w:rsidRPr="00700848">
        <w:rPr>
          <w:color w:val="auto"/>
        </w:rPr>
        <w:t xml:space="preserve">se estimation by MCMC proved a </w:t>
      </w:r>
      <w:r w:rsidR="00430E06" w:rsidRPr="00700848">
        <w:rPr>
          <w:color w:val="auto"/>
        </w:rPr>
        <w:t>practical</w:t>
      </w:r>
      <w:r w:rsidRPr="00700848">
        <w:rPr>
          <w:color w:val="auto"/>
        </w:rPr>
        <w:t xml:space="preserve"> approach to overcome these </w:t>
      </w:r>
      <w:r w:rsidR="005174E8" w:rsidRPr="00700848">
        <w:rPr>
          <w:color w:val="auto"/>
        </w:rPr>
        <w:t>processing limitations</w:t>
      </w:r>
      <w:r w:rsidR="00430E06" w:rsidRPr="00700848">
        <w:rPr>
          <w:color w:val="auto"/>
        </w:rPr>
        <w:t xml:space="preserve"> </w:t>
      </w:r>
      <w:r w:rsidR="00A92E53" w:rsidRPr="00700848">
        <w:rPr>
          <w:color w:val="auto"/>
        </w:rPr>
        <w:t xml:space="preserve">when applying </w:t>
      </w:r>
      <w:r w:rsidR="00A92E53" w:rsidRPr="00700848">
        <w:rPr>
          <w:i/>
          <w:color w:val="auto"/>
        </w:rPr>
        <w:t>Bayes-GLMM</w:t>
      </w:r>
      <w:r w:rsidR="00A92E53" w:rsidRPr="00700848">
        <w:rPr>
          <w:color w:val="auto"/>
        </w:rPr>
        <w:t xml:space="preserve"> in</w:t>
      </w:r>
      <w:r w:rsidR="00430E06" w:rsidRPr="00700848">
        <w:rPr>
          <w:color w:val="auto"/>
        </w:rPr>
        <w:t xml:space="preserve"> GWAS</w:t>
      </w:r>
      <w:r w:rsidRPr="00700848">
        <w:rPr>
          <w:color w:val="auto"/>
        </w:rPr>
        <w:t>.</w:t>
      </w:r>
    </w:p>
    <w:p w14:paraId="042034A5" w14:textId="586AED90" w:rsidR="00847803" w:rsidRPr="00700848" w:rsidRDefault="00847803" w:rsidP="00847803">
      <w:pPr>
        <w:pStyle w:val="Normal1"/>
        <w:spacing w:after="120" w:line="360" w:lineRule="auto"/>
        <w:rPr>
          <w:color w:val="auto"/>
        </w:rPr>
      </w:pPr>
      <w:r w:rsidRPr="00700848">
        <w:rPr>
          <w:color w:val="auto"/>
        </w:rPr>
        <w:t xml:space="preserve">To reduce the computational burden in fitting GLMMs, </w:t>
      </w:r>
      <w:r w:rsidR="00366ACE" w:rsidRPr="00700848">
        <w:rPr>
          <w:color w:val="auto"/>
        </w:rPr>
        <w:t xml:space="preserve">we suggest that </w:t>
      </w:r>
      <w:r w:rsidRPr="00700848">
        <w:rPr>
          <w:color w:val="auto"/>
        </w:rPr>
        <w:t xml:space="preserve">categorical </w:t>
      </w:r>
      <w:r w:rsidR="0091332E" w:rsidRPr="00700848">
        <w:rPr>
          <w:color w:val="auto"/>
        </w:rPr>
        <w:t>diagnoses</w:t>
      </w:r>
      <w:r w:rsidRPr="00700848">
        <w:rPr>
          <w:color w:val="auto"/>
        </w:rPr>
        <w:t xml:space="preserve"> </w:t>
      </w:r>
      <w:r w:rsidR="0091332E" w:rsidRPr="00700848">
        <w:rPr>
          <w:color w:val="auto"/>
        </w:rPr>
        <w:t>could be</w:t>
      </w:r>
      <w:r w:rsidRPr="00700848">
        <w:rPr>
          <w:color w:val="auto"/>
        </w:rPr>
        <w:t xml:space="preserve"> collapsed into </w:t>
      </w:r>
      <w:r w:rsidR="0091332E" w:rsidRPr="00700848">
        <w:rPr>
          <w:color w:val="auto"/>
        </w:rPr>
        <w:t xml:space="preserve">binary variables. For the ADSP data, </w:t>
      </w:r>
      <w:r w:rsidRPr="00700848">
        <w:rPr>
          <w:color w:val="auto"/>
        </w:rPr>
        <w:t xml:space="preserve">the “no” </w:t>
      </w:r>
      <w:r w:rsidR="0091332E" w:rsidRPr="00700848">
        <w:rPr>
          <w:color w:val="auto"/>
        </w:rPr>
        <w:t>and</w:t>
      </w:r>
      <w:r w:rsidRPr="00700848">
        <w:rPr>
          <w:color w:val="auto"/>
        </w:rPr>
        <w:t xml:space="preserve"> “possible” </w:t>
      </w:r>
      <w:r w:rsidR="0091332E" w:rsidRPr="00700848">
        <w:rPr>
          <w:color w:val="auto"/>
        </w:rPr>
        <w:t>diagnoses</w:t>
      </w:r>
      <w:r w:rsidRPr="00700848">
        <w:rPr>
          <w:color w:val="auto"/>
        </w:rPr>
        <w:t xml:space="preserve"> </w:t>
      </w:r>
      <w:r w:rsidR="0091332E" w:rsidRPr="00700848">
        <w:rPr>
          <w:color w:val="auto"/>
        </w:rPr>
        <w:t>become</w:t>
      </w:r>
      <w:r w:rsidRPr="00700848">
        <w:rPr>
          <w:color w:val="auto"/>
        </w:rPr>
        <w:t xml:space="preserve"> “control”, </w:t>
      </w:r>
      <w:r w:rsidR="0091332E" w:rsidRPr="00700848">
        <w:rPr>
          <w:color w:val="auto"/>
        </w:rPr>
        <w:t>while</w:t>
      </w:r>
      <w:r w:rsidRPr="00700848">
        <w:rPr>
          <w:color w:val="auto"/>
        </w:rPr>
        <w:t xml:space="preserve"> the “p</w:t>
      </w:r>
      <w:r w:rsidR="00E80978" w:rsidRPr="00700848">
        <w:rPr>
          <w:color w:val="auto"/>
        </w:rPr>
        <w:t>robable</w:t>
      </w:r>
      <w:r w:rsidRPr="00700848">
        <w:rPr>
          <w:color w:val="auto"/>
        </w:rPr>
        <w:t xml:space="preserve">” </w:t>
      </w:r>
      <w:r w:rsidR="0091332E" w:rsidRPr="00700848">
        <w:rPr>
          <w:color w:val="auto"/>
        </w:rPr>
        <w:t>and</w:t>
      </w:r>
      <w:r w:rsidRPr="00700848">
        <w:rPr>
          <w:color w:val="auto"/>
        </w:rPr>
        <w:t xml:space="preserve"> “definite” </w:t>
      </w:r>
      <w:r w:rsidR="0091332E" w:rsidRPr="00700848">
        <w:rPr>
          <w:color w:val="auto"/>
        </w:rPr>
        <w:t>diagnoses are</w:t>
      </w:r>
      <w:r w:rsidRPr="00700848">
        <w:rPr>
          <w:color w:val="auto"/>
        </w:rPr>
        <w:t xml:space="preserve"> “case”. </w:t>
      </w:r>
      <w:r w:rsidR="00B049B1" w:rsidRPr="00700848">
        <w:rPr>
          <w:color w:val="auto"/>
        </w:rPr>
        <w:t>Logistic mixed models</w:t>
      </w:r>
      <w:r w:rsidR="00C8621B" w:rsidRPr="00700848">
        <w:rPr>
          <w:color w:val="auto"/>
        </w:rPr>
        <w:t xml:space="preserve">, </w:t>
      </w:r>
      <w:r w:rsidR="009615DC" w:rsidRPr="00700848">
        <w:rPr>
          <w:color w:val="auto"/>
        </w:rPr>
        <w:t>or binary mixed models</w:t>
      </w:r>
      <w:r w:rsidR="00C8621B" w:rsidRPr="00700848">
        <w:rPr>
          <w:color w:val="auto"/>
        </w:rPr>
        <w:t>,</w:t>
      </w:r>
      <w:r w:rsidR="00B049B1" w:rsidRPr="00700848">
        <w:rPr>
          <w:color w:val="auto"/>
        </w:rPr>
        <w:t xml:space="preserve"> </w:t>
      </w:r>
      <w:r w:rsidR="00691B2D" w:rsidRPr="00700848">
        <w:rPr>
          <w:color w:val="auto"/>
        </w:rPr>
        <w:t xml:space="preserve">were implemented in </w:t>
      </w:r>
      <w:r w:rsidR="00577C78" w:rsidRPr="00700848">
        <w:rPr>
          <w:i/>
          <w:color w:val="auto"/>
        </w:rPr>
        <w:t>Bayes-GLMM</w:t>
      </w:r>
      <w:r w:rsidR="00F279BF" w:rsidRPr="00700848">
        <w:rPr>
          <w:color w:val="auto"/>
        </w:rPr>
        <w:t xml:space="preserve"> to </w:t>
      </w:r>
      <w:r w:rsidR="00362C6A" w:rsidRPr="00700848">
        <w:rPr>
          <w:color w:val="auto"/>
        </w:rPr>
        <w:t>accom</w:t>
      </w:r>
      <w:r w:rsidR="001926EC" w:rsidRPr="00700848">
        <w:rPr>
          <w:color w:val="auto"/>
        </w:rPr>
        <w:t>m</w:t>
      </w:r>
      <w:r w:rsidR="00362C6A" w:rsidRPr="00700848">
        <w:rPr>
          <w:color w:val="auto"/>
        </w:rPr>
        <w:t>odate</w:t>
      </w:r>
      <w:r w:rsidR="00F279BF" w:rsidRPr="00700848">
        <w:rPr>
          <w:color w:val="auto"/>
        </w:rPr>
        <w:t xml:space="preserve"> binary </w:t>
      </w:r>
      <w:r w:rsidR="00F279BF" w:rsidRPr="00700848">
        <w:rPr>
          <w:color w:val="auto"/>
        </w:rPr>
        <w:lastRenderedPageBreak/>
        <w:t xml:space="preserve">variables. </w:t>
      </w:r>
      <w:r w:rsidRPr="00700848">
        <w:rPr>
          <w:color w:val="auto"/>
        </w:rPr>
        <w:t xml:space="preserve">The MCMC sampler implemented in Stan took approximately </w:t>
      </w:r>
      <w:r w:rsidR="00366ACE" w:rsidRPr="00700848">
        <w:rPr>
          <w:color w:val="auto"/>
        </w:rPr>
        <w:t xml:space="preserve">ten </w:t>
      </w:r>
      <w:r w:rsidRPr="00700848">
        <w:rPr>
          <w:color w:val="auto"/>
        </w:rPr>
        <w:t xml:space="preserve">minutes to </w:t>
      </w:r>
      <w:r w:rsidR="00E95160" w:rsidRPr="00700848">
        <w:rPr>
          <w:color w:val="auto"/>
        </w:rPr>
        <w:t xml:space="preserve">collect 1000 samples for parameters of </w:t>
      </w:r>
      <w:r w:rsidR="0091332E" w:rsidRPr="00700848">
        <w:rPr>
          <w:color w:val="auto"/>
        </w:rPr>
        <w:t xml:space="preserve">such </w:t>
      </w:r>
      <w:r w:rsidRPr="00700848">
        <w:rPr>
          <w:color w:val="auto"/>
        </w:rPr>
        <w:t>a</w:t>
      </w:r>
      <w:r w:rsidR="009615DC" w:rsidRPr="00700848">
        <w:rPr>
          <w:color w:val="auto"/>
        </w:rPr>
        <w:t xml:space="preserve"> binary mixed model</w:t>
      </w:r>
      <w:r w:rsidRPr="00700848">
        <w:rPr>
          <w:color w:val="auto"/>
        </w:rPr>
        <w:t>, as opposed to</w:t>
      </w:r>
      <w:r w:rsidR="00486EB1" w:rsidRPr="00700848">
        <w:rPr>
          <w:color w:val="auto"/>
        </w:rPr>
        <w:t xml:space="preserve"> 15 minutes for the </w:t>
      </w:r>
      <w:r w:rsidR="0056615B" w:rsidRPr="00700848">
        <w:rPr>
          <w:color w:val="auto"/>
        </w:rPr>
        <w:t xml:space="preserve">four-level </w:t>
      </w:r>
      <w:r w:rsidR="009615DC" w:rsidRPr="00700848">
        <w:rPr>
          <w:color w:val="auto"/>
        </w:rPr>
        <w:t>categorical mixed model</w:t>
      </w:r>
      <w:r w:rsidRPr="00700848">
        <w:rPr>
          <w:color w:val="auto"/>
        </w:rPr>
        <w:t>. Alternatively, the recently released GMMAT (generalized linear mixed model association test) method that utilized penalized quasi-likelihood method to fit a binary mixed model was significantly faster than the MCMC sampling approach</w:t>
      </w:r>
      <w:r w:rsidR="009615DC"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07269B" w:rsidRPr="00700848">
          <w:rPr>
            <w:noProof/>
            <w:color w:val="auto"/>
          </w:rPr>
          <w:t>5</w:t>
        </w:r>
      </w:hyperlink>
      <w:r w:rsidR="00733E3B" w:rsidRPr="00700848">
        <w:rPr>
          <w:noProof/>
          <w:color w:val="auto"/>
        </w:rPr>
        <w:t>]</w:t>
      </w:r>
      <w:r w:rsidR="00733E3B" w:rsidRPr="00700848">
        <w:rPr>
          <w:color w:val="auto"/>
        </w:rPr>
        <w:fldChar w:fldCharType="end"/>
      </w:r>
      <w:r w:rsidRPr="00700848">
        <w:rPr>
          <w:color w:val="auto"/>
        </w:rPr>
        <w:t>. However, this practice</w:t>
      </w:r>
      <w:r w:rsidR="00264784" w:rsidRPr="00700848">
        <w:rPr>
          <w:color w:val="auto"/>
        </w:rPr>
        <w:t xml:space="preserve"> </w:t>
      </w:r>
      <w:r w:rsidR="00366ACE" w:rsidRPr="00700848">
        <w:rPr>
          <w:color w:val="auto"/>
        </w:rPr>
        <w:t xml:space="preserve">of collapsing </w:t>
      </w:r>
      <w:r w:rsidR="00136239" w:rsidRPr="00700848">
        <w:rPr>
          <w:color w:val="auto"/>
        </w:rPr>
        <w:t xml:space="preserve">the categorical </w:t>
      </w:r>
      <w:r w:rsidR="00366ACE" w:rsidRPr="00700848">
        <w:rPr>
          <w:color w:val="auto"/>
        </w:rPr>
        <w:t xml:space="preserve">variable </w:t>
      </w:r>
      <w:r w:rsidRPr="00700848">
        <w:rPr>
          <w:color w:val="auto"/>
        </w:rPr>
        <w:t xml:space="preserve">reduced precision due to the information loss in </w:t>
      </w:r>
      <w:r w:rsidR="00136239" w:rsidRPr="00700848">
        <w:rPr>
          <w:color w:val="auto"/>
        </w:rPr>
        <w:t xml:space="preserve">simplifying </w:t>
      </w:r>
      <w:r w:rsidRPr="00700848">
        <w:rPr>
          <w:color w:val="auto"/>
        </w:rPr>
        <w:t xml:space="preserve">multiple categories. We tested this practice in the ADSP data, and found the association results by binary-GLMM and categorical-GLMM </w:t>
      </w:r>
      <w:r w:rsidR="00136239" w:rsidRPr="00700848">
        <w:rPr>
          <w:color w:val="auto"/>
        </w:rPr>
        <w:t>showed substantial disagreement</w:t>
      </w:r>
      <w:r w:rsidRPr="00700848">
        <w:rPr>
          <w:color w:val="auto"/>
        </w:rPr>
        <w:t xml:space="preserve"> (</w:t>
      </w:r>
      <w:del w:id="256" w:author="Gregory Carter" w:date="2018-02-09T09:32:00Z">
        <w:r w:rsidR="00A84EA2" w:rsidRPr="00700848" w:rsidDel="00E30EE9">
          <w:rPr>
            <w:color w:val="auto"/>
          </w:rPr>
          <w:delText>Supplementary</w:delText>
        </w:r>
      </w:del>
      <w:ins w:id="257" w:author="Gregory Carter" w:date="2018-02-09T09:32:00Z">
        <w:r w:rsidR="00E30EE9">
          <w:rPr>
            <w:color w:val="auto"/>
          </w:rPr>
          <w:t>Supplemental</w:t>
        </w:r>
      </w:ins>
      <w:r w:rsidR="00A84EA2" w:rsidRPr="00700848">
        <w:rPr>
          <w:color w:val="auto"/>
        </w:rPr>
        <w:t xml:space="preserve"> </w:t>
      </w:r>
      <w:r w:rsidR="00F75268" w:rsidRPr="00700848">
        <w:rPr>
          <w:color w:val="auto"/>
        </w:rPr>
        <w:t>Figure</w:t>
      </w:r>
      <w:r w:rsidR="006C0B05" w:rsidRPr="00700848">
        <w:rPr>
          <w:color w:val="auto"/>
        </w:rPr>
        <w:t xml:space="preserve"> </w:t>
      </w:r>
      <w:del w:id="258" w:author="Gregory Carter" w:date="2018-02-09T09:37:00Z">
        <w:r w:rsidR="006C0B05" w:rsidRPr="00700848" w:rsidDel="00E30EE9">
          <w:rPr>
            <w:color w:val="auto"/>
          </w:rPr>
          <w:delText>3</w:delText>
        </w:r>
      </w:del>
      <w:ins w:id="259" w:author="Gregory Carter" w:date="2018-02-12T13:45:00Z">
        <w:r w:rsidR="009427D1">
          <w:rPr>
            <w:color w:val="auto"/>
          </w:rPr>
          <w:t>7</w:t>
        </w:r>
      </w:ins>
      <w:r w:rsidRPr="00700848">
        <w:rPr>
          <w:color w:val="auto"/>
        </w:rPr>
        <w:t>).</w:t>
      </w:r>
    </w:p>
    <w:p w14:paraId="6290431B" w14:textId="7E5342B1" w:rsidR="008C08A6" w:rsidRPr="00700848" w:rsidRDefault="0091332E" w:rsidP="00483293">
      <w:pPr>
        <w:pStyle w:val="Normal1"/>
        <w:spacing w:after="120" w:line="360" w:lineRule="auto"/>
        <w:rPr>
          <w:color w:val="auto"/>
        </w:rPr>
      </w:pPr>
      <w:r w:rsidRPr="00700848">
        <w:rPr>
          <w:color w:val="auto"/>
        </w:rPr>
        <w:t>Another strategy to reduce computational requirements is to transform categorical variables</w:t>
      </w:r>
      <w:r w:rsidR="00204E2F" w:rsidRPr="00700848">
        <w:rPr>
          <w:color w:val="auto"/>
        </w:rPr>
        <w:t xml:space="preserve"> into </w:t>
      </w:r>
      <w:r w:rsidR="009A0174" w:rsidRPr="00700848">
        <w:rPr>
          <w:color w:val="auto"/>
        </w:rPr>
        <w:t xml:space="preserve">continuous variables </w:t>
      </w:r>
      <w:r w:rsidR="00416F4A" w:rsidRPr="00700848">
        <w:rPr>
          <w:color w:val="auto"/>
        </w:rPr>
        <w:t>to accommodate</w:t>
      </w:r>
      <w:r w:rsidR="00204E2F" w:rsidRPr="00700848">
        <w:rPr>
          <w:color w:val="auto"/>
        </w:rPr>
        <w:t xml:space="preserve"> efficient</w:t>
      </w:r>
      <w:r w:rsidR="009A0174" w:rsidRPr="00700848">
        <w:rPr>
          <w:color w:val="auto"/>
        </w:rPr>
        <w:t xml:space="preserve"> LMM</w:t>
      </w:r>
      <w:r w:rsidR="00204E2F" w:rsidRPr="00700848">
        <w:rPr>
          <w:color w:val="auto"/>
        </w:rPr>
        <w:t xml:space="preserve"> methods</w:t>
      </w:r>
      <w:r w:rsidR="000F17EA"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5" w:tooltip="Chen, 2016 #7" w:history="1">
        <w:r w:rsidR="0007269B" w:rsidRPr="00700848">
          <w:rPr>
            <w:noProof/>
            <w:color w:val="auto"/>
          </w:rPr>
          <w:t>5</w:t>
        </w:r>
      </w:hyperlink>
      <w:r w:rsidR="007B1587" w:rsidRPr="00700848">
        <w:rPr>
          <w:noProof/>
          <w:color w:val="auto"/>
        </w:rPr>
        <w:t xml:space="preserve">, </w:t>
      </w:r>
      <w:hyperlink w:anchor="_ENREF_46" w:tooltip="Kang, 2010 #18" w:history="1">
        <w:r w:rsidR="0007269B" w:rsidRPr="00700848">
          <w:rPr>
            <w:noProof/>
            <w:color w:val="auto"/>
          </w:rPr>
          <w:t>46</w:t>
        </w:r>
      </w:hyperlink>
      <w:r w:rsidR="007B1587" w:rsidRPr="00700848">
        <w:rPr>
          <w:noProof/>
          <w:color w:val="auto"/>
        </w:rPr>
        <w:t>]</w:t>
      </w:r>
      <w:r w:rsidR="00733E3B" w:rsidRPr="00700848">
        <w:rPr>
          <w:color w:val="auto"/>
        </w:rPr>
        <w:fldChar w:fldCharType="end"/>
      </w:r>
      <w:r w:rsidR="00204E2F" w:rsidRPr="00700848">
        <w:rPr>
          <w:color w:val="auto"/>
        </w:rPr>
        <w:t xml:space="preserve">. </w:t>
      </w:r>
      <w:r w:rsidR="00623F87" w:rsidRPr="00700848">
        <w:rPr>
          <w:color w:val="auto"/>
        </w:rPr>
        <w:t>However, t</w:t>
      </w:r>
      <w:r w:rsidR="0060017B" w:rsidRPr="00700848">
        <w:rPr>
          <w:color w:val="auto"/>
        </w:rPr>
        <w:t xml:space="preserve">his practice is </w:t>
      </w:r>
      <w:r w:rsidR="004B17B8" w:rsidRPr="00700848">
        <w:rPr>
          <w:color w:val="auto"/>
        </w:rPr>
        <w:t xml:space="preserve">prone to yield incorrect type I error rate </w:t>
      </w:r>
      <w:r w:rsidR="00885C60" w:rsidRPr="00700848">
        <w:rPr>
          <w:color w:val="auto"/>
        </w:rPr>
        <w:t>because categorical studies do not satisfy</w:t>
      </w:r>
      <w:r w:rsidR="004B17B8" w:rsidRPr="00700848">
        <w:rPr>
          <w:color w:val="auto"/>
        </w:rPr>
        <w:t xml:space="preserve"> </w:t>
      </w:r>
      <w:r w:rsidR="002C6524" w:rsidRPr="00700848">
        <w:rPr>
          <w:color w:val="auto"/>
        </w:rPr>
        <w:t>LMM’s constant residual variance assumption</w:t>
      </w:r>
      <w:r w:rsidR="00BC6DAD" w:rsidRPr="00700848">
        <w:rPr>
          <w:color w:val="auto"/>
        </w:rPr>
        <w:t>;</w:t>
      </w:r>
      <w:r w:rsidR="002C6524" w:rsidRPr="00700848">
        <w:rPr>
          <w:color w:val="auto"/>
        </w:rPr>
        <w:t xml:space="preserve"> </w:t>
      </w:r>
      <w:r w:rsidR="004B17B8" w:rsidRPr="00700848">
        <w:rPr>
          <w:color w:val="auto"/>
        </w:rPr>
        <w:t xml:space="preserve">that is, </w:t>
      </w:r>
      <w:r w:rsidR="00835038" w:rsidRPr="00700848">
        <w:rPr>
          <w:color w:val="auto"/>
        </w:rPr>
        <w:t xml:space="preserve">linear models assume </w:t>
      </w:r>
      <w:r w:rsidR="004B17B8" w:rsidRPr="00700848">
        <w:rPr>
          <w:color w:val="auto"/>
        </w:rPr>
        <w:t xml:space="preserve">residual variances </w:t>
      </w:r>
      <w:r w:rsidR="008F653F" w:rsidRPr="00700848">
        <w:rPr>
          <w:color w:val="auto"/>
        </w:rPr>
        <w:t>are constant</w:t>
      </w:r>
      <w:r w:rsidR="001A256D" w:rsidRPr="00700848">
        <w:rPr>
          <w:color w:val="auto"/>
        </w:rPr>
        <w:t xml:space="preserve"> with respect to different values of model predictors. </w:t>
      </w:r>
      <w:r w:rsidR="00181430" w:rsidRPr="00700848">
        <w:rPr>
          <w:color w:val="auto"/>
        </w:rPr>
        <w:t xml:space="preserve">This practice also yields incorrect effect estimates due to the </w:t>
      </w:r>
      <w:r w:rsidR="00BC6DAD" w:rsidRPr="00700848">
        <w:rPr>
          <w:color w:val="auto"/>
        </w:rPr>
        <w:t>unbalanced</w:t>
      </w:r>
      <w:r w:rsidR="00181430" w:rsidRPr="00700848">
        <w:rPr>
          <w:color w:val="auto"/>
        </w:rPr>
        <w:t xml:space="preserve"> sampling in different phenotypic categories</w:t>
      </w:r>
      <w:r w:rsidR="00623F87" w:rsidRPr="00700848">
        <w:rPr>
          <w:color w:val="auto"/>
        </w:rPr>
        <w:t xml:space="preserve">, which is prominent in the ADSP study </w:t>
      </w:r>
      <w:r w:rsidR="00BC6DAD" w:rsidRPr="00700848">
        <w:rPr>
          <w:color w:val="auto"/>
        </w:rPr>
        <w:t>in which the</w:t>
      </w:r>
      <w:r w:rsidR="00623F87" w:rsidRPr="00700848">
        <w:rPr>
          <w:color w:val="auto"/>
        </w:rPr>
        <w:t xml:space="preserve"> “probable” </w:t>
      </w:r>
      <w:r w:rsidR="00BC6DAD" w:rsidRPr="00700848">
        <w:rPr>
          <w:color w:val="auto"/>
        </w:rPr>
        <w:t>diagnosis</w:t>
      </w:r>
      <w:r w:rsidR="00623F87" w:rsidRPr="00700848">
        <w:rPr>
          <w:color w:val="auto"/>
        </w:rPr>
        <w:t xml:space="preserve"> </w:t>
      </w:r>
      <w:r w:rsidR="0048440E" w:rsidRPr="00700848">
        <w:rPr>
          <w:color w:val="auto"/>
        </w:rPr>
        <w:t>account</w:t>
      </w:r>
      <w:r w:rsidR="00BC6DAD" w:rsidRPr="00700848">
        <w:rPr>
          <w:color w:val="auto"/>
        </w:rPr>
        <w:t>ed for</w:t>
      </w:r>
      <w:r w:rsidR="00623F87" w:rsidRPr="00700848">
        <w:rPr>
          <w:color w:val="auto"/>
        </w:rPr>
        <w:t xml:space="preserve"> 62% of the total</w:t>
      </w:r>
      <w:r w:rsidR="0048440E" w:rsidRPr="00700848">
        <w:rPr>
          <w:color w:val="auto"/>
        </w:rPr>
        <w:t xml:space="preserve"> while </w:t>
      </w:r>
      <w:r w:rsidR="00BC6DAD" w:rsidRPr="00700848">
        <w:rPr>
          <w:color w:val="auto"/>
        </w:rPr>
        <w:t xml:space="preserve">the other three categories accounted for only </w:t>
      </w:r>
      <w:r w:rsidR="0048440E" w:rsidRPr="00700848">
        <w:rPr>
          <w:color w:val="auto"/>
        </w:rPr>
        <w:t>10-14%</w:t>
      </w:r>
      <w:r w:rsidR="00181430" w:rsidRPr="00700848">
        <w:rPr>
          <w:color w:val="auto"/>
        </w:rPr>
        <w:t xml:space="preserve">. </w:t>
      </w:r>
      <w:r w:rsidR="00CD4BBA" w:rsidRPr="00700848">
        <w:rPr>
          <w:color w:val="auto"/>
        </w:rPr>
        <w:t xml:space="preserve">We also found the inferences results of LMM </w:t>
      </w:r>
      <w:r w:rsidR="00943AE5" w:rsidRPr="00700848">
        <w:rPr>
          <w:color w:val="auto"/>
        </w:rPr>
        <w:t xml:space="preserve">by </w:t>
      </w:r>
      <w:r w:rsidR="00943AE5" w:rsidRPr="00077F71">
        <w:rPr>
          <w:i/>
          <w:color w:val="auto"/>
          <w:rPrChange w:id="260" w:author="Gregory Carter" w:date="2018-02-12T14:00:00Z">
            <w:rPr>
              <w:color w:val="auto"/>
            </w:rPr>
          </w:rPrChange>
        </w:rPr>
        <w:t>QTLRel</w:t>
      </w:r>
      <w:r w:rsidR="00943AE5" w:rsidRPr="00700848">
        <w:rPr>
          <w:color w:val="auto"/>
        </w:rPr>
        <w:t xml:space="preserve"> </w:t>
      </w:r>
      <w:r w:rsidR="00CD4BBA" w:rsidRPr="00700848">
        <w:rPr>
          <w:color w:val="auto"/>
        </w:rPr>
        <w:t xml:space="preserve">were sensitive to different </w:t>
      </w:r>
      <w:r w:rsidR="00BC6DAD" w:rsidRPr="00700848">
        <w:rPr>
          <w:color w:val="auto"/>
        </w:rPr>
        <w:t>quantitative coding of categorical variables</w:t>
      </w:r>
      <w:r w:rsidR="00CD4BBA" w:rsidRPr="00700848">
        <w:rPr>
          <w:color w:val="auto"/>
        </w:rPr>
        <w:t xml:space="preserve"> (</w:t>
      </w:r>
      <w:del w:id="261" w:author="Gregory Carter" w:date="2018-02-09T09:32:00Z">
        <w:r w:rsidR="00233D7C" w:rsidRPr="00700848" w:rsidDel="00E30EE9">
          <w:rPr>
            <w:color w:val="auto"/>
          </w:rPr>
          <w:delText>Supplementary</w:delText>
        </w:r>
      </w:del>
      <w:ins w:id="262" w:author="Gregory Carter" w:date="2018-02-09T09:32:00Z">
        <w:r w:rsidR="00E30EE9">
          <w:rPr>
            <w:color w:val="auto"/>
          </w:rPr>
          <w:t>Supplemental</w:t>
        </w:r>
      </w:ins>
      <w:r w:rsidR="00233D7C" w:rsidRPr="00700848">
        <w:rPr>
          <w:color w:val="auto"/>
        </w:rPr>
        <w:t xml:space="preserve"> Figure </w:t>
      </w:r>
      <w:del w:id="263" w:author="Gregory Carter" w:date="2018-02-09T09:37:00Z">
        <w:r w:rsidR="00233D7C" w:rsidRPr="00700848" w:rsidDel="00E30EE9">
          <w:rPr>
            <w:color w:val="auto"/>
          </w:rPr>
          <w:delText>4</w:delText>
        </w:r>
      </w:del>
      <w:ins w:id="264" w:author="Gregory Carter" w:date="2018-02-12T13:45:00Z">
        <w:r w:rsidR="009427D1">
          <w:rPr>
            <w:color w:val="auto"/>
          </w:rPr>
          <w:t>8</w:t>
        </w:r>
      </w:ins>
      <w:r w:rsidR="00304DCE" w:rsidRPr="00700848">
        <w:rPr>
          <w:color w:val="auto"/>
        </w:rPr>
        <w:t>;</w:t>
      </w:r>
      <w:r w:rsidR="00943AE5" w:rsidRPr="00700848">
        <w:rPr>
          <w:color w:val="auto"/>
        </w:rPr>
        <w:t xml:space="preserve"> Methods</w:t>
      </w:r>
      <w:r w:rsidR="00CD4BBA" w:rsidRPr="00700848">
        <w:rPr>
          <w:color w:val="auto"/>
        </w:rPr>
        <w:t xml:space="preserve">). </w:t>
      </w:r>
      <w:r w:rsidR="00BC6DAD" w:rsidRPr="00700848">
        <w:rPr>
          <w:color w:val="auto"/>
        </w:rPr>
        <w:t>Taking</w:t>
      </w:r>
      <w:r w:rsidR="00C67EDE" w:rsidRPr="00700848">
        <w:rPr>
          <w:color w:val="auto"/>
        </w:rPr>
        <w:t xml:space="preserve"> rs34827707 </w:t>
      </w:r>
      <w:r w:rsidR="00BC6DAD" w:rsidRPr="00700848">
        <w:rPr>
          <w:color w:val="auto"/>
        </w:rPr>
        <w:t>as an</w:t>
      </w:r>
      <w:r w:rsidR="00C67EDE" w:rsidRPr="00700848">
        <w:rPr>
          <w:color w:val="auto"/>
        </w:rPr>
        <w:t xml:space="preserve"> example, </w:t>
      </w:r>
      <w:r w:rsidR="00BC6DAD" w:rsidRPr="00700848">
        <w:rPr>
          <w:color w:val="auto"/>
        </w:rPr>
        <w:t xml:space="preserve">the </w:t>
      </w:r>
      <w:r w:rsidR="00D94270" w:rsidRPr="00700848">
        <w:rPr>
          <w:color w:val="auto"/>
        </w:rPr>
        <w:t>likelihood ratio test (LRT)</w:t>
      </w:r>
      <w:r w:rsidR="00C67EDE" w:rsidRPr="00700848">
        <w:rPr>
          <w:color w:val="auto"/>
        </w:rPr>
        <w:t xml:space="preserve"> value for rs34827707 dropped from 29 to 15 by changing the coding from no/</w:t>
      </w:r>
      <w:r w:rsidR="00BC6DAD" w:rsidRPr="00700848">
        <w:rPr>
          <w:color w:val="auto"/>
        </w:rPr>
        <w:t xml:space="preserve">possible/probably/definite as </w:t>
      </w:r>
      <w:r w:rsidR="00C67EDE" w:rsidRPr="00700848">
        <w:rPr>
          <w:color w:val="auto"/>
        </w:rPr>
        <w:t>0</w:t>
      </w:r>
      <w:r w:rsidR="00BC6DAD" w:rsidRPr="00700848">
        <w:rPr>
          <w:color w:val="auto"/>
        </w:rPr>
        <w:t>/0.25/0.5/1</w:t>
      </w:r>
      <w:r w:rsidR="00C67EDE" w:rsidRPr="00700848">
        <w:rPr>
          <w:color w:val="auto"/>
        </w:rPr>
        <w:t xml:space="preserve"> to</w:t>
      </w:r>
      <w:r w:rsidR="00BC6DAD" w:rsidRPr="00700848">
        <w:rPr>
          <w:color w:val="auto"/>
        </w:rPr>
        <w:t xml:space="preserve"> 0/0.33/0.66/1</w:t>
      </w:r>
      <w:r w:rsidR="00C67EDE" w:rsidRPr="00700848">
        <w:rPr>
          <w:color w:val="auto"/>
        </w:rPr>
        <w:t xml:space="preserve">. In contrast, the GLMM </w:t>
      </w:r>
      <w:r w:rsidR="00BC6DAD" w:rsidRPr="00700848">
        <w:rPr>
          <w:color w:val="auto"/>
        </w:rPr>
        <w:t xml:space="preserve">robustly </w:t>
      </w:r>
      <w:r w:rsidR="00C67EDE" w:rsidRPr="00700848">
        <w:rPr>
          <w:color w:val="auto"/>
        </w:rPr>
        <w:t>estimated</w:t>
      </w:r>
      <w:r w:rsidR="00023002" w:rsidRPr="00700848">
        <w:rPr>
          <w:color w:val="auto"/>
        </w:rPr>
        <w:t xml:space="preserve"> three cut points to separate the four categories.</w:t>
      </w:r>
    </w:p>
    <w:p w14:paraId="536B403E" w14:textId="77777777" w:rsidR="0067475E" w:rsidRPr="00700848" w:rsidRDefault="0067475E" w:rsidP="00483293">
      <w:pPr>
        <w:pStyle w:val="Normal1"/>
        <w:spacing w:after="120" w:line="360" w:lineRule="auto"/>
        <w:rPr>
          <w:color w:val="auto"/>
        </w:rPr>
      </w:pPr>
      <w:r w:rsidRPr="00700848">
        <w:rPr>
          <w:color w:val="auto"/>
        </w:rPr>
        <w:t>Bayesian modeling naturally allows the integration of prior information by specifying model parameter’s prior distribution. However, how to</w:t>
      </w:r>
      <w:r w:rsidR="0050251E" w:rsidRPr="00700848">
        <w:rPr>
          <w:color w:val="auto"/>
        </w:rPr>
        <w:t xml:space="preserve"> best</w:t>
      </w:r>
      <w:r w:rsidRPr="00700848">
        <w:rPr>
          <w:color w:val="auto"/>
        </w:rPr>
        <w:t xml:space="preserve"> specify a variant’s prior information is an open question</w:t>
      </w:r>
      <w:r w:rsidR="0050251E" w:rsidRPr="00700848">
        <w:rPr>
          <w:color w:val="auto"/>
        </w:rPr>
        <w:t xml:space="preserve"> when the prior study does n</w:t>
      </w:r>
      <w:r w:rsidR="001F7144" w:rsidRPr="00700848">
        <w:rPr>
          <w:color w:val="auto"/>
        </w:rPr>
        <w:t>ot precisely match the experiment design in</w:t>
      </w:r>
      <w:r w:rsidR="0050251E" w:rsidRPr="00700848">
        <w:rPr>
          <w:color w:val="auto"/>
        </w:rPr>
        <w:t xml:space="preserve"> hand</w:t>
      </w:r>
      <w:r w:rsidRPr="00700848">
        <w:rPr>
          <w:color w:val="auto"/>
        </w:rPr>
        <w:t xml:space="preserve">. Association results of each variant in a GWAS are </w:t>
      </w:r>
      <w:r w:rsidR="0050251E" w:rsidRPr="00700848">
        <w:rPr>
          <w:color w:val="auto"/>
        </w:rPr>
        <w:t>commonly</w:t>
      </w:r>
      <w:r w:rsidRPr="00700848">
        <w:rPr>
          <w:color w:val="auto"/>
        </w:rPr>
        <w:t xml:space="preserve"> reported by effect size and </w:t>
      </w:r>
      <w:r w:rsidRPr="00700848">
        <w:rPr>
          <w:i/>
          <w:color w:val="auto"/>
        </w:rPr>
        <w:t>p</w:t>
      </w:r>
      <w:r w:rsidRPr="00700848">
        <w:rPr>
          <w:color w:val="auto"/>
        </w:rPr>
        <w:t>-value. While critical in describing the association strength, ex</w:t>
      </w:r>
      <w:r w:rsidR="0050251E" w:rsidRPr="00700848">
        <w:rPr>
          <w:color w:val="auto"/>
        </w:rPr>
        <w:t xml:space="preserve">act values of effect sizes are often specific to the given study because of </w:t>
      </w:r>
      <w:r w:rsidRPr="00700848">
        <w:rPr>
          <w:color w:val="auto"/>
        </w:rPr>
        <w:t>dependencies on the statistical model, genotype coding strategies, a</w:t>
      </w:r>
      <w:r w:rsidR="0050251E" w:rsidRPr="00700848">
        <w:rPr>
          <w:color w:val="auto"/>
        </w:rPr>
        <w:t>nd covariates. Therefore, it can be misleading</w:t>
      </w:r>
      <w:r w:rsidRPr="00700848">
        <w:rPr>
          <w:color w:val="auto"/>
        </w:rPr>
        <w:t xml:space="preserve"> to use the reported effect sizes to configure the priors. As oppose</w:t>
      </w:r>
      <w:r w:rsidR="0050251E" w:rsidRPr="00700848">
        <w:rPr>
          <w:color w:val="auto"/>
        </w:rPr>
        <w:t>d</w:t>
      </w:r>
      <w:r w:rsidRPr="00700848">
        <w:rPr>
          <w:color w:val="auto"/>
        </w:rPr>
        <w:t xml:space="preserve"> to effect sizes, </w:t>
      </w:r>
      <w:r w:rsidRPr="00700848">
        <w:rPr>
          <w:i/>
          <w:color w:val="auto"/>
        </w:rPr>
        <w:t>p</w:t>
      </w:r>
      <w:r w:rsidRPr="00700848">
        <w:rPr>
          <w:color w:val="auto"/>
        </w:rPr>
        <w:t>-values</w:t>
      </w:r>
      <w:r w:rsidR="0050251E" w:rsidRPr="00700848">
        <w:rPr>
          <w:color w:val="auto"/>
        </w:rPr>
        <w:t xml:space="preserve"> that</w:t>
      </w:r>
      <w:r w:rsidRPr="00700848">
        <w:rPr>
          <w:color w:val="auto"/>
        </w:rPr>
        <w:t xml:space="preserve"> qua</w:t>
      </w:r>
      <w:r w:rsidR="0050251E" w:rsidRPr="00700848">
        <w:rPr>
          <w:color w:val="auto"/>
        </w:rPr>
        <w:t xml:space="preserve">ntify </w:t>
      </w:r>
      <w:r w:rsidRPr="00700848">
        <w:rPr>
          <w:color w:val="auto"/>
        </w:rPr>
        <w:t>d</w:t>
      </w:r>
      <w:r w:rsidR="0050251E" w:rsidRPr="00700848">
        <w:rPr>
          <w:color w:val="auto"/>
        </w:rPr>
        <w:t>eviation from a null hypothesis can be</w:t>
      </w:r>
      <w:r w:rsidRPr="00700848">
        <w:rPr>
          <w:color w:val="auto"/>
        </w:rPr>
        <w:t xml:space="preserve"> less specific to the given study. However, </w:t>
      </w:r>
      <w:r w:rsidR="00471530" w:rsidRPr="00700848">
        <w:rPr>
          <w:i/>
          <w:color w:val="auto"/>
        </w:rPr>
        <w:t>p</w:t>
      </w:r>
      <w:r w:rsidR="00471530" w:rsidRPr="00700848">
        <w:rPr>
          <w:color w:val="auto"/>
        </w:rPr>
        <w:t xml:space="preserve">-values </w:t>
      </w:r>
      <w:r w:rsidRPr="00700848">
        <w:rPr>
          <w:color w:val="auto"/>
        </w:rPr>
        <w:t xml:space="preserve">are </w:t>
      </w:r>
      <w:r w:rsidR="001E748E" w:rsidRPr="00700848">
        <w:rPr>
          <w:color w:val="auto"/>
        </w:rPr>
        <w:t>strongly</w:t>
      </w:r>
      <w:r w:rsidRPr="00700848">
        <w:rPr>
          <w:color w:val="auto"/>
        </w:rPr>
        <w:t xml:space="preserve"> influenced by the samp</w:t>
      </w:r>
      <w:r w:rsidR="00471530" w:rsidRPr="00700848">
        <w:rPr>
          <w:color w:val="auto"/>
        </w:rPr>
        <w:t xml:space="preserve">le size, and </w:t>
      </w:r>
      <w:r w:rsidR="00471530" w:rsidRPr="00700848">
        <w:rPr>
          <w:i/>
          <w:color w:val="auto"/>
        </w:rPr>
        <w:t>p</w:t>
      </w:r>
      <w:r w:rsidR="00471530" w:rsidRPr="00700848">
        <w:rPr>
          <w:color w:val="auto"/>
        </w:rPr>
        <w:t xml:space="preserve">-values </w:t>
      </w:r>
      <w:r w:rsidR="0050251E" w:rsidRPr="00700848">
        <w:rPr>
          <w:color w:val="auto"/>
        </w:rPr>
        <w:t>from a large-scale study as priors</w:t>
      </w:r>
      <w:r w:rsidRPr="00700848">
        <w:rPr>
          <w:color w:val="auto"/>
        </w:rPr>
        <w:t xml:space="preserve"> </w:t>
      </w:r>
      <w:r w:rsidR="00471530" w:rsidRPr="00700848">
        <w:rPr>
          <w:color w:val="auto"/>
        </w:rPr>
        <w:t>would</w:t>
      </w:r>
      <w:r w:rsidRPr="00700848">
        <w:rPr>
          <w:color w:val="auto"/>
        </w:rPr>
        <w:t xml:space="preserve"> dominate the posterior estimation </w:t>
      </w:r>
      <w:r w:rsidR="0050251E" w:rsidRPr="00700848">
        <w:rPr>
          <w:color w:val="auto"/>
        </w:rPr>
        <w:t xml:space="preserve">of a variant’s association, thereby </w:t>
      </w:r>
      <w:r w:rsidRPr="00700848">
        <w:rPr>
          <w:color w:val="auto"/>
        </w:rPr>
        <w:t>mask</w:t>
      </w:r>
      <w:r w:rsidR="0050251E" w:rsidRPr="00700848">
        <w:rPr>
          <w:color w:val="auto"/>
        </w:rPr>
        <w:t>ing</w:t>
      </w:r>
      <w:r w:rsidRPr="00700848">
        <w:rPr>
          <w:color w:val="auto"/>
        </w:rPr>
        <w:t xml:space="preserve"> the information of the current study. To </w:t>
      </w:r>
      <w:r w:rsidRPr="00700848">
        <w:rPr>
          <w:color w:val="auto"/>
        </w:rPr>
        <w:lastRenderedPageBreak/>
        <w:t>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expected mean specified as the prior standardized effect. Simulation results showed our method in configuring the priors effective in allowing priors only modulating information of the data under study</w:t>
      </w:r>
      <w:r w:rsidR="003D1EFD">
        <w:rPr>
          <w:color w:val="auto"/>
        </w:rPr>
        <w:t xml:space="preserve"> (Figure 7</w:t>
      </w:r>
      <w:r w:rsidR="0050251E" w:rsidRPr="00700848">
        <w:rPr>
          <w:color w:val="auto"/>
        </w:rPr>
        <w:t>)</w:t>
      </w:r>
      <w:r w:rsidRPr="00700848">
        <w:rPr>
          <w:color w:val="auto"/>
        </w:rPr>
        <w:t>.</w:t>
      </w:r>
    </w:p>
    <w:p w14:paraId="548C77C5" w14:textId="77777777" w:rsidR="00917064" w:rsidRPr="00700848" w:rsidRDefault="00917064" w:rsidP="00483293">
      <w:pPr>
        <w:pStyle w:val="Normal1"/>
        <w:spacing w:after="120" w:line="360" w:lineRule="auto"/>
        <w:rPr>
          <w:color w:val="auto"/>
        </w:rPr>
      </w:pPr>
      <w:r w:rsidRPr="00700848">
        <w:rPr>
          <w:color w:val="auto"/>
        </w:rPr>
        <w:t xml:space="preserve">While powerful, </w:t>
      </w:r>
      <w:r w:rsidRPr="00700848">
        <w:rPr>
          <w:i/>
          <w:color w:val="auto"/>
        </w:rPr>
        <w:t>Bayes-GLMM</w:t>
      </w:r>
      <w:r w:rsidRPr="00700848">
        <w:rPr>
          <w:color w:val="auto"/>
        </w:rPr>
        <w:t xml:space="preserve"> has several drawbacks. First, </w:t>
      </w:r>
      <w:r w:rsidR="00136239" w:rsidRPr="00700848">
        <w:rPr>
          <w:color w:val="auto"/>
        </w:rPr>
        <w:t xml:space="preserve">the </w:t>
      </w:r>
      <w:r w:rsidR="00C22B36" w:rsidRPr="00700848">
        <w:rPr>
          <w:color w:val="auto"/>
        </w:rPr>
        <w:t xml:space="preserve">quantitative meaning of </w:t>
      </w:r>
      <w:r w:rsidRPr="00700848">
        <w:rPr>
          <w:color w:val="auto"/>
        </w:rPr>
        <w:t>p</w:t>
      </w:r>
      <w:r w:rsidR="00CB326A" w:rsidRPr="00700848">
        <w:rPr>
          <w:color w:val="auto"/>
        </w:rPr>
        <w:t>arameter values</w:t>
      </w:r>
      <w:r w:rsidRPr="00700848">
        <w:rPr>
          <w:color w:val="auto"/>
        </w:rPr>
        <w:t xml:space="preserve"> </w:t>
      </w:r>
      <w:r w:rsidR="000E6822" w:rsidRPr="00700848">
        <w:rPr>
          <w:color w:val="auto"/>
        </w:rPr>
        <w:t xml:space="preserve">is </w:t>
      </w:r>
      <w:r w:rsidR="00136239" w:rsidRPr="00700848">
        <w:rPr>
          <w:color w:val="auto"/>
        </w:rPr>
        <w:t>not readily interpretable in terms of fractional effects</w:t>
      </w:r>
      <w:r w:rsidRPr="00700848">
        <w:rPr>
          <w:color w:val="auto"/>
        </w:rPr>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00848">
        <w:rPr>
          <w:color w:val="auto"/>
        </w:rPr>
        <w:t xml:space="preserve"> (</w:t>
      </w:r>
      <w:r w:rsidR="000E32A7" w:rsidRPr="00700848">
        <w:rPr>
          <w:i/>
          <w:color w:val="auto"/>
        </w:rPr>
        <w:t>e.g.</w:t>
      </w:r>
      <w:r w:rsidR="00136239" w:rsidRPr="00700848">
        <w:rPr>
          <w:color w:val="auto"/>
        </w:rPr>
        <w:t xml:space="preserve"> the full set of ADSP variants)</w:t>
      </w:r>
      <w:r w:rsidRPr="00700848">
        <w:rPr>
          <w:color w:val="auto"/>
        </w:rPr>
        <w:t>. We expect that advances in model estimation techniques, improved algorithms, and</w:t>
      </w:r>
      <w:r w:rsidR="00E67610" w:rsidRPr="00700848">
        <w:rPr>
          <w:color w:val="auto"/>
        </w:rPr>
        <w:t xml:space="preserve"> broad application of</w:t>
      </w:r>
      <w:r w:rsidRPr="00700848">
        <w:rPr>
          <w:color w:val="auto"/>
        </w:rPr>
        <w:t xml:space="preserve"> c</w:t>
      </w:r>
      <w:r w:rsidR="00136239" w:rsidRPr="00700848">
        <w:rPr>
          <w:color w:val="auto"/>
        </w:rPr>
        <w:t>l</w:t>
      </w:r>
      <w:r w:rsidRPr="00700848">
        <w:rPr>
          <w:color w:val="auto"/>
        </w:rPr>
        <w:t xml:space="preserve">oud-based computational resources </w:t>
      </w:r>
      <w:r w:rsidR="006B7870" w:rsidRPr="00700848">
        <w:rPr>
          <w:color w:val="auto"/>
        </w:rPr>
        <w:t>will</w:t>
      </w:r>
      <w:r w:rsidRPr="00700848">
        <w:rPr>
          <w:color w:val="auto"/>
        </w:rPr>
        <w:t xml:space="preserve"> alleviate these problems in the near future.</w:t>
      </w:r>
    </w:p>
    <w:p w14:paraId="2BDB93F7" w14:textId="77777777" w:rsidR="005E0D7E" w:rsidRPr="00700848" w:rsidRDefault="00204E2F" w:rsidP="00912857">
      <w:pPr>
        <w:pStyle w:val="Normal1"/>
        <w:spacing w:before="120" w:after="120" w:line="360" w:lineRule="auto"/>
        <w:rPr>
          <w:color w:val="auto"/>
        </w:rPr>
      </w:pPr>
      <w:r w:rsidRPr="00700848">
        <w:rPr>
          <w:color w:val="auto"/>
        </w:rPr>
        <w:t xml:space="preserve">To summarize, </w:t>
      </w:r>
      <w:r w:rsidR="00C75A07" w:rsidRPr="00700848">
        <w:rPr>
          <w:color w:val="auto"/>
        </w:rPr>
        <w:t xml:space="preserve">here </w:t>
      </w:r>
      <w:r w:rsidRPr="00700848">
        <w:rPr>
          <w:color w:val="auto"/>
        </w:rPr>
        <w:t>we</w:t>
      </w:r>
      <w:r w:rsidR="00C75A07" w:rsidRPr="00700848">
        <w:rPr>
          <w:color w:val="auto"/>
        </w:rPr>
        <w:t xml:space="preserve"> have</w:t>
      </w:r>
      <w:r w:rsidRPr="00700848">
        <w:rPr>
          <w:color w:val="auto"/>
        </w:rPr>
        <w:t xml:space="preserve"> proposed a method for GWAS with three major features</w:t>
      </w:r>
      <w:r w:rsidR="00C75A07" w:rsidRPr="00700848">
        <w:rPr>
          <w:color w:val="auto"/>
        </w:rPr>
        <w:t>:</w:t>
      </w:r>
      <w:r w:rsidRPr="00700848">
        <w:rPr>
          <w:color w:val="auto"/>
        </w:rPr>
        <w:t xml:space="preserve"> </w:t>
      </w:r>
      <w:r w:rsidR="00B9501F" w:rsidRPr="00700848">
        <w:rPr>
          <w:color w:val="auto"/>
        </w:rPr>
        <w:t>(1)</w:t>
      </w:r>
      <w:r w:rsidR="002F1BCF" w:rsidRPr="00700848">
        <w:rPr>
          <w:color w:val="auto"/>
        </w:rPr>
        <w:t xml:space="preserve"> </w:t>
      </w:r>
      <w:r w:rsidR="00B9501F" w:rsidRPr="00700848">
        <w:rPr>
          <w:color w:val="auto"/>
        </w:rPr>
        <w:t xml:space="preserve">a generalized model to </w:t>
      </w:r>
      <w:r w:rsidRPr="00700848">
        <w:rPr>
          <w:color w:val="auto"/>
        </w:rPr>
        <w:t xml:space="preserve">support multiple </w:t>
      </w:r>
      <w:r w:rsidR="00B9501F" w:rsidRPr="00700848">
        <w:rPr>
          <w:color w:val="auto"/>
        </w:rPr>
        <w:t xml:space="preserve">types of </w:t>
      </w:r>
      <w:r w:rsidRPr="00700848">
        <w:rPr>
          <w:color w:val="auto"/>
        </w:rPr>
        <w:t xml:space="preserve">phenotypic data; </w:t>
      </w:r>
      <w:r w:rsidR="00B9501F" w:rsidRPr="00700848">
        <w:rPr>
          <w:color w:val="auto"/>
        </w:rPr>
        <w:t>(</w:t>
      </w:r>
      <w:r w:rsidRPr="00700848">
        <w:rPr>
          <w:color w:val="auto"/>
        </w:rPr>
        <w:t>2</w:t>
      </w:r>
      <w:r w:rsidR="00B9501F" w:rsidRPr="00700848">
        <w:rPr>
          <w:color w:val="auto"/>
        </w:rPr>
        <w:t>)</w:t>
      </w:r>
      <w:r w:rsidRPr="00700848">
        <w:rPr>
          <w:color w:val="auto"/>
        </w:rPr>
        <w:t xml:space="preserve"> </w:t>
      </w:r>
      <w:r w:rsidR="00B9501F" w:rsidRPr="00700848">
        <w:rPr>
          <w:color w:val="auto"/>
        </w:rPr>
        <w:t xml:space="preserve">a Bayesian strategy to effectively </w:t>
      </w:r>
      <w:r w:rsidRPr="00700848">
        <w:rPr>
          <w:color w:val="auto"/>
        </w:rPr>
        <w:t xml:space="preserve">integrate previous GWAS results </w:t>
      </w:r>
      <w:r w:rsidR="00B9501F" w:rsidRPr="00700848">
        <w:rPr>
          <w:color w:val="auto"/>
        </w:rPr>
        <w:t xml:space="preserve">for </w:t>
      </w:r>
      <w:r w:rsidR="00FE35D0" w:rsidRPr="00700848">
        <w:rPr>
          <w:color w:val="auto"/>
        </w:rPr>
        <w:t>the same trait</w:t>
      </w:r>
      <w:r w:rsidRPr="00700848">
        <w:rPr>
          <w:color w:val="auto"/>
        </w:rPr>
        <w:t xml:space="preserve">; </w:t>
      </w:r>
      <w:r w:rsidR="00B9501F" w:rsidRPr="00700848">
        <w:rPr>
          <w:color w:val="auto"/>
        </w:rPr>
        <w:t>and (</w:t>
      </w:r>
      <w:r w:rsidRPr="00700848">
        <w:rPr>
          <w:color w:val="auto"/>
        </w:rPr>
        <w:t>3</w:t>
      </w:r>
      <w:r w:rsidR="00B9501F" w:rsidRPr="00700848">
        <w:rPr>
          <w:color w:val="auto"/>
        </w:rPr>
        <w:t>)</w:t>
      </w:r>
      <w:r w:rsidR="001E7F0D" w:rsidRPr="00700848">
        <w:rPr>
          <w:color w:val="auto"/>
        </w:rPr>
        <w:t xml:space="preserve"> </w:t>
      </w:r>
      <w:r w:rsidR="00B9501F" w:rsidRPr="00700848">
        <w:rPr>
          <w:color w:val="auto"/>
        </w:rPr>
        <w:t xml:space="preserve">a mixed-model </w:t>
      </w:r>
      <w:r w:rsidRPr="00700848">
        <w:rPr>
          <w:color w:val="auto"/>
        </w:rPr>
        <w:t>implement</w:t>
      </w:r>
      <w:r w:rsidR="00B9501F" w:rsidRPr="00700848">
        <w:rPr>
          <w:color w:val="auto"/>
        </w:rPr>
        <w:t>ation to correct</w:t>
      </w:r>
      <w:r w:rsidRPr="00700848">
        <w:rPr>
          <w:color w:val="auto"/>
        </w:rPr>
        <w:t xml:space="preserve"> population </w:t>
      </w:r>
      <w:r w:rsidR="00B9501F" w:rsidRPr="00700848">
        <w:rPr>
          <w:color w:val="auto"/>
        </w:rPr>
        <w:t>structure</w:t>
      </w:r>
      <w:r w:rsidRPr="00700848">
        <w:rPr>
          <w:color w:val="auto"/>
        </w:rPr>
        <w:t xml:space="preserve">. With </w:t>
      </w:r>
      <w:r w:rsidR="00B9501F" w:rsidRPr="00700848">
        <w:rPr>
          <w:color w:val="auto"/>
        </w:rPr>
        <w:t>genome-wide association transitioning to whole-genome and whole-exome platforms</w:t>
      </w:r>
      <w:r w:rsidR="00FE35D0" w:rsidRPr="00700848">
        <w:rPr>
          <w:color w:val="auto"/>
        </w:rPr>
        <w:t>, statistical methods for large-</w:t>
      </w:r>
      <w:r w:rsidRPr="00700848">
        <w:rPr>
          <w:color w:val="auto"/>
        </w:rPr>
        <w:t xml:space="preserve">scale association studies are </w:t>
      </w:r>
      <w:r w:rsidR="00B9501F" w:rsidRPr="00700848">
        <w:rPr>
          <w:color w:val="auto"/>
        </w:rPr>
        <w:t xml:space="preserve">essential for </w:t>
      </w:r>
      <w:r w:rsidRPr="00700848">
        <w:rPr>
          <w:color w:val="auto"/>
        </w:rPr>
        <w:t>uncover</w:t>
      </w:r>
      <w:r w:rsidR="00B9501F" w:rsidRPr="00700848">
        <w:rPr>
          <w:color w:val="auto"/>
        </w:rPr>
        <w:t>ing</w:t>
      </w:r>
      <w:r w:rsidRPr="00700848">
        <w:rPr>
          <w:color w:val="auto"/>
        </w:rPr>
        <w:t xml:space="preserve"> the genetic basis of complex disease.</w:t>
      </w:r>
      <w:r w:rsidR="00631235" w:rsidRPr="00700848">
        <w:rPr>
          <w:color w:val="auto"/>
        </w:rPr>
        <w:t xml:space="preserve"> The ability to integrate existing GWAS as prior information can further power these studies to prioritize </w:t>
      </w:r>
      <w:r w:rsidR="005E0D7E" w:rsidRPr="00700848">
        <w:rPr>
          <w:color w:val="auto"/>
        </w:rPr>
        <w:t>specific variants at known loci.</w:t>
      </w:r>
    </w:p>
    <w:p w14:paraId="21C82494" w14:textId="77777777" w:rsidR="005E0D7E" w:rsidRPr="00700848" w:rsidRDefault="005E0D7E">
      <w:pPr>
        <w:rPr>
          <w:b/>
          <w:color w:val="auto"/>
        </w:rPr>
      </w:pPr>
    </w:p>
    <w:p w14:paraId="162FFDF0" w14:textId="77777777" w:rsidR="00E174D6" w:rsidRPr="00700848" w:rsidRDefault="00E174D6" w:rsidP="00611ABB">
      <w:pPr>
        <w:pStyle w:val="Body"/>
        <w:tabs>
          <w:tab w:val="left" w:pos="1067"/>
        </w:tabs>
        <w:spacing w:line="360" w:lineRule="auto"/>
        <w:rPr>
          <w:rFonts w:ascii="Arial" w:hAnsi="Arial" w:cs="Arial"/>
          <w:b/>
          <w:color w:val="auto"/>
        </w:rPr>
      </w:pPr>
    </w:p>
    <w:p w14:paraId="4A2D8E31" w14:textId="77777777" w:rsidR="00611ABB" w:rsidRPr="00700848" w:rsidRDefault="00611ABB"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t>Acknowledgments</w:t>
      </w:r>
    </w:p>
    <w:p w14:paraId="50B4DBDF" w14:textId="77777777"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color w:val="auto"/>
        </w:rPr>
        <w:t xml:space="preserve">We </w:t>
      </w:r>
      <w:r w:rsidR="00B6525C" w:rsidRPr="00700848">
        <w:rPr>
          <w:rFonts w:ascii="Arial" w:hAnsi="Arial" w:cs="Arial"/>
          <w:color w:val="auto"/>
        </w:rPr>
        <w:t xml:space="preserve">thank </w:t>
      </w:r>
      <w:r w:rsidR="007017E6" w:rsidRPr="00700848">
        <w:rPr>
          <w:rFonts w:ascii="Arial" w:hAnsi="Arial" w:cs="Arial"/>
          <w:color w:val="auto"/>
        </w:rPr>
        <w:t>B. Carpenter and A.</w:t>
      </w:r>
      <w:r w:rsidR="00E64819" w:rsidRPr="00700848">
        <w:rPr>
          <w:rFonts w:ascii="Arial" w:hAnsi="Arial" w:cs="Arial"/>
          <w:color w:val="auto"/>
        </w:rPr>
        <w:t xml:space="preserve"> Gelman</w:t>
      </w:r>
      <w:r w:rsidR="00B6525C" w:rsidRPr="00700848">
        <w:rPr>
          <w:rFonts w:ascii="Arial" w:hAnsi="Arial" w:cs="Arial"/>
          <w:color w:val="auto"/>
        </w:rPr>
        <w:t xml:space="preserve"> of the Stan Dev</w:t>
      </w:r>
      <w:r w:rsidR="007017E6" w:rsidRPr="00700848">
        <w:rPr>
          <w:rFonts w:ascii="Arial" w:hAnsi="Arial" w:cs="Arial"/>
          <w:color w:val="auto"/>
        </w:rPr>
        <w:t>elopment Team for assistance, G.</w:t>
      </w:r>
      <w:r w:rsidR="00B6525C" w:rsidRPr="00700848">
        <w:rPr>
          <w:rFonts w:ascii="Arial" w:hAnsi="Arial" w:cs="Arial"/>
          <w:color w:val="auto"/>
        </w:rPr>
        <w:t xml:space="preserve"> Churchill for helpful discussions, </w:t>
      </w:r>
      <w:r w:rsidR="006F1DA8" w:rsidRPr="00700848">
        <w:rPr>
          <w:rFonts w:ascii="Arial" w:hAnsi="Arial" w:cs="Arial"/>
          <w:color w:val="auto"/>
        </w:rPr>
        <w:t xml:space="preserve">and </w:t>
      </w:r>
      <w:r w:rsidR="00B6525C" w:rsidRPr="00700848">
        <w:rPr>
          <w:rFonts w:ascii="Arial" w:hAnsi="Arial" w:cs="Arial"/>
          <w:color w:val="auto"/>
        </w:rPr>
        <w:t>M. Miller and the ADSP Consortium for</w:t>
      </w:r>
      <w:r w:rsidR="006F1DA8" w:rsidRPr="00700848">
        <w:rPr>
          <w:rFonts w:ascii="Arial" w:hAnsi="Arial" w:cs="Arial"/>
          <w:color w:val="auto"/>
        </w:rPr>
        <w:t xml:space="preserve"> </w:t>
      </w:r>
      <w:r w:rsidR="00E64819" w:rsidRPr="00700848">
        <w:rPr>
          <w:rFonts w:ascii="Arial" w:hAnsi="Arial" w:cs="Arial"/>
          <w:color w:val="auto"/>
        </w:rPr>
        <w:t>assisting with</w:t>
      </w:r>
      <w:r w:rsidR="006F1DA8" w:rsidRPr="00700848">
        <w:rPr>
          <w:rFonts w:ascii="Arial" w:hAnsi="Arial" w:cs="Arial"/>
          <w:color w:val="auto"/>
        </w:rPr>
        <w:t xml:space="preserve"> data resources. </w:t>
      </w:r>
      <w:r w:rsidR="00447413" w:rsidRPr="00700848">
        <w:rPr>
          <w:rFonts w:ascii="Arial" w:hAnsi="Arial" w:cs="Arial"/>
          <w:color w:val="auto"/>
        </w:rPr>
        <w:t xml:space="preserve">This work was funded by National Institute for Aging AG054345 (GWC, GRH); National Institute for Aging P30AG10161, R01AG15819. R01AG179917, R01AG36836, and </w:t>
      </w:r>
      <w:r w:rsidR="00447413" w:rsidRPr="00700848">
        <w:rPr>
          <w:rFonts w:ascii="Arial" w:hAnsi="Arial" w:cs="Arial"/>
          <w:color w:val="auto"/>
        </w:rPr>
        <w:lastRenderedPageBreak/>
        <w:t>U01AG46152 (DAB); The Pyewacket Foundation (GWC); and The Jackson Laboratory Director’s Innovation Fund (GWC, GRH).</w:t>
      </w:r>
      <w:r w:rsidRPr="00700848">
        <w:rPr>
          <w:rFonts w:ascii="Arial" w:hAnsi="Arial" w:cs="Arial"/>
          <w:b/>
          <w:color w:val="auto"/>
        </w:rPr>
        <w:tab/>
      </w:r>
    </w:p>
    <w:p w14:paraId="4563CD55" w14:textId="77777777" w:rsidR="00611ABB" w:rsidRPr="00700848" w:rsidRDefault="00611ABB" w:rsidP="00407C2B">
      <w:pPr>
        <w:pStyle w:val="Normal1"/>
        <w:spacing w:before="120" w:after="120" w:line="360" w:lineRule="auto"/>
        <w:rPr>
          <w:color w:val="auto"/>
        </w:rPr>
      </w:pPr>
    </w:p>
    <w:p w14:paraId="20C90F1F" w14:textId="77777777" w:rsidR="00FB2F2F" w:rsidRPr="00700848" w:rsidRDefault="00FB2F2F" w:rsidP="002C24AB">
      <w:pPr>
        <w:pStyle w:val="Body"/>
        <w:tabs>
          <w:tab w:val="left" w:pos="1067"/>
        </w:tabs>
        <w:spacing w:line="360" w:lineRule="auto"/>
        <w:outlineLvl w:val="0"/>
        <w:rPr>
          <w:rFonts w:ascii="Arial" w:hAnsi="Arial" w:cs="Arial"/>
          <w:b/>
          <w:color w:val="auto"/>
        </w:rPr>
      </w:pPr>
      <w:r w:rsidRPr="00700848">
        <w:rPr>
          <w:rFonts w:ascii="Arial" w:hAnsi="Arial" w:cs="Arial"/>
          <w:b/>
          <w:color w:val="auto"/>
        </w:rPr>
        <w:t>Author Contributions</w:t>
      </w:r>
    </w:p>
    <w:p w14:paraId="5C55D88C" w14:textId="77777777" w:rsidR="00FB2F2F" w:rsidRPr="00700848" w:rsidRDefault="00FB2F2F" w:rsidP="00FB2F2F">
      <w:pPr>
        <w:pStyle w:val="Normal1"/>
        <w:spacing w:before="120" w:after="120" w:line="360" w:lineRule="auto"/>
        <w:rPr>
          <w:color w:val="auto"/>
        </w:rPr>
      </w:pPr>
      <w:r w:rsidRPr="00700848">
        <w:rPr>
          <w:color w:val="auto"/>
        </w:rPr>
        <w:t xml:space="preserve">GWC, GRH, XW, and MS designed the study. XW, VMP, GA, AM, </w:t>
      </w:r>
      <w:r w:rsidR="008709FB" w:rsidRPr="00700848">
        <w:rPr>
          <w:color w:val="auto"/>
        </w:rPr>
        <w:t xml:space="preserve">CAS, </w:t>
      </w:r>
      <w:r w:rsidRPr="00700848">
        <w:rPr>
          <w:color w:val="auto"/>
        </w:rPr>
        <w:t>PJM,</w:t>
      </w:r>
      <w:r w:rsidR="009A07E8" w:rsidRPr="00700848">
        <w:rPr>
          <w:color w:val="auto"/>
        </w:rPr>
        <w:t xml:space="preserve"> GWC,</w:t>
      </w:r>
      <w:r w:rsidRPr="00700848">
        <w:rPr>
          <w:color w:val="auto"/>
        </w:rPr>
        <w:t xml:space="preserve"> and KRMK imported and analyzed data.</w:t>
      </w:r>
      <w:r w:rsidR="009A07E8" w:rsidRPr="00700848">
        <w:rPr>
          <w:color w:val="auto"/>
        </w:rPr>
        <w:t xml:space="preserve"> </w:t>
      </w:r>
      <w:r w:rsidR="00E174D6" w:rsidRPr="00700848">
        <w:rPr>
          <w:color w:val="auto"/>
        </w:rPr>
        <w:t xml:space="preserve">SRC, </w:t>
      </w:r>
      <w:r w:rsidR="009A07E8" w:rsidRPr="00700848">
        <w:rPr>
          <w:color w:val="auto"/>
        </w:rPr>
        <w:t>CA</w:t>
      </w:r>
      <w:r w:rsidR="006B5194" w:rsidRPr="00700848">
        <w:rPr>
          <w:color w:val="auto"/>
        </w:rPr>
        <w:t>,</w:t>
      </w:r>
      <w:r w:rsidR="009A07E8" w:rsidRPr="00700848">
        <w:rPr>
          <w:color w:val="auto"/>
        </w:rPr>
        <w:t xml:space="preserve"> and GRH performed mouse experiments.</w:t>
      </w:r>
      <w:r w:rsidRPr="00700848">
        <w:rPr>
          <w:color w:val="auto"/>
        </w:rPr>
        <w:t xml:space="preserve"> XW, GWC, and GRH</w:t>
      </w:r>
      <w:r w:rsidR="00475C88" w:rsidRPr="00700848">
        <w:rPr>
          <w:color w:val="auto"/>
        </w:rPr>
        <w:t xml:space="preserve"> primarily</w:t>
      </w:r>
      <w:r w:rsidRPr="00700848">
        <w:rPr>
          <w:color w:val="auto"/>
        </w:rPr>
        <w:t xml:space="preserve"> wrote the manuscript</w:t>
      </w:r>
      <w:r w:rsidR="00475C88" w:rsidRPr="00700848">
        <w:rPr>
          <w:color w:val="auto"/>
        </w:rPr>
        <w:t>, with additional contributions from all other authors</w:t>
      </w:r>
      <w:r w:rsidRPr="00700848">
        <w:rPr>
          <w:color w:val="auto"/>
        </w:rPr>
        <w:t>.</w:t>
      </w:r>
    </w:p>
    <w:p w14:paraId="64616D37" w14:textId="77777777" w:rsidR="00AF249C" w:rsidRPr="00700848" w:rsidRDefault="00AF249C" w:rsidP="00AF249C">
      <w:pPr>
        <w:spacing w:line="240" w:lineRule="auto"/>
        <w:rPr>
          <w:rFonts w:eastAsia="Times New Roman"/>
          <w:color w:val="auto"/>
        </w:rPr>
      </w:pPr>
    </w:p>
    <w:p w14:paraId="08A7C893" w14:textId="77777777" w:rsidR="00560CD0" w:rsidRPr="00700848" w:rsidRDefault="00560CD0" w:rsidP="006F4C91">
      <w:pPr>
        <w:pStyle w:val="Normal1"/>
        <w:spacing w:after="120" w:line="360" w:lineRule="auto"/>
        <w:rPr>
          <w:color w:val="auto"/>
        </w:rPr>
      </w:pPr>
    </w:p>
    <w:p w14:paraId="27C670F7" w14:textId="77777777" w:rsidR="006E5B7D" w:rsidRPr="00700848" w:rsidRDefault="00BF0166" w:rsidP="002C24AB">
      <w:pPr>
        <w:pStyle w:val="Normal1"/>
        <w:spacing w:after="120" w:line="360" w:lineRule="auto"/>
        <w:outlineLvl w:val="0"/>
        <w:rPr>
          <w:b/>
          <w:color w:val="auto"/>
        </w:rPr>
      </w:pPr>
      <w:r w:rsidRPr="00700848">
        <w:rPr>
          <w:b/>
          <w:color w:val="auto"/>
        </w:rPr>
        <w:t>FIGURES</w:t>
      </w:r>
    </w:p>
    <w:p w14:paraId="02E88B1A" w14:textId="251391B1" w:rsidR="007017E6" w:rsidRPr="00700848" w:rsidRDefault="00ED6F3D" w:rsidP="006F4C91">
      <w:pPr>
        <w:pStyle w:val="Normal1"/>
        <w:spacing w:after="120" w:line="360" w:lineRule="auto"/>
        <w:rPr>
          <w:b/>
          <w:color w:val="auto"/>
        </w:rPr>
      </w:pPr>
      <w:r w:rsidRPr="00E63085">
        <w:rPr>
          <w:b/>
          <w:noProof/>
          <w:color w:val="auto"/>
        </w:rPr>
        <w:drawing>
          <wp:inline distT="0" distB="0" distL="0" distR="0" wp14:anchorId="1EDBD18F" wp14:editId="2CE9EC1B">
            <wp:extent cx="5972810" cy="392049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2810" cy="3920490"/>
                    </a:xfrm>
                    <a:prstGeom prst="rect">
                      <a:avLst/>
                    </a:prstGeom>
                    <a:noFill/>
                    <a:ln>
                      <a:noFill/>
                    </a:ln>
                  </pic:spPr>
                </pic:pic>
              </a:graphicData>
            </a:graphic>
          </wp:inline>
        </w:drawing>
      </w:r>
    </w:p>
    <w:p w14:paraId="2E2D0FFB" w14:textId="77777777" w:rsidR="006E5B7D" w:rsidRPr="00700848" w:rsidRDefault="006E5B7D" w:rsidP="006E5B7D">
      <w:pPr>
        <w:pStyle w:val="Normal1"/>
        <w:spacing w:after="120" w:line="360" w:lineRule="auto"/>
        <w:rPr>
          <w:color w:val="auto"/>
        </w:rPr>
      </w:pPr>
      <w:r w:rsidRPr="00700848">
        <w:rPr>
          <w:b/>
          <w:bCs/>
          <w:color w:val="auto"/>
        </w:rPr>
        <w:t xml:space="preserve">Figure 1.  </w:t>
      </w:r>
      <w:r w:rsidRPr="00700848">
        <w:rPr>
          <w:color w:val="auto"/>
        </w:rPr>
        <w:t xml:space="preserve">Summary statistics of the ADSP whole genome sequencing (WGS) cohort. </w:t>
      </w:r>
      <w:r w:rsidRPr="00700848">
        <w:rPr>
          <w:b/>
          <w:bCs/>
          <w:color w:val="auto"/>
        </w:rPr>
        <w:t xml:space="preserve">A. </w:t>
      </w:r>
      <w:r w:rsidRPr="00700848">
        <w:rPr>
          <w:color w:val="auto"/>
        </w:rPr>
        <w:t xml:space="preserve">AD diagnosis for 570 individuals across 111 families. </w:t>
      </w:r>
      <w:r w:rsidRPr="00700848">
        <w:rPr>
          <w:b/>
          <w:bCs/>
          <w:color w:val="auto"/>
        </w:rPr>
        <w:t>B.</w:t>
      </w:r>
      <w:r w:rsidRPr="00700848">
        <w:rPr>
          <w:color w:val="auto"/>
        </w:rPr>
        <w:t xml:space="preserve"> APOE allele-type composition. </w:t>
      </w:r>
      <w:r w:rsidRPr="00700848">
        <w:rPr>
          <w:b/>
          <w:bCs/>
          <w:color w:val="auto"/>
        </w:rPr>
        <w:t xml:space="preserve">C. </w:t>
      </w:r>
      <w:r w:rsidRPr="00700848">
        <w:rPr>
          <w:color w:val="auto"/>
        </w:rPr>
        <w:t xml:space="preserve">Age distributions of individuals in each </w:t>
      </w:r>
      <w:r w:rsidR="00813847" w:rsidRPr="00700848">
        <w:rPr>
          <w:color w:val="auto"/>
        </w:rPr>
        <w:t>AD diagnostic category</w:t>
      </w:r>
      <w:r w:rsidRPr="00700848">
        <w:rPr>
          <w:color w:val="auto"/>
        </w:rPr>
        <w:t xml:space="preserve"> (left)</w:t>
      </w:r>
      <w:r w:rsidR="00813847" w:rsidRPr="00700848">
        <w:rPr>
          <w:color w:val="auto"/>
        </w:rPr>
        <w:t>, s</w:t>
      </w:r>
      <w:r w:rsidRPr="00700848">
        <w:rPr>
          <w:color w:val="auto"/>
        </w:rPr>
        <w:t>ex composition in eac</w:t>
      </w:r>
      <w:r w:rsidR="00813847" w:rsidRPr="00700848">
        <w:rPr>
          <w:color w:val="auto"/>
        </w:rPr>
        <w:t>h category (middle), and</w:t>
      </w:r>
      <w:r w:rsidRPr="00700848">
        <w:rPr>
          <w:color w:val="auto"/>
        </w:rPr>
        <w:t xml:space="preserve"> </w:t>
      </w:r>
      <w:r w:rsidRPr="00700848">
        <w:rPr>
          <w:i/>
          <w:color w:val="auto"/>
        </w:rPr>
        <w:t>APOE</w:t>
      </w:r>
      <w:r w:rsidRPr="00700848">
        <w:rPr>
          <w:color w:val="auto"/>
        </w:rPr>
        <w:t xml:space="preserve"> allele-type composition in each </w:t>
      </w:r>
      <w:r w:rsidR="00813847" w:rsidRPr="00700848">
        <w:rPr>
          <w:color w:val="auto"/>
        </w:rPr>
        <w:t>category</w:t>
      </w:r>
      <w:r w:rsidRPr="00700848">
        <w:rPr>
          <w:color w:val="auto"/>
        </w:rPr>
        <w:t xml:space="preserve"> (right).</w:t>
      </w:r>
    </w:p>
    <w:p w14:paraId="11CAD81F" w14:textId="77777777" w:rsidR="00BF0166" w:rsidRPr="00700848" w:rsidRDefault="00BF0166" w:rsidP="006E5B7D">
      <w:pPr>
        <w:pStyle w:val="Normal1"/>
        <w:spacing w:after="120" w:line="360" w:lineRule="auto"/>
        <w:rPr>
          <w:color w:val="auto"/>
        </w:rPr>
      </w:pPr>
    </w:p>
    <w:p w14:paraId="2DD1CFC4" w14:textId="77777777" w:rsidR="00BF0166" w:rsidRPr="00700848" w:rsidRDefault="00BF0166" w:rsidP="006E5B7D">
      <w:pPr>
        <w:pStyle w:val="Normal1"/>
        <w:spacing w:after="120" w:line="360" w:lineRule="auto"/>
        <w:rPr>
          <w:color w:val="auto"/>
        </w:rPr>
      </w:pPr>
    </w:p>
    <w:p w14:paraId="651C5603" w14:textId="7E70E987" w:rsidR="007017E6" w:rsidRPr="00700848" w:rsidRDefault="00ED6F3D" w:rsidP="007017E6">
      <w:pPr>
        <w:pStyle w:val="Normal1"/>
        <w:spacing w:after="120" w:line="360" w:lineRule="auto"/>
        <w:jc w:val="center"/>
        <w:rPr>
          <w:color w:val="auto"/>
        </w:rPr>
      </w:pPr>
      <w:r w:rsidRPr="00E63085">
        <w:rPr>
          <w:noProof/>
          <w:color w:val="auto"/>
        </w:rPr>
        <w:drawing>
          <wp:inline distT="0" distB="0" distL="0" distR="0" wp14:anchorId="72031F48" wp14:editId="378B84C2">
            <wp:extent cx="4776470" cy="2353945"/>
            <wp:effectExtent l="0" t="0" r="0" b="8255"/>
            <wp:docPr id="80"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6470" cy="2353945"/>
                    </a:xfrm>
                    <a:prstGeom prst="rect">
                      <a:avLst/>
                    </a:prstGeom>
                    <a:noFill/>
                    <a:ln>
                      <a:noFill/>
                    </a:ln>
                  </pic:spPr>
                </pic:pic>
              </a:graphicData>
            </a:graphic>
          </wp:inline>
        </w:drawing>
      </w:r>
    </w:p>
    <w:p w14:paraId="0B1C99B1" w14:textId="18F6F266" w:rsidR="006E5B7D" w:rsidRPr="00700848" w:rsidRDefault="006E5B7D" w:rsidP="006E5B7D">
      <w:pPr>
        <w:pStyle w:val="Normal1"/>
        <w:spacing w:after="120" w:line="360" w:lineRule="auto"/>
        <w:rPr>
          <w:rFonts w:eastAsia="Times New Roman"/>
          <w:color w:val="auto"/>
        </w:rPr>
      </w:pPr>
      <w:r w:rsidRPr="00700848">
        <w:rPr>
          <w:b/>
          <w:bCs/>
          <w:color w:val="auto"/>
        </w:rPr>
        <w:t xml:space="preserve">Figure 2.  </w:t>
      </w:r>
      <w:r w:rsidRPr="00700848">
        <w:rPr>
          <w:color w:val="auto"/>
        </w:rPr>
        <w:t>Bayes-GLMM estimation of model parameters by MCMC</w:t>
      </w:r>
      <w:r w:rsidRPr="00700848">
        <w:rPr>
          <w:b/>
          <w:bCs/>
          <w:color w:val="auto"/>
        </w:rPr>
        <w:t xml:space="preserve"> </w:t>
      </w:r>
      <w:r w:rsidRPr="00700848">
        <w:rPr>
          <w:color w:val="auto"/>
        </w:rPr>
        <w:t xml:space="preserve">sampling of GLMM. </w:t>
      </w:r>
      <w:r w:rsidR="00BC5D5E" w:rsidRPr="00700848">
        <w:rPr>
          <w:color w:val="auto"/>
        </w:rPr>
        <w:t xml:space="preserve">Areas shown are 95% HPD (highest posterior density). </w:t>
      </w:r>
      <w:r w:rsidRPr="00700848">
        <w:rPr>
          <w:b/>
          <w:bCs/>
          <w:color w:val="auto"/>
        </w:rPr>
        <w:t xml:space="preserve">(A) </w:t>
      </w:r>
      <w:r w:rsidR="00813847" w:rsidRPr="00700848">
        <w:rPr>
          <w:color w:val="auto"/>
        </w:rPr>
        <w:t>P</w:t>
      </w:r>
      <w:r w:rsidRPr="00700848">
        <w:rPr>
          <w:color w:val="auto"/>
        </w:rPr>
        <w:t>osterior distributions of the ordered categorical model’s cut points.</w:t>
      </w:r>
      <w:r w:rsidR="004745C8" w:rsidRPr="00700848">
        <w:rPr>
          <w:color w:val="auto"/>
        </w:rPr>
        <w:t xml:space="preserve"> Convergence diagnostics</w:t>
      </w:r>
      <w:r w:rsidR="00083A7B"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353C77" w:rsidRPr="00700848">
        <w:rPr>
          <w:rFonts w:eastAsia="Times New Roman"/>
          <w:color w:val="auto"/>
        </w:rPr>
        <w:t xml:space="preserve"> of </w:t>
      </w:r>
      <w:r w:rsidR="00BC5D5E" w:rsidRPr="00700848">
        <w:rPr>
          <w:rFonts w:eastAsia="Times New Roman"/>
          <w:color w:val="auto"/>
        </w:rPr>
        <w:t xml:space="preserve">cut1, cut2, and cut3 </w:t>
      </w:r>
      <w:r w:rsidR="004745C8" w:rsidRPr="00700848">
        <w:rPr>
          <w:rFonts w:eastAsia="Times New Roman"/>
          <w:color w:val="auto"/>
        </w:rPr>
        <w:t>we</w:t>
      </w:r>
      <w:r w:rsidR="00BC5D5E" w:rsidRPr="00700848">
        <w:rPr>
          <w:rFonts w:eastAsia="Times New Roman"/>
          <w:color w:val="auto"/>
        </w:rPr>
        <w:t>re 1.01, 1</w:t>
      </w:r>
      <w:r w:rsidR="004745C8" w:rsidRPr="00700848">
        <w:rPr>
          <w:rFonts w:eastAsia="Times New Roman"/>
          <w:color w:val="auto"/>
        </w:rPr>
        <w:t>.00</w:t>
      </w:r>
      <w:r w:rsidR="00BC5D5E" w:rsidRPr="00700848">
        <w:rPr>
          <w:rFonts w:eastAsia="Times New Roman"/>
          <w:color w:val="auto"/>
        </w:rPr>
        <w:t>, and 1.03, respectively</w:t>
      </w:r>
      <w:r w:rsidR="004745C8" w:rsidRPr="00700848">
        <w:rPr>
          <w:rFonts w:eastAsia="Times New Roman"/>
          <w:color w:val="auto"/>
        </w:rPr>
        <w:t>, which implies strong convergence</w:t>
      </w:r>
      <w:r w:rsidR="00BC5D5E" w:rsidRPr="00700848">
        <w:rPr>
          <w:rFonts w:eastAsia="Times New Roman"/>
          <w:color w:val="auto"/>
        </w:rPr>
        <w:t xml:space="preserve">. </w:t>
      </w:r>
      <w:r w:rsidRPr="00700848">
        <w:rPr>
          <w:b/>
          <w:bCs/>
          <w:color w:val="auto"/>
        </w:rPr>
        <w:t>(B)</w:t>
      </w:r>
      <w:r w:rsidR="00813847" w:rsidRPr="00700848">
        <w:rPr>
          <w:color w:val="auto"/>
        </w:rPr>
        <w:t xml:space="preserve"> P</w:t>
      </w:r>
      <w:r w:rsidRPr="00700848">
        <w:rPr>
          <w:color w:val="auto"/>
        </w:rPr>
        <w:t xml:space="preserve">osterior distributions of the model covariate’s effect sizes: age, sex, </w:t>
      </w:r>
      <w:r w:rsidR="00813847" w:rsidRPr="00700848">
        <w:rPr>
          <w:i/>
          <w:color w:val="auto"/>
        </w:rPr>
        <w:t>APOEε2</w:t>
      </w:r>
      <w:r w:rsidRPr="00700848">
        <w:rPr>
          <w:color w:val="auto"/>
        </w:rPr>
        <w:t xml:space="preserve"> and </w:t>
      </w:r>
      <w:r w:rsidR="00813847" w:rsidRPr="00700848">
        <w:rPr>
          <w:i/>
          <w:color w:val="auto"/>
        </w:rPr>
        <w:t>APOEε4</w:t>
      </w:r>
      <w:r w:rsidRPr="00700848">
        <w:rPr>
          <w:color w:val="auto"/>
        </w:rPr>
        <w:t>.</w:t>
      </w:r>
      <w:r w:rsidR="00BC5D5E"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BC5D5E" w:rsidRPr="00700848">
        <w:rPr>
          <w:rFonts w:eastAsia="Times New Roman"/>
          <w:color w:val="auto"/>
        </w:rPr>
        <w:t xml:space="preserve"> of Age, Sex, APOE/</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eastAsia="Times New Roman"/>
          <w:color w:val="auto"/>
        </w:rPr>
        <w:t>and APOE/</w:t>
      </w:r>
      <w:r w:rsidR="00BC5D5E" w:rsidRPr="00700848">
        <w:rPr>
          <w:rFonts w:ascii="Symbol" w:eastAsia="Times New Roman" w:hAnsi="Symbol"/>
          <w:color w:val="auto"/>
        </w:rPr>
        <w:t></w:t>
      </w:r>
      <w:r w:rsidR="00BC5D5E" w:rsidRPr="00700848">
        <w:rPr>
          <w:rFonts w:ascii="Symbol" w:eastAsia="Times New Roman" w:hAnsi="Symbol"/>
          <w:color w:val="auto"/>
        </w:rPr>
        <w:t></w:t>
      </w:r>
      <w:r w:rsidR="004745C8" w:rsidRPr="00700848">
        <w:rPr>
          <w:rFonts w:eastAsia="Times New Roman"/>
          <w:color w:val="auto"/>
        </w:rPr>
        <w:t xml:space="preserve"> we</w:t>
      </w:r>
      <w:r w:rsidR="00BC5D5E" w:rsidRPr="00700848">
        <w:rPr>
          <w:rFonts w:eastAsia="Times New Roman"/>
          <w:color w:val="auto"/>
        </w:rPr>
        <w:t>re 1</w:t>
      </w:r>
      <w:r w:rsidR="004745C8" w:rsidRPr="00700848">
        <w:rPr>
          <w:rFonts w:eastAsia="Times New Roman"/>
          <w:color w:val="auto"/>
        </w:rPr>
        <w:t>.00</w:t>
      </w:r>
      <w:r w:rsidR="00BC5D5E" w:rsidRPr="00700848">
        <w:rPr>
          <w:rFonts w:eastAsia="Times New Roman"/>
          <w:color w:val="auto"/>
        </w:rPr>
        <w:t>, 1</w:t>
      </w:r>
      <w:r w:rsidR="004745C8" w:rsidRPr="00700848">
        <w:rPr>
          <w:rFonts w:eastAsia="Times New Roman"/>
          <w:color w:val="auto"/>
        </w:rPr>
        <w:t>.00</w:t>
      </w:r>
      <w:r w:rsidR="00BC5D5E" w:rsidRPr="00700848">
        <w:rPr>
          <w:rFonts w:eastAsia="Times New Roman"/>
          <w:color w:val="auto"/>
        </w:rPr>
        <w:t>, 1.01, and 1</w:t>
      </w:r>
      <w:r w:rsidR="004745C8" w:rsidRPr="00700848">
        <w:rPr>
          <w:rFonts w:eastAsia="Times New Roman"/>
          <w:color w:val="auto"/>
        </w:rPr>
        <w:t>.00</w:t>
      </w:r>
      <w:r w:rsidR="00BC5D5E" w:rsidRPr="00700848">
        <w:rPr>
          <w:rFonts w:eastAsia="Times New Roman"/>
          <w:color w:val="auto"/>
        </w:rPr>
        <w:t>, respectively.</w:t>
      </w:r>
    </w:p>
    <w:p w14:paraId="6340E4A7" w14:textId="77777777" w:rsidR="00EC4F59" w:rsidRPr="00700848" w:rsidRDefault="00EC4F59" w:rsidP="006E5B7D">
      <w:pPr>
        <w:pStyle w:val="Normal1"/>
        <w:spacing w:after="120" w:line="360" w:lineRule="auto"/>
        <w:rPr>
          <w:color w:val="auto"/>
        </w:rPr>
      </w:pPr>
    </w:p>
    <w:p w14:paraId="4B90D434" w14:textId="257516B7" w:rsidR="007017E6" w:rsidRPr="00700848" w:rsidRDefault="00ED6F3D" w:rsidP="006E5B7D">
      <w:pPr>
        <w:pStyle w:val="Normal1"/>
        <w:spacing w:after="120" w:line="360" w:lineRule="auto"/>
        <w:rPr>
          <w:color w:val="auto"/>
        </w:rPr>
      </w:pPr>
      <w:r w:rsidRPr="00E63085">
        <w:rPr>
          <w:noProof/>
          <w:color w:val="auto"/>
        </w:rPr>
        <w:drawing>
          <wp:inline distT="0" distB="0" distL="0" distR="0" wp14:anchorId="54BDFE5B" wp14:editId="43476832">
            <wp:extent cx="5943600" cy="3171190"/>
            <wp:effectExtent l="0" t="0" r="0" b="3810"/>
            <wp:docPr id="85"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0E299A32" w14:textId="77777777" w:rsidR="006E5B7D" w:rsidRPr="00700848" w:rsidRDefault="006E5B7D" w:rsidP="006E5B7D">
      <w:pPr>
        <w:pStyle w:val="Normal1"/>
        <w:spacing w:after="120" w:line="360" w:lineRule="auto"/>
        <w:rPr>
          <w:color w:val="auto"/>
        </w:rPr>
      </w:pPr>
      <w:r w:rsidRPr="00700848">
        <w:rPr>
          <w:b/>
          <w:bCs/>
          <w:color w:val="auto"/>
        </w:rPr>
        <w:lastRenderedPageBreak/>
        <w:t xml:space="preserve">Figure 3. </w:t>
      </w:r>
      <w:r w:rsidR="004D3B9A" w:rsidRPr="00700848">
        <w:rPr>
          <w:color w:val="auto"/>
        </w:rPr>
        <w:t>Analysis overview of two-step GWAS analysis</w:t>
      </w:r>
      <w:r w:rsidR="00CF2095" w:rsidRPr="00700848">
        <w:rPr>
          <w:color w:val="auto"/>
        </w:rPr>
        <w:t xml:space="preserve"> using </w:t>
      </w:r>
      <w:r w:rsidR="00CF2095" w:rsidRPr="00700848">
        <w:rPr>
          <w:i/>
          <w:color w:val="auto"/>
        </w:rPr>
        <w:t>Bayes-GLMM</w:t>
      </w:r>
      <w:r w:rsidR="00CF2095" w:rsidRPr="00700848">
        <w:rPr>
          <w:color w:val="auto"/>
        </w:rPr>
        <w:t>.</w:t>
      </w:r>
      <w:r w:rsidRPr="00700848">
        <w:rPr>
          <w:color w:val="auto"/>
        </w:rPr>
        <w:t xml:space="preserve"> </w:t>
      </w:r>
      <w:r w:rsidR="00CF2095" w:rsidRPr="00700848">
        <w:rPr>
          <w:color w:val="auto"/>
        </w:rPr>
        <w:t>Initial data (blue) were filtered and pre-scanned with a fixed linear model (green). Results were filtered by significance and scanned using the full GLMM (orange).</w:t>
      </w:r>
    </w:p>
    <w:p w14:paraId="6D0D38B1" w14:textId="41B4F57B" w:rsidR="007017E6" w:rsidRPr="00700848" w:rsidRDefault="00ED6F3D" w:rsidP="006E5B7D">
      <w:pPr>
        <w:pStyle w:val="Normal1"/>
        <w:spacing w:after="120" w:line="360" w:lineRule="auto"/>
        <w:rPr>
          <w:color w:val="auto"/>
        </w:rPr>
      </w:pPr>
      <w:r w:rsidRPr="00E63085">
        <w:rPr>
          <w:noProof/>
          <w:color w:val="auto"/>
        </w:rPr>
        <w:drawing>
          <wp:inline distT="0" distB="0" distL="0" distR="0" wp14:anchorId="17D3D7F5" wp14:editId="593AD973">
            <wp:extent cx="5943600" cy="6040755"/>
            <wp:effectExtent l="0" t="0" r="0" b="4445"/>
            <wp:docPr id="86"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14:paraId="2F44D7E9" w14:textId="77777777" w:rsidR="006E5B7D" w:rsidRPr="00700848" w:rsidRDefault="006E5B7D" w:rsidP="006E5B7D">
      <w:pPr>
        <w:pStyle w:val="Normal1"/>
        <w:spacing w:after="120" w:line="360" w:lineRule="auto"/>
        <w:rPr>
          <w:color w:val="auto"/>
        </w:rPr>
      </w:pPr>
      <w:r w:rsidRPr="00700848">
        <w:rPr>
          <w:b/>
          <w:bCs/>
          <w:color w:val="auto"/>
        </w:rPr>
        <w:t xml:space="preserve">Figure 4. </w:t>
      </w:r>
      <w:r w:rsidR="002E43D4" w:rsidRPr="00700848">
        <w:rPr>
          <w:color w:val="auto"/>
        </w:rPr>
        <w:t>Association results for</w:t>
      </w:r>
      <w:r w:rsidRPr="00700848">
        <w:rPr>
          <w:color w:val="auto"/>
        </w:rPr>
        <w:t xml:space="preserve"> ADSP WGS cohort by </w:t>
      </w:r>
      <w:r w:rsidRPr="00700848">
        <w:rPr>
          <w:i/>
          <w:color w:val="auto"/>
        </w:rPr>
        <w:t>Bayes-GLMM</w:t>
      </w:r>
      <w:r w:rsidRPr="00700848">
        <w:rPr>
          <w:color w:val="auto"/>
        </w:rPr>
        <w:t xml:space="preserve">. </w:t>
      </w:r>
      <w:r w:rsidRPr="00700848">
        <w:rPr>
          <w:b/>
          <w:bCs/>
          <w:color w:val="auto"/>
        </w:rPr>
        <w:t xml:space="preserve">(A) </w:t>
      </w:r>
      <w:r w:rsidR="00AD0447" w:rsidRPr="00700848">
        <w:rPr>
          <w:color w:val="auto"/>
        </w:rPr>
        <w:t>Results for</w:t>
      </w:r>
      <w:r w:rsidRPr="00700848">
        <w:rPr>
          <w:color w:val="auto"/>
        </w:rPr>
        <w:t xml:space="preserve"> 10.3</w:t>
      </w:r>
      <w:r w:rsidR="00671E35" w:rsidRPr="00700848">
        <w:rPr>
          <w:color w:val="auto"/>
        </w:rPr>
        <w:t xml:space="preserve"> million</w:t>
      </w:r>
      <w:r w:rsidRPr="00700848">
        <w:rPr>
          <w:color w:val="auto"/>
        </w:rPr>
        <w:t xml:space="preserve"> genomic variants by </w:t>
      </w:r>
      <w:r w:rsidRPr="00700848">
        <w:rPr>
          <w:i/>
          <w:color w:val="auto"/>
        </w:rPr>
        <w:t>Bayes-GLMM</w:t>
      </w:r>
      <w:r w:rsidRPr="00700848">
        <w:rPr>
          <w:color w:val="auto"/>
        </w:rPr>
        <w:t xml:space="preserve"> without kinship correction. Model parameters were estimated by MLE. Variants with </w:t>
      </w:r>
      <w:r w:rsidR="004D3B9A" w:rsidRPr="00700848">
        <w:rPr>
          <w:i/>
          <w:color w:val="auto"/>
        </w:rPr>
        <w:t>p</w:t>
      </w:r>
      <w:r w:rsidR="004D3B9A" w:rsidRPr="00700848">
        <w:rPr>
          <w:color w:val="auto"/>
        </w:rPr>
        <w:t xml:space="preserve"> &lt;</w:t>
      </w:r>
      <w:r w:rsidRPr="00700848">
        <w:rPr>
          <w:color w:val="auto"/>
        </w:rPr>
        <w:t xml:space="preserve"> 0.0001, above the dash</w:t>
      </w:r>
      <w:r w:rsidR="00AD0447" w:rsidRPr="00700848">
        <w:rPr>
          <w:color w:val="auto"/>
        </w:rPr>
        <w:t>ed</w:t>
      </w:r>
      <w:r w:rsidRPr="00700848">
        <w:rPr>
          <w:color w:val="auto"/>
        </w:rPr>
        <w:t xml:space="preserve"> line, were chosen for the </w:t>
      </w:r>
      <w:r w:rsidR="00AD0447" w:rsidRPr="00700848">
        <w:rPr>
          <w:color w:val="auto"/>
        </w:rPr>
        <w:t>full</w:t>
      </w:r>
      <w:r w:rsidRPr="00700848">
        <w:rPr>
          <w:color w:val="auto"/>
        </w:rPr>
        <w:t xml:space="preserve"> scan (9726</w:t>
      </w:r>
      <w:r w:rsidR="00AD0447" w:rsidRPr="00700848">
        <w:rPr>
          <w:color w:val="auto"/>
        </w:rPr>
        <w:t xml:space="preserve"> variants</w:t>
      </w:r>
      <w:r w:rsidRPr="00700848">
        <w:rPr>
          <w:color w:val="auto"/>
        </w:rPr>
        <w:t>).</w:t>
      </w:r>
      <w:r w:rsidRPr="00700848">
        <w:rPr>
          <w:b/>
          <w:bCs/>
          <w:color w:val="auto"/>
        </w:rPr>
        <w:t xml:space="preserve"> (B) </w:t>
      </w:r>
      <w:r w:rsidRPr="00700848">
        <w:rPr>
          <w:color w:val="auto"/>
        </w:rPr>
        <w:t xml:space="preserve">GWAS on filtered variants by GLMM with kinship correction. Model </w:t>
      </w:r>
      <w:r w:rsidRPr="00700848">
        <w:rPr>
          <w:color w:val="auto"/>
        </w:rPr>
        <w:lastRenderedPageBreak/>
        <w:t>parameters were estimated by MCMC sampling. Dashed line was the cutoff of genome wide significance (</w:t>
      </w:r>
      <w:r w:rsidR="004D3B9A" w:rsidRPr="00700848">
        <w:rPr>
          <w:i/>
          <w:color w:val="auto"/>
        </w:rPr>
        <w:t>p</w:t>
      </w:r>
      <w:r w:rsidR="004D3B9A" w:rsidRPr="00700848">
        <w:rPr>
          <w:color w:val="auto"/>
        </w:rPr>
        <w:t xml:space="preserve"> &lt; 5 x 10</w:t>
      </w:r>
      <w:r w:rsidR="004D3B9A" w:rsidRPr="00700848">
        <w:rPr>
          <w:color w:val="auto"/>
          <w:vertAlign w:val="superscript"/>
        </w:rPr>
        <w:t>-8</w:t>
      </w:r>
      <w:r w:rsidRPr="00700848">
        <w:rPr>
          <w:color w:val="auto"/>
        </w:rPr>
        <w:t xml:space="preserve">). </w:t>
      </w:r>
    </w:p>
    <w:p w14:paraId="7F1BD7FD" w14:textId="70C48125" w:rsidR="007017E6" w:rsidRPr="00700848" w:rsidRDefault="00ED6F3D" w:rsidP="007017E6">
      <w:pPr>
        <w:pStyle w:val="Normal1"/>
        <w:spacing w:after="120" w:line="360" w:lineRule="auto"/>
        <w:jc w:val="center"/>
        <w:rPr>
          <w:color w:val="auto"/>
        </w:rPr>
      </w:pPr>
      <w:r w:rsidRPr="00E63085">
        <w:rPr>
          <w:noProof/>
          <w:color w:val="auto"/>
        </w:rPr>
        <w:drawing>
          <wp:inline distT="0" distB="0" distL="0" distR="0" wp14:anchorId="35107EE3" wp14:editId="5B5F441A">
            <wp:extent cx="5535295" cy="5272405"/>
            <wp:effectExtent l="0" t="0" r="1905" b="1079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295" cy="5272405"/>
                    </a:xfrm>
                    <a:prstGeom prst="rect">
                      <a:avLst/>
                    </a:prstGeom>
                    <a:noFill/>
                    <a:ln>
                      <a:noFill/>
                    </a:ln>
                  </pic:spPr>
                </pic:pic>
              </a:graphicData>
            </a:graphic>
          </wp:inline>
        </w:drawing>
      </w:r>
    </w:p>
    <w:p w14:paraId="6A39F6A6" w14:textId="77777777" w:rsidR="006E5B7D" w:rsidRPr="00700848" w:rsidRDefault="006E5B7D" w:rsidP="006E5B7D">
      <w:pPr>
        <w:pStyle w:val="Normal1"/>
        <w:spacing w:after="120" w:line="360" w:lineRule="auto"/>
        <w:rPr>
          <w:b/>
          <w:color w:val="auto"/>
        </w:rPr>
      </w:pPr>
      <w:r w:rsidRPr="00700848">
        <w:rPr>
          <w:b/>
          <w:bCs/>
          <w:color w:val="auto"/>
        </w:rPr>
        <w:t xml:space="preserve">Figure 5. </w:t>
      </w:r>
      <w:r w:rsidR="002E43D4" w:rsidRPr="00700848">
        <w:rPr>
          <w:bCs/>
          <w:color w:val="auto"/>
        </w:rPr>
        <w:t>Effect sizes and consequences of top variants.</w:t>
      </w:r>
      <w:r w:rsidRPr="00700848">
        <w:rPr>
          <w:b/>
          <w:bCs/>
          <w:color w:val="auto"/>
        </w:rPr>
        <w:t xml:space="preserve"> </w:t>
      </w:r>
      <w:r w:rsidR="002E43D4" w:rsidRPr="00700848">
        <w:rPr>
          <w:b/>
          <w:bCs/>
          <w:color w:val="auto"/>
        </w:rPr>
        <w:t xml:space="preserve">(A) </w:t>
      </w:r>
      <w:r w:rsidR="004D3B9A" w:rsidRPr="00700848">
        <w:rPr>
          <w:color w:val="auto"/>
        </w:rPr>
        <w:t>Allele frequencies and effect sizes for all v</w:t>
      </w:r>
      <w:r w:rsidRPr="00700848">
        <w:rPr>
          <w:color w:val="auto"/>
        </w:rPr>
        <w:t>ariants with</w:t>
      </w:r>
      <w:r w:rsidR="004D3B9A" w:rsidRPr="00700848">
        <w:rPr>
          <w:color w:val="auto"/>
        </w:rPr>
        <w:t xml:space="preserve"> </w:t>
      </w:r>
      <w:r w:rsidR="004D3B9A" w:rsidRPr="00700848">
        <w:rPr>
          <w:i/>
          <w:color w:val="auto"/>
        </w:rPr>
        <w:t>Bayes-GLMM</w:t>
      </w:r>
      <w:r w:rsidR="004D3B9A" w:rsidRPr="00700848">
        <w:rPr>
          <w:color w:val="auto"/>
        </w:rPr>
        <w:t xml:space="preserve"> dervied</w:t>
      </w:r>
      <w:r w:rsidRPr="00700848">
        <w:rPr>
          <w:i/>
          <w:color w:val="auto"/>
        </w:rPr>
        <w:t xml:space="preserve"> </w:t>
      </w:r>
      <w:r w:rsidR="004D3B9A" w:rsidRPr="00700848">
        <w:rPr>
          <w:i/>
          <w:color w:val="auto"/>
        </w:rPr>
        <w:t>p</w:t>
      </w:r>
      <w:r w:rsidR="004D3B9A" w:rsidRPr="00700848">
        <w:rPr>
          <w:color w:val="auto"/>
        </w:rPr>
        <w:t xml:space="preserve"> &lt;</w:t>
      </w:r>
      <w:r w:rsidRPr="00700848">
        <w:rPr>
          <w:color w:val="auto"/>
        </w:rPr>
        <w:t xml:space="preserve"> 1</w:t>
      </w:r>
      <w:r w:rsidR="004D3B9A" w:rsidRPr="00700848">
        <w:rPr>
          <w:color w:val="auto"/>
        </w:rPr>
        <w:t xml:space="preserve"> x 10</w:t>
      </w:r>
      <w:r w:rsidRPr="00700848">
        <w:rPr>
          <w:color w:val="auto"/>
          <w:vertAlign w:val="superscript"/>
        </w:rPr>
        <w:t>-6</w:t>
      </w:r>
      <w:r w:rsidRPr="00700848">
        <w:rPr>
          <w:color w:val="auto"/>
        </w:rPr>
        <w:t>.</w:t>
      </w:r>
      <w:r w:rsidR="004D3B9A" w:rsidRPr="00700848">
        <w:rPr>
          <w:color w:val="auto"/>
        </w:rPr>
        <w:t xml:space="preserve"> Positive-effect (</w:t>
      </w:r>
      <w:r w:rsidR="004D3B9A" w:rsidRPr="00700848">
        <w:rPr>
          <w:i/>
          <w:color w:val="auto"/>
        </w:rPr>
        <w:t>i.e.</w:t>
      </w:r>
      <w:r w:rsidR="004D3B9A" w:rsidRPr="00700848">
        <w:rPr>
          <w:color w:val="auto"/>
        </w:rPr>
        <w:t xml:space="preserve"> risk-increasing) loci are in red and negative-effect loci (</w:t>
      </w:r>
      <w:r w:rsidR="004D3B9A" w:rsidRPr="00700848">
        <w:rPr>
          <w:i/>
          <w:color w:val="auto"/>
        </w:rPr>
        <w:t>i.e.</w:t>
      </w:r>
      <w:r w:rsidR="004D3B9A" w:rsidRPr="00700848">
        <w:rPr>
          <w:color w:val="auto"/>
        </w:rPr>
        <w:t xml:space="preserve"> protective) in blue.</w:t>
      </w:r>
      <w:r w:rsidR="002E43D4" w:rsidRPr="00700848">
        <w:rPr>
          <w:color w:val="auto"/>
        </w:rPr>
        <w:t xml:space="preserve"> </w:t>
      </w:r>
      <w:r w:rsidR="002E43D4" w:rsidRPr="00700848">
        <w:rPr>
          <w:b/>
          <w:bCs/>
          <w:color w:val="auto"/>
        </w:rPr>
        <w:t xml:space="preserve">(B) </w:t>
      </w:r>
      <w:r w:rsidR="002E43D4" w:rsidRPr="00700848">
        <w:rPr>
          <w:color w:val="auto"/>
        </w:rPr>
        <w:t>Functional consequences of the top variants.</w:t>
      </w:r>
    </w:p>
    <w:p w14:paraId="4CB83451" w14:textId="5FC0D480" w:rsidR="008C3C42" w:rsidRPr="00700848" w:rsidRDefault="00ED6F3D" w:rsidP="007762AA">
      <w:pPr>
        <w:rPr>
          <w:color w:val="auto"/>
        </w:rPr>
      </w:pPr>
      <w:r>
        <w:rPr>
          <w:noProof/>
          <w:color w:val="auto"/>
        </w:rPr>
        <w:lastRenderedPageBreak/>
        <w:drawing>
          <wp:inline distT="0" distB="0" distL="0" distR="0" wp14:anchorId="54E09CBC" wp14:editId="3CDF5B5D">
            <wp:extent cx="5943600" cy="2324735"/>
            <wp:effectExtent l="0" t="0" r="0" b="12065"/>
            <wp:docPr id="88" name="Picture 88" descr="Figure 6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6 n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51BBE47C" w14:textId="77777777" w:rsidR="008C3C42" w:rsidRPr="00700848" w:rsidRDefault="008C3C42" w:rsidP="007762AA">
      <w:pPr>
        <w:rPr>
          <w:b/>
          <w:color w:val="auto"/>
        </w:rPr>
      </w:pPr>
    </w:p>
    <w:p w14:paraId="303959D1" w14:textId="77777777" w:rsidR="008C3C42" w:rsidRPr="00700848" w:rsidRDefault="008C3C42" w:rsidP="002C24AB">
      <w:pPr>
        <w:outlineLvl w:val="0"/>
        <w:rPr>
          <w:b/>
          <w:color w:val="auto"/>
        </w:rPr>
      </w:pPr>
      <w:r w:rsidRPr="00700848">
        <w:rPr>
          <w:rFonts w:ascii="Helvetica" w:hAnsi="Helvetica"/>
          <w:b/>
          <w:bCs/>
          <w:color w:val="auto"/>
        </w:rPr>
        <w:t>Figure 6.</w:t>
      </w:r>
      <w:r w:rsidRPr="00700848">
        <w:rPr>
          <w:b/>
          <w:color w:val="auto"/>
        </w:rPr>
        <w:t xml:space="preserve"> PDGFA and PRKAR1B localize to vascular structures in the mouse brain. </w:t>
      </w:r>
    </w:p>
    <w:p w14:paraId="23376891" w14:textId="77777777" w:rsidR="008C3C42" w:rsidRPr="00700848" w:rsidRDefault="008C3C42" w:rsidP="008C3C42">
      <w:pPr>
        <w:rPr>
          <w:b/>
          <w:color w:val="auto"/>
        </w:rPr>
      </w:pPr>
      <w:r w:rsidRPr="00700848">
        <w:rPr>
          <w:b/>
          <w:color w:val="auto"/>
        </w:rPr>
        <w:t>(A &amp; B)</w:t>
      </w:r>
      <w:r w:rsidRPr="00700848">
        <w:rPr>
          <w:color w:val="auto"/>
        </w:rPr>
        <w:t xml:space="preserve"> PDGFA (red) shows close localization to endothelial cells (CD31, A) and basement membrane (COL-IV, B), components of the vascular substructure. </w:t>
      </w:r>
      <w:r w:rsidRPr="00700848">
        <w:rPr>
          <w:b/>
          <w:color w:val="auto"/>
        </w:rPr>
        <w:t>(C)</w:t>
      </w:r>
      <w:r w:rsidRPr="00700848">
        <w:rPr>
          <w:color w:val="auto"/>
        </w:rPr>
        <w:t xml:space="preserve"> PRKAR1B (red) shows punctate expression in the region of blood vessels (CD31, green). See materials and methods for antibody details. Scale bar = 20 </w:t>
      </w:r>
      <w:r w:rsidRPr="00700848">
        <w:rPr>
          <w:rFonts w:ascii="Symbol" w:hAnsi="Symbol"/>
          <w:color w:val="auto"/>
        </w:rPr>
        <w:t></w:t>
      </w:r>
      <w:r w:rsidRPr="00700848">
        <w:rPr>
          <w:color w:val="auto"/>
        </w:rPr>
        <w:t xml:space="preserve">m. </w:t>
      </w:r>
    </w:p>
    <w:p w14:paraId="1FB33AA6" w14:textId="77777777" w:rsidR="006E5B7D" w:rsidRPr="00700848" w:rsidRDefault="006E5B7D" w:rsidP="006E5B7D">
      <w:pPr>
        <w:pStyle w:val="Normal1"/>
        <w:spacing w:after="120" w:line="360" w:lineRule="auto"/>
        <w:rPr>
          <w:b/>
          <w:bCs/>
          <w:color w:val="auto"/>
        </w:rPr>
      </w:pPr>
    </w:p>
    <w:p w14:paraId="39DDC015" w14:textId="5EDF0E27" w:rsidR="007017E6" w:rsidRPr="00700848" w:rsidRDefault="00ED6F3D" w:rsidP="007017E6">
      <w:pPr>
        <w:pStyle w:val="Normal1"/>
        <w:spacing w:after="120" w:line="360" w:lineRule="auto"/>
        <w:jc w:val="center"/>
        <w:rPr>
          <w:b/>
          <w:bCs/>
          <w:color w:val="auto"/>
        </w:rPr>
      </w:pPr>
      <w:r w:rsidRPr="00E63085">
        <w:rPr>
          <w:b/>
          <w:noProof/>
          <w:color w:val="auto"/>
        </w:rPr>
        <w:lastRenderedPageBreak/>
        <w:drawing>
          <wp:inline distT="0" distB="0" distL="0" distR="0" wp14:anchorId="47E9C312" wp14:editId="54ABD389">
            <wp:extent cx="3492500" cy="5097145"/>
            <wp:effectExtent l="0" t="0" r="0" b="8255"/>
            <wp:docPr id="89"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2500" cy="5097145"/>
                    </a:xfrm>
                    <a:prstGeom prst="rect">
                      <a:avLst/>
                    </a:prstGeom>
                    <a:noFill/>
                    <a:ln>
                      <a:noFill/>
                    </a:ln>
                  </pic:spPr>
                </pic:pic>
              </a:graphicData>
            </a:graphic>
          </wp:inline>
        </w:drawing>
      </w:r>
    </w:p>
    <w:p w14:paraId="0B1EADF0" w14:textId="77777777" w:rsidR="003A44A0" w:rsidRPr="00700848" w:rsidRDefault="006E5B7D" w:rsidP="006E5B7D">
      <w:pPr>
        <w:pStyle w:val="Normal1"/>
        <w:spacing w:after="120" w:line="360" w:lineRule="auto"/>
        <w:rPr>
          <w:color w:val="auto"/>
        </w:rPr>
      </w:pPr>
      <w:r w:rsidRPr="00700848">
        <w:rPr>
          <w:b/>
          <w:bCs/>
          <w:color w:val="auto"/>
        </w:rPr>
        <w:t xml:space="preserve">Figure 7. </w:t>
      </w:r>
      <w:r w:rsidRPr="00700848">
        <w:rPr>
          <w:color w:val="auto"/>
        </w:rPr>
        <w:t xml:space="preserve">Effects of priors on </w:t>
      </w:r>
      <w:r w:rsidRPr="00700848">
        <w:rPr>
          <w:b/>
          <w:bCs/>
          <w:color w:val="auto"/>
        </w:rPr>
        <w:t xml:space="preserve">(A) </w:t>
      </w:r>
      <w:r w:rsidRPr="00700848">
        <w:rPr>
          <w:color w:val="auto"/>
        </w:rPr>
        <w:t>posterior effect size</w:t>
      </w:r>
      <w:r w:rsidR="004D3B9A" w:rsidRPr="00700848">
        <w:rPr>
          <w:color w:val="auto"/>
        </w:rPr>
        <w:t>;</w:t>
      </w:r>
      <w:r w:rsidRPr="00700848">
        <w:rPr>
          <w:color w:val="auto"/>
        </w:rPr>
        <w:t xml:space="preserve"> </w:t>
      </w:r>
      <w:r w:rsidRPr="00700848">
        <w:rPr>
          <w:b/>
          <w:bCs/>
          <w:color w:val="auto"/>
        </w:rPr>
        <w:t xml:space="preserve">(B) </w:t>
      </w:r>
      <w:r w:rsidRPr="00700848">
        <w:rPr>
          <w:color w:val="auto"/>
        </w:rPr>
        <w:t xml:space="preserve">posterior standardized error of the effect size; </w:t>
      </w:r>
      <w:r w:rsidRPr="00700848">
        <w:rPr>
          <w:b/>
          <w:bCs/>
          <w:color w:val="auto"/>
        </w:rPr>
        <w:t xml:space="preserve">(C) </w:t>
      </w:r>
      <w:r w:rsidRPr="00700848">
        <w:rPr>
          <w:color w:val="auto"/>
        </w:rPr>
        <w:t xml:space="preserve">posterior standardized effect size; and </w:t>
      </w:r>
      <w:r w:rsidRPr="00700848">
        <w:rPr>
          <w:b/>
          <w:bCs/>
          <w:color w:val="auto"/>
        </w:rPr>
        <w:t>(D)</w:t>
      </w:r>
      <w:r w:rsidRPr="00700848">
        <w:rPr>
          <w:color w:val="auto"/>
        </w:rPr>
        <w:t xml:space="preserve"> posterior p-values. X-axis </w:t>
      </w:r>
      <w:r w:rsidR="004D3B9A" w:rsidRPr="00700848">
        <w:rPr>
          <w:color w:val="auto"/>
        </w:rPr>
        <w:t>denotes</w:t>
      </w:r>
      <w:r w:rsidRPr="00700848">
        <w:rPr>
          <w:color w:val="auto"/>
        </w:rPr>
        <w:t xml:space="preserve"> prior standardized effect size. </w:t>
      </w:r>
      <w:r w:rsidR="004D3B9A" w:rsidRPr="00700848">
        <w:rPr>
          <w:color w:val="auto"/>
        </w:rPr>
        <w:t>The g</w:t>
      </w:r>
      <w:r w:rsidRPr="00700848">
        <w:rPr>
          <w:color w:val="auto"/>
        </w:rPr>
        <w:t xml:space="preserve">rey horizontal line in each graph </w:t>
      </w:r>
      <w:r w:rsidR="004D3B9A" w:rsidRPr="00700848">
        <w:rPr>
          <w:color w:val="auto"/>
        </w:rPr>
        <w:t>is</w:t>
      </w:r>
      <w:r w:rsidRPr="00700848">
        <w:rPr>
          <w:color w:val="auto"/>
        </w:rPr>
        <w:t xml:space="preserve"> the respective posterior estimation when the prior standardized effect size </w:t>
      </w:r>
      <w:r w:rsidR="004D3B9A" w:rsidRPr="00700848">
        <w:rPr>
          <w:color w:val="auto"/>
        </w:rPr>
        <w:t>is equal to</w:t>
      </w:r>
      <w:r w:rsidRPr="00700848">
        <w:rPr>
          <w:color w:val="auto"/>
        </w:rPr>
        <w:t xml:space="preserve"> 0. The two vertical dashed line</w:t>
      </w:r>
      <w:r w:rsidR="004D3B9A" w:rsidRPr="00700848">
        <w:rPr>
          <w:color w:val="auto"/>
        </w:rPr>
        <w:t>s define</w:t>
      </w:r>
      <w:r w:rsidRPr="00700848">
        <w:rPr>
          <w:color w:val="auto"/>
        </w:rPr>
        <w:t xml:space="preserve"> a range of prior standardized effect size that increased the posterior </w:t>
      </w:r>
      <w:r w:rsidR="004D3B9A" w:rsidRPr="00700848">
        <w:rPr>
          <w:i/>
          <w:color w:val="auto"/>
        </w:rPr>
        <w:t>p</w:t>
      </w:r>
      <w:r w:rsidRPr="00700848">
        <w:rPr>
          <w:color w:val="auto"/>
        </w:rPr>
        <w:t>-val</w:t>
      </w:r>
      <w:r w:rsidR="00671E35" w:rsidRPr="00700848">
        <w:rPr>
          <w:color w:val="auto"/>
        </w:rPr>
        <w:t>ue compared to a flat prior.</w:t>
      </w:r>
    </w:p>
    <w:p w14:paraId="33038E87" w14:textId="77777777" w:rsidR="003A44A0" w:rsidRPr="00700848" w:rsidRDefault="003A44A0" w:rsidP="00121ECA">
      <w:pPr>
        <w:pStyle w:val="Normal1"/>
        <w:spacing w:after="120" w:line="360" w:lineRule="auto"/>
        <w:rPr>
          <w:color w:val="auto"/>
        </w:rPr>
      </w:pPr>
    </w:p>
    <w:p w14:paraId="2A7FAFAE" w14:textId="77777777" w:rsidR="00733E3B" w:rsidRPr="00700848" w:rsidRDefault="00733E3B" w:rsidP="002C24AB">
      <w:pPr>
        <w:pStyle w:val="Normal1"/>
        <w:spacing w:after="120" w:line="360" w:lineRule="auto"/>
        <w:outlineLvl w:val="0"/>
        <w:rPr>
          <w:b/>
          <w:color w:val="auto"/>
        </w:rPr>
      </w:pPr>
      <w:r w:rsidRPr="00700848">
        <w:rPr>
          <w:b/>
          <w:color w:val="auto"/>
        </w:rPr>
        <w:t>References</w:t>
      </w:r>
    </w:p>
    <w:p w14:paraId="7F83697E" w14:textId="77777777" w:rsidR="0007269B" w:rsidRDefault="003A44A0" w:rsidP="0007269B">
      <w:pPr>
        <w:pStyle w:val="Normal1"/>
        <w:spacing w:line="240" w:lineRule="auto"/>
        <w:ind w:left="720" w:hanging="720"/>
        <w:rPr>
          <w:noProof/>
          <w:color w:val="auto"/>
        </w:rPr>
      </w:pPr>
      <w:r w:rsidRPr="00700848">
        <w:rPr>
          <w:color w:val="auto"/>
        </w:rPr>
        <w:fldChar w:fldCharType="begin"/>
      </w:r>
      <w:r w:rsidRPr="00700848">
        <w:rPr>
          <w:color w:val="auto"/>
        </w:rPr>
        <w:instrText xml:space="preserve"> ADDIN EN.REFLIST </w:instrText>
      </w:r>
      <w:r w:rsidRPr="00700848">
        <w:rPr>
          <w:color w:val="auto"/>
        </w:rPr>
        <w:fldChar w:fldCharType="separate"/>
      </w:r>
      <w:bookmarkStart w:id="265" w:name="_ENREF_1"/>
      <w:r w:rsidR="0007269B">
        <w:rPr>
          <w:noProof/>
          <w:color w:val="auto"/>
        </w:rPr>
        <w:t>1.</w:t>
      </w:r>
      <w:r w:rsidR="0007269B">
        <w:rPr>
          <w:noProof/>
          <w:color w:val="auto"/>
        </w:rPr>
        <w:tab/>
        <w:t xml:space="preserve">Manolio, T.A., </w:t>
      </w:r>
      <w:r w:rsidR="0007269B" w:rsidRPr="0007269B">
        <w:rPr>
          <w:i/>
          <w:noProof/>
          <w:color w:val="auto"/>
        </w:rPr>
        <w:t>Genomewide association studies and assessment of the risk of disease.</w:t>
      </w:r>
      <w:r w:rsidR="0007269B">
        <w:rPr>
          <w:noProof/>
          <w:color w:val="auto"/>
        </w:rPr>
        <w:t xml:space="preserve"> N Engl J Med, 2010. </w:t>
      </w:r>
      <w:r w:rsidR="0007269B" w:rsidRPr="0007269B">
        <w:rPr>
          <w:b/>
          <w:noProof/>
          <w:color w:val="auto"/>
        </w:rPr>
        <w:t>363</w:t>
      </w:r>
      <w:r w:rsidR="0007269B">
        <w:rPr>
          <w:noProof/>
          <w:color w:val="auto"/>
        </w:rPr>
        <w:t>(2): p. 166-76.</w:t>
      </w:r>
      <w:bookmarkEnd w:id="265"/>
    </w:p>
    <w:p w14:paraId="6F730B52" w14:textId="77777777" w:rsidR="0007269B" w:rsidRDefault="0007269B" w:rsidP="0007269B">
      <w:pPr>
        <w:pStyle w:val="Normal1"/>
        <w:spacing w:line="240" w:lineRule="auto"/>
        <w:ind w:left="720" w:hanging="720"/>
        <w:rPr>
          <w:noProof/>
          <w:color w:val="auto"/>
        </w:rPr>
      </w:pPr>
      <w:bookmarkStart w:id="266" w:name="_ENREF_2"/>
      <w:r>
        <w:rPr>
          <w:noProof/>
          <w:color w:val="auto"/>
        </w:rPr>
        <w:t>2.</w:t>
      </w:r>
      <w:r>
        <w:rPr>
          <w:noProof/>
          <w:color w:val="auto"/>
        </w:rPr>
        <w:tab/>
        <w:t xml:space="preserve">Welter, D., et al., </w:t>
      </w:r>
      <w:r w:rsidRPr="0007269B">
        <w:rPr>
          <w:i/>
          <w:noProof/>
          <w:color w:val="auto"/>
        </w:rPr>
        <w:t>The NHGRI GWAS Catalog, a curated resource of SNP-trait associations.</w:t>
      </w:r>
      <w:r>
        <w:rPr>
          <w:noProof/>
          <w:color w:val="auto"/>
        </w:rPr>
        <w:t xml:space="preserve"> Nucleic Acids Res, 2014. </w:t>
      </w:r>
      <w:r w:rsidRPr="0007269B">
        <w:rPr>
          <w:b/>
          <w:noProof/>
          <w:color w:val="auto"/>
        </w:rPr>
        <w:t>42</w:t>
      </w:r>
      <w:r>
        <w:rPr>
          <w:noProof/>
          <w:color w:val="auto"/>
        </w:rPr>
        <w:t>(Database issue): p. D1001-6.</w:t>
      </w:r>
      <w:bookmarkEnd w:id="266"/>
    </w:p>
    <w:p w14:paraId="2B862F11" w14:textId="77777777" w:rsidR="0007269B" w:rsidRDefault="0007269B" w:rsidP="0007269B">
      <w:pPr>
        <w:pStyle w:val="Normal1"/>
        <w:spacing w:line="240" w:lineRule="auto"/>
        <w:ind w:left="720" w:hanging="720"/>
        <w:rPr>
          <w:noProof/>
          <w:color w:val="auto"/>
        </w:rPr>
      </w:pPr>
      <w:bookmarkStart w:id="267" w:name="_ENREF_3"/>
      <w:r>
        <w:rPr>
          <w:noProof/>
          <w:color w:val="auto"/>
        </w:rPr>
        <w:lastRenderedPageBreak/>
        <w:t>3.</w:t>
      </w:r>
      <w:r>
        <w:rPr>
          <w:noProof/>
          <w:color w:val="auto"/>
        </w:rPr>
        <w:tab/>
        <w:t xml:space="preserve">The Genomes Project, C., </w:t>
      </w:r>
      <w:r w:rsidRPr="0007269B">
        <w:rPr>
          <w:i/>
          <w:noProof/>
          <w:color w:val="auto"/>
        </w:rPr>
        <w:t>A global reference for human genetic variation.</w:t>
      </w:r>
      <w:r>
        <w:rPr>
          <w:noProof/>
          <w:color w:val="auto"/>
        </w:rPr>
        <w:t xml:space="preserve"> Nature, 2015. </w:t>
      </w:r>
      <w:r w:rsidRPr="0007269B">
        <w:rPr>
          <w:b/>
          <w:noProof/>
          <w:color w:val="auto"/>
        </w:rPr>
        <w:t>526</w:t>
      </w:r>
      <w:r>
        <w:rPr>
          <w:noProof/>
          <w:color w:val="auto"/>
        </w:rPr>
        <w:t>(7571): p. 68-74.</w:t>
      </w:r>
      <w:bookmarkEnd w:id="267"/>
    </w:p>
    <w:p w14:paraId="55C876C4" w14:textId="77777777" w:rsidR="0007269B" w:rsidRDefault="0007269B" w:rsidP="0007269B">
      <w:pPr>
        <w:pStyle w:val="Normal1"/>
        <w:spacing w:line="240" w:lineRule="auto"/>
        <w:ind w:left="720" w:hanging="720"/>
        <w:rPr>
          <w:noProof/>
          <w:color w:val="auto"/>
        </w:rPr>
      </w:pPr>
      <w:bookmarkStart w:id="268" w:name="_ENREF_4"/>
      <w:r>
        <w:rPr>
          <w:noProof/>
          <w:color w:val="auto"/>
        </w:rPr>
        <w:t>4.</w:t>
      </w:r>
      <w:r>
        <w:rPr>
          <w:noProof/>
          <w:color w:val="auto"/>
        </w:rPr>
        <w:tab/>
        <w:t xml:space="preserve">Henderson, C.R., </w:t>
      </w:r>
      <w:r w:rsidRPr="0007269B">
        <w:rPr>
          <w:i/>
          <w:noProof/>
          <w:color w:val="auto"/>
        </w:rPr>
        <w:t>Estimation of Variance and Covariance Components.</w:t>
      </w:r>
      <w:r>
        <w:rPr>
          <w:noProof/>
          <w:color w:val="auto"/>
        </w:rPr>
        <w:t xml:space="preserve"> Biometrics, 1953. </w:t>
      </w:r>
      <w:r w:rsidRPr="0007269B">
        <w:rPr>
          <w:b/>
          <w:noProof/>
          <w:color w:val="auto"/>
        </w:rPr>
        <w:t>9</w:t>
      </w:r>
      <w:r>
        <w:rPr>
          <w:noProof/>
          <w:color w:val="auto"/>
        </w:rPr>
        <w:t>(2): p. 226-252.</w:t>
      </w:r>
      <w:bookmarkEnd w:id="268"/>
    </w:p>
    <w:p w14:paraId="06812402" w14:textId="77777777" w:rsidR="0007269B" w:rsidRDefault="0007269B" w:rsidP="0007269B">
      <w:pPr>
        <w:pStyle w:val="Normal1"/>
        <w:spacing w:line="240" w:lineRule="auto"/>
        <w:ind w:left="720" w:hanging="720"/>
        <w:rPr>
          <w:noProof/>
          <w:color w:val="auto"/>
        </w:rPr>
      </w:pPr>
      <w:bookmarkStart w:id="269" w:name="_ENREF_5"/>
      <w:r>
        <w:rPr>
          <w:noProof/>
          <w:color w:val="auto"/>
        </w:rPr>
        <w:t>5.</w:t>
      </w:r>
      <w:r>
        <w:rPr>
          <w:noProof/>
          <w:color w:val="auto"/>
        </w:rPr>
        <w:tab/>
        <w:t xml:space="preserve">Chen, H., et al., </w:t>
      </w:r>
      <w:r w:rsidRPr="0007269B">
        <w:rPr>
          <w:i/>
          <w:noProof/>
          <w:color w:val="auto"/>
        </w:rPr>
        <w:t>Control for Population Structure and Relatedness for Binary Traits in Genetic Association Studies via Logistic Mixed Models.</w:t>
      </w:r>
      <w:r>
        <w:rPr>
          <w:noProof/>
          <w:color w:val="auto"/>
        </w:rPr>
        <w:t xml:space="preserve"> Am J Hum Genet, 2016. </w:t>
      </w:r>
      <w:r w:rsidRPr="0007269B">
        <w:rPr>
          <w:b/>
          <w:noProof/>
          <w:color w:val="auto"/>
        </w:rPr>
        <w:t>98</w:t>
      </w:r>
      <w:r>
        <w:rPr>
          <w:noProof/>
          <w:color w:val="auto"/>
        </w:rPr>
        <w:t>(4): p. 653-66.</w:t>
      </w:r>
      <w:bookmarkEnd w:id="269"/>
    </w:p>
    <w:p w14:paraId="234F1C4C" w14:textId="77777777" w:rsidR="0007269B" w:rsidRDefault="0007269B" w:rsidP="0007269B">
      <w:pPr>
        <w:pStyle w:val="Normal1"/>
        <w:spacing w:line="240" w:lineRule="auto"/>
        <w:ind w:left="720" w:hanging="720"/>
        <w:rPr>
          <w:noProof/>
          <w:color w:val="auto"/>
        </w:rPr>
      </w:pPr>
      <w:bookmarkStart w:id="270" w:name="_ENREF_6"/>
      <w:r>
        <w:rPr>
          <w:noProof/>
          <w:color w:val="auto"/>
        </w:rPr>
        <w:t>6.</w:t>
      </w:r>
      <w:r>
        <w:rPr>
          <w:noProof/>
          <w:color w:val="auto"/>
        </w:rPr>
        <w:tab/>
        <w:t xml:space="preserve">Cheng, R., et al., </w:t>
      </w:r>
      <w:r w:rsidRPr="0007269B">
        <w:rPr>
          <w:i/>
          <w:noProof/>
          <w:color w:val="auto"/>
        </w:rPr>
        <w:t>QTLRel: an R package for genome-wide association studies in which relatedness is a concern.</w:t>
      </w:r>
      <w:r>
        <w:rPr>
          <w:noProof/>
          <w:color w:val="auto"/>
        </w:rPr>
        <w:t xml:space="preserve"> BMC Genet, 2011. </w:t>
      </w:r>
      <w:r w:rsidRPr="0007269B">
        <w:rPr>
          <w:b/>
          <w:noProof/>
          <w:color w:val="auto"/>
        </w:rPr>
        <w:t>12</w:t>
      </w:r>
      <w:r>
        <w:rPr>
          <w:noProof/>
          <w:color w:val="auto"/>
        </w:rPr>
        <w:t>: p. 66.</w:t>
      </w:r>
      <w:bookmarkEnd w:id="270"/>
    </w:p>
    <w:p w14:paraId="2CFD5299" w14:textId="77777777" w:rsidR="0007269B" w:rsidRDefault="0007269B" w:rsidP="0007269B">
      <w:pPr>
        <w:pStyle w:val="Normal1"/>
        <w:spacing w:line="240" w:lineRule="auto"/>
        <w:ind w:left="720" w:hanging="720"/>
        <w:rPr>
          <w:noProof/>
          <w:color w:val="auto"/>
        </w:rPr>
      </w:pPr>
      <w:bookmarkStart w:id="271" w:name="_ENREF_7"/>
      <w:r>
        <w:rPr>
          <w:noProof/>
          <w:color w:val="auto"/>
        </w:rPr>
        <w:t>7.</w:t>
      </w:r>
      <w:r>
        <w:rPr>
          <w:noProof/>
          <w:color w:val="auto"/>
        </w:rPr>
        <w:tab/>
        <w:t xml:space="preserve">Gatti, D.M., et al., </w:t>
      </w:r>
      <w:r w:rsidRPr="0007269B">
        <w:rPr>
          <w:i/>
          <w:noProof/>
          <w:color w:val="auto"/>
        </w:rPr>
        <w:t>Quantitative trait locus mapping methods for diversity outbred mice.</w:t>
      </w:r>
      <w:r>
        <w:rPr>
          <w:noProof/>
          <w:color w:val="auto"/>
        </w:rPr>
        <w:t xml:space="preserve"> G3 (Bethesda), 2014. </w:t>
      </w:r>
      <w:r w:rsidRPr="0007269B">
        <w:rPr>
          <w:b/>
          <w:noProof/>
          <w:color w:val="auto"/>
        </w:rPr>
        <w:t>4</w:t>
      </w:r>
      <w:r>
        <w:rPr>
          <w:noProof/>
          <w:color w:val="auto"/>
        </w:rPr>
        <w:t>(9): p. 1623-33.</w:t>
      </w:r>
      <w:bookmarkEnd w:id="271"/>
    </w:p>
    <w:p w14:paraId="0D5679E6" w14:textId="77777777" w:rsidR="0007269B" w:rsidRDefault="0007269B" w:rsidP="0007269B">
      <w:pPr>
        <w:pStyle w:val="Normal1"/>
        <w:spacing w:line="240" w:lineRule="auto"/>
        <w:ind w:left="720" w:hanging="720"/>
        <w:rPr>
          <w:noProof/>
          <w:color w:val="auto"/>
        </w:rPr>
      </w:pPr>
      <w:bookmarkStart w:id="272" w:name="_ENREF_8"/>
      <w:r>
        <w:rPr>
          <w:noProof/>
          <w:color w:val="auto"/>
        </w:rPr>
        <w:t>8.</w:t>
      </w:r>
      <w:r>
        <w:rPr>
          <w:noProof/>
          <w:color w:val="auto"/>
        </w:rPr>
        <w:tab/>
        <w:t xml:space="preserve">Gilmour, A.R., R. Thompson, and B.R. Cullis, </w:t>
      </w:r>
      <w:r w:rsidRPr="0007269B">
        <w:rPr>
          <w:i/>
          <w:noProof/>
          <w:color w:val="auto"/>
        </w:rPr>
        <w:t>Average Information REML: An Efficient Algorithm for Variance Parameter Estimation in Linear Mixed Models.</w:t>
      </w:r>
      <w:r>
        <w:rPr>
          <w:noProof/>
          <w:color w:val="auto"/>
        </w:rPr>
        <w:t xml:space="preserve"> Biometrics, 1995. </w:t>
      </w:r>
      <w:r w:rsidRPr="0007269B">
        <w:rPr>
          <w:b/>
          <w:noProof/>
          <w:color w:val="auto"/>
        </w:rPr>
        <w:t>51</w:t>
      </w:r>
      <w:r>
        <w:rPr>
          <w:noProof/>
          <w:color w:val="auto"/>
        </w:rPr>
        <w:t>(4): p. 1440-1450.</w:t>
      </w:r>
      <w:bookmarkEnd w:id="272"/>
    </w:p>
    <w:p w14:paraId="498F1684" w14:textId="77777777" w:rsidR="0007269B" w:rsidRDefault="0007269B" w:rsidP="0007269B">
      <w:pPr>
        <w:pStyle w:val="Normal1"/>
        <w:spacing w:line="240" w:lineRule="auto"/>
        <w:ind w:left="720" w:hanging="720"/>
        <w:rPr>
          <w:noProof/>
          <w:color w:val="auto"/>
        </w:rPr>
      </w:pPr>
      <w:bookmarkStart w:id="273" w:name="_ENREF_9"/>
      <w:r>
        <w:rPr>
          <w:noProof/>
          <w:color w:val="auto"/>
        </w:rPr>
        <w:t>9.</w:t>
      </w:r>
      <w:r>
        <w:rPr>
          <w:noProof/>
          <w:color w:val="auto"/>
        </w:rPr>
        <w:tab/>
        <w:t xml:space="preserve">Kang, H.M., et al., </w:t>
      </w:r>
      <w:r w:rsidRPr="0007269B">
        <w:rPr>
          <w:i/>
          <w:noProof/>
          <w:color w:val="auto"/>
        </w:rPr>
        <w:t>Efficient control of population structure in model organism association mapping.</w:t>
      </w:r>
      <w:r>
        <w:rPr>
          <w:noProof/>
          <w:color w:val="auto"/>
        </w:rPr>
        <w:t xml:space="preserve"> Genetics, 2008. </w:t>
      </w:r>
      <w:r w:rsidRPr="0007269B">
        <w:rPr>
          <w:b/>
          <w:noProof/>
          <w:color w:val="auto"/>
        </w:rPr>
        <w:t>178</w:t>
      </w:r>
      <w:r>
        <w:rPr>
          <w:noProof/>
          <w:color w:val="auto"/>
        </w:rPr>
        <w:t>(3): p. 1709-23.</w:t>
      </w:r>
      <w:bookmarkEnd w:id="273"/>
    </w:p>
    <w:p w14:paraId="115F9501" w14:textId="77777777" w:rsidR="0007269B" w:rsidRDefault="0007269B" w:rsidP="0007269B">
      <w:pPr>
        <w:pStyle w:val="Normal1"/>
        <w:spacing w:line="240" w:lineRule="auto"/>
        <w:ind w:left="720" w:hanging="720"/>
        <w:rPr>
          <w:noProof/>
          <w:color w:val="auto"/>
        </w:rPr>
      </w:pPr>
      <w:bookmarkStart w:id="274" w:name="_ENREF_10"/>
      <w:r>
        <w:rPr>
          <w:noProof/>
          <w:color w:val="auto"/>
        </w:rPr>
        <w:t>10.</w:t>
      </w:r>
      <w:r>
        <w:rPr>
          <w:noProof/>
          <w:color w:val="auto"/>
        </w:rPr>
        <w:tab/>
        <w:t xml:space="preserve">Lippert, C., et al., </w:t>
      </w:r>
      <w:r w:rsidRPr="0007269B">
        <w:rPr>
          <w:i/>
          <w:noProof/>
          <w:color w:val="auto"/>
        </w:rPr>
        <w:t>FaST linear mixed models for genome-wide association studies.</w:t>
      </w:r>
      <w:r>
        <w:rPr>
          <w:noProof/>
          <w:color w:val="auto"/>
        </w:rPr>
        <w:t xml:space="preserve"> Nat Methods, 2011. </w:t>
      </w:r>
      <w:r w:rsidRPr="0007269B">
        <w:rPr>
          <w:b/>
          <w:noProof/>
          <w:color w:val="auto"/>
        </w:rPr>
        <w:t>8</w:t>
      </w:r>
      <w:r>
        <w:rPr>
          <w:noProof/>
          <w:color w:val="auto"/>
        </w:rPr>
        <w:t>(10): p. 833-5.</w:t>
      </w:r>
      <w:bookmarkEnd w:id="274"/>
    </w:p>
    <w:p w14:paraId="1AE4130B" w14:textId="77777777" w:rsidR="0007269B" w:rsidRDefault="0007269B" w:rsidP="0007269B">
      <w:pPr>
        <w:pStyle w:val="Normal1"/>
        <w:spacing w:line="240" w:lineRule="auto"/>
        <w:ind w:left="720" w:hanging="720"/>
        <w:rPr>
          <w:noProof/>
          <w:color w:val="auto"/>
        </w:rPr>
      </w:pPr>
      <w:bookmarkStart w:id="275" w:name="_ENREF_11"/>
      <w:r>
        <w:rPr>
          <w:noProof/>
          <w:color w:val="auto"/>
        </w:rPr>
        <w:t>11.</w:t>
      </w:r>
      <w:r>
        <w:rPr>
          <w:noProof/>
          <w:color w:val="auto"/>
        </w:rPr>
        <w:tab/>
        <w:t xml:space="preserve">Zhang, Z., et al., </w:t>
      </w:r>
      <w:r w:rsidRPr="0007269B">
        <w:rPr>
          <w:i/>
          <w:noProof/>
          <w:color w:val="auto"/>
        </w:rPr>
        <w:t>Mixed linear model approach adapted for genome-wide association studies.</w:t>
      </w:r>
      <w:r>
        <w:rPr>
          <w:noProof/>
          <w:color w:val="auto"/>
        </w:rPr>
        <w:t xml:space="preserve"> Nat Genet, 2010. </w:t>
      </w:r>
      <w:r w:rsidRPr="0007269B">
        <w:rPr>
          <w:b/>
          <w:noProof/>
          <w:color w:val="auto"/>
        </w:rPr>
        <w:t>42</w:t>
      </w:r>
      <w:r>
        <w:rPr>
          <w:noProof/>
          <w:color w:val="auto"/>
        </w:rPr>
        <w:t>(4): p. 355-60.</w:t>
      </w:r>
      <w:bookmarkEnd w:id="275"/>
    </w:p>
    <w:p w14:paraId="3ABB5201" w14:textId="77777777" w:rsidR="0007269B" w:rsidRDefault="0007269B" w:rsidP="0007269B">
      <w:pPr>
        <w:pStyle w:val="Normal1"/>
        <w:spacing w:line="240" w:lineRule="auto"/>
        <w:ind w:left="720" w:hanging="720"/>
        <w:rPr>
          <w:noProof/>
          <w:color w:val="auto"/>
        </w:rPr>
      </w:pPr>
      <w:bookmarkStart w:id="276" w:name="_ENREF_12"/>
      <w:r>
        <w:rPr>
          <w:noProof/>
          <w:color w:val="auto"/>
        </w:rPr>
        <w:t>12.</w:t>
      </w:r>
      <w:r>
        <w:rPr>
          <w:noProof/>
          <w:color w:val="auto"/>
        </w:rPr>
        <w:tab/>
        <w:t xml:space="preserve">Zhou, X. and M. Stephens, </w:t>
      </w:r>
      <w:r w:rsidRPr="0007269B">
        <w:rPr>
          <w:i/>
          <w:noProof/>
          <w:color w:val="auto"/>
        </w:rPr>
        <w:t>Efficient multivariate linear mixed model algorithms for genome-wide association studies.</w:t>
      </w:r>
      <w:r>
        <w:rPr>
          <w:noProof/>
          <w:color w:val="auto"/>
        </w:rPr>
        <w:t xml:space="preserve"> Nat Methods, 2014. </w:t>
      </w:r>
      <w:r w:rsidRPr="0007269B">
        <w:rPr>
          <w:b/>
          <w:noProof/>
          <w:color w:val="auto"/>
        </w:rPr>
        <w:t>11</w:t>
      </w:r>
      <w:r>
        <w:rPr>
          <w:noProof/>
          <w:color w:val="auto"/>
        </w:rPr>
        <w:t>(4): p. 407-9.</w:t>
      </w:r>
      <w:bookmarkEnd w:id="276"/>
    </w:p>
    <w:p w14:paraId="3F45D55E" w14:textId="77777777" w:rsidR="0007269B" w:rsidRDefault="0007269B" w:rsidP="0007269B">
      <w:pPr>
        <w:pStyle w:val="Normal1"/>
        <w:spacing w:line="240" w:lineRule="auto"/>
        <w:ind w:left="720" w:hanging="720"/>
        <w:rPr>
          <w:noProof/>
          <w:color w:val="auto"/>
        </w:rPr>
      </w:pPr>
      <w:bookmarkStart w:id="277" w:name="_ENREF_13"/>
      <w:r>
        <w:rPr>
          <w:noProof/>
          <w:color w:val="auto"/>
        </w:rPr>
        <w:t>13.</w:t>
      </w:r>
      <w:r>
        <w:rPr>
          <w:noProof/>
          <w:color w:val="auto"/>
        </w:rPr>
        <w:tab/>
        <w:t xml:space="preserve">Kavvoura, F.K. and J.P. Ioannidis, </w:t>
      </w:r>
      <w:r w:rsidRPr="0007269B">
        <w:rPr>
          <w:i/>
          <w:noProof/>
          <w:color w:val="auto"/>
        </w:rPr>
        <w:t>Methods for meta-analysis in genetic association studies: a review of their potential and pitfalls.</w:t>
      </w:r>
      <w:r>
        <w:rPr>
          <w:noProof/>
          <w:color w:val="auto"/>
        </w:rPr>
        <w:t xml:space="preserve"> Hum Genet, 2008. </w:t>
      </w:r>
      <w:r w:rsidRPr="0007269B">
        <w:rPr>
          <w:b/>
          <w:noProof/>
          <w:color w:val="auto"/>
        </w:rPr>
        <w:t>123</w:t>
      </w:r>
      <w:r>
        <w:rPr>
          <w:noProof/>
          <w:color w:val="auto"/>
        </w:rPr>
        <w:t>(1): p. 1-14.</w:t>
      </w:r>
      <w:bookmarkEnd w:id="277"/>
    </w:p>
    <w:p w14:paraId="75174B4A" w14:textId="77777777" w:rsidR="0007269B" w:rsidRDefault="0007269B" w:rsidP="0007269B">
      <w:pPr>
        <w:pStyle w:val="Normal1"/>
        <w:spacing w:line="240" w:lineRule="auto"/>
        <w:ind w:left="720" w:hanging="720"/>
        <w:rPr>
          <w:noProof/>
          <w:color w:val="auto"/>
        </w:rPr>
      </w:pPr>
      <w:bookmarkStart w:id="278" w:name="_ENREF_14"/>
      <w:r>
        <w:rPr>
          <w:noProof/>
          <w:color w:val="auto"/>
        </w:rPr>
        <w:t>14.</w:t>
      </w:r>
      <w:r>
        <w:rPr>
          <w:noProof/>
          <w:color w:val="auto"/>
        </w:rPr>
        <w:tab/>
        <w:t xml:space="preserve">Carpenter, B., et al., </w:t>
      </w:r>
      <w:r w:rsidRPr="0007269B">
        <w:rPr>
          <w:i/>
          <w:noProof/>
          <w:color w:val="auto"/>
        </w:rPr>
        <w:t>Stan: A Probabilistic Programming Language.</w:t>
      </w:r>
      <w:r>
        <w:rPr>
          <w:noProof/>
          <w:color w:val="auto"/>
        </w:rPr>
        <w:t xml:space="preserve"> 2017, 2017. </w:t>
      </w:r>
      <w:r w:rsidRPr="0007269B">
        <w:rPr>
          <w:b/>
          <w:noProof/>
          <w:color w:val="auto"/>
        </w:rPr>
        <w:t>76</w:t>
      </w:r>
      <w:r>
        <w:rPr>
          <w:noProof/>
          <w:color w:val="auto"/>
        </w:rPr>
        <w:t>(1): p. 32.</w:t>
      </w:r>
      <w:bookmarkEnd w:id="278"/>
    </w:p>
    <w:p w14:paraId="19B0556A" w14:textId="77777777" w:rsidR="0007269B" w:rsidRDefault="0007269B" w:rsidP="0007269B">
      <w:pPr>
        <w:pStyle w:val="Normal1"/>
        <w:spacing w:line="240" w:lineRule="auto"/>
        <w:ind w:left="720" w:hanging="720"/>
        <w:rPr>
          <w:noProof/>
          <w:color w:val="auto"/>
        </w:rPr>
      </w:pPr>
      <w:bookmarkStart w:id="279" w:name="_ENREF_15"/>
      <w:r>
        <w:rPr>
          <w:noProof/>
          <w:color w:val="auto"/>
        </w:rPr>
        <w:t>15.</w:t>
      </w:r>
      <w:r>
        <w:rPr>
          <w:noProof/>
          <w:color w:val="auto"/>
        </w:rPr>
        <w:tab/>
        <w:t xml:space="preserve">Gelman, A., et al., </w:t>
      </w:r>
      <w:r w:rsidRPr="0007269B">
        <w:rPr>
          <w:i/>
          <w:noProof/>
          <w:color w:val="auto"/>
        </w:rPr>
        <w:t>Bayesian Data Analysis</w:t>
      </w:r>
      <w:r>
        <w:rPr>
          <w:noProof/>
          <w:color w:val="auto"/>
        </w:rPr>
        <w:t>. Third Edition ed. CRC Texts in Statistical Science. 2013: Chapman and Hall/CRC. 675.</w:t>
      </w:r>
      <w:bookmarkEnd w:id="279"/>
    </w:p>
    <w:p w14:paraId="1CC97CFB" w14:textId="77777777" w:rsidR="0007269B" w:rsidRDefault="0007269B" w:rsidP="0007269B">
      <w:pPr>
        <w:pStyle w:val="Normal1"/>
        <w:spacing w:line="240" w:lineRule="auto"/>
        <w:ind w:left="720" w:hanging="720"/>
        <w:rPr>
          <w:noProof/>
          <w:color w:val="auto"/>
        </w:rPr>
      </w:pPr>
      <w:bookmarkStart w:id="280" w:name="_ENREF_16"/>
      <w:r>
        <w:rPr>
          <w:noProof/>
          <w:color w:val="auto"/>
        </w:rPr>
        <w:t>16.</w:t>
      </w:r>
      <w:r>
        <w:rPr>
          <w:noProof/>
          <w:color w:val="auto"/>
        </w:rPr>
        <w:tab/>
        <w:t xml:space="preserve">Newcombe, P.J., et al., </w:t>
      </w:r>
      <w:r w:rsidRPr="0007269B">
        <w:rPr>
          <w:i/>
          <w:noProof/>
          <w:color w:val="auto"/>
        </w:rPr>
        <w:t>Multilocus Bayesian meta-analysis of gene-disease associations.</w:t>
      </w:r>
      <w:r>
        <w:rPr>
          <w:noProof/>
          <w:color w:val="auto"/>
        </w:rPr>
        <w:t xml:space="preserve"> Am J Hum Genet, 2009. </w:t>
      </w:r>
      <w:r w:rsidRPr="0007269B">
        <w:rPr>
          <w:b/>
          <w:noProof/>
          <w:color w:val="auto"/>
        </w:rPr>
        <w:t>84</w:t>
      </w:r>
      <w:r>
        <w:rPr>
          <w:noProof/>
          <w:color w:val="auto"/>
        </w:rPr>
        <w:t>(5): p. 567-80.</w:t>
      </w:r>
      <w:bookmarkEnd w:id="280"/>
    </w:p>
    <w:p w14:paraId="78CC68DF" w14:textId="77777777" w:rsidR="0007269B" w:rsidRDefault="0007269B" w:rsidP="0007269B">
      <w:pPr>
        <w:pStyle w:val="Normal1"/>
        <w:spacing w:line="240" w:lineRule="auto"/>
        <w:ind w:left="720" w:hanging="720"/>
        <w:rPr>
          <w:noProof/>
          <w:color w:val="auto"/>
        </w:rPr>
      </w:pPr>
      <w:bookmarkStart w:id="281" w:name="_ENREF_17"/>
      <w:r>
        <w:rPr>
          <w:noProof/>
          <w:color w:val="auto"/>
        </w:rPr>
        <w:t>17.</w:t>
      </w:r>
      <w:r>
        <w:rPr>
          <w:noProof/>
          <w:color w:val="auto"/>
        </w:rPr>
        <w:tab/>
        <w:t xml:space="preserve">Stephens, M. and D.J. Balding, </w:t>
      </w:r>
      <w:r w:rsidRPr="0007269B">
        <w:rPr>
          <w:i/>
          <w:noProof/>
          <w:color w:val="auto"/>
        </w:rPr>
        <w:t>Bayesian statistical methods for genetic association studies.</w:t>
      </w:r>
      <w:r>
        <w:rPr>
          <w:noProof/>
          <w:color w:val="auto"/>
        </w:rPr>
        <w:t xml:space="preserve"> Nat Rev Genet, 2009. </w:t>
      </w:r>
      <w:r w:rsidRPr="0007269B">
        <w:rPr>
          <w:b/>
          <w:noProof/>
          <w:color w:val="auto"/>
        </w:rPr>
        <w:t>10</w:t>
      </w:r>
      <w:r>
        <w:rPr>
          <w:noProof/>
          <w:color w:val="auto"/>
        </w:rPr>
        <w:t>(10): p. 681-90.</w:t>
      </w:r>
      <w:bookmarkEnd w:id="281"/>
    </w:p>
    <w:p w14:paraId="54E01BFC" w14:textId="77777777" w:rsidR="0007269B" w:rsidRDefault="0007269B" w:rsidP="0007269B">
      <w:pPr>
        <w:pStyle w:val="Normal1"/>
        <w:spacing w:line="240" w:lineRule="auto"/>
        <w:ind w:left="720" w:hanging="720"/>
        <w:rPr>
          <w:noProof/>
          <w:color w:val="auto"/>
        </w:rPr>
      </w:pPr>
      <w:bookmarkStart w:id="282" w:name="_ENREF_18"/>
      <w:r>
        <w:rPr>
          <w:noProof/>
          <w:color w:val="auto"/>
        </w:rPr>
        <w:t>18.</w:t>
      </w:r>
      <w:r>
        <w:rPr>
          <w:noProof/>
          <w:color w:val="auto"/>
        </w:rPr>
        <w:tab/>
        <w:t xml:space="preserve">Verzilli, C., et al., </w:t>
      </w:r>
      <w:r w:rsidRPr="0007269B">
        <w:rPr>
          <w:i/>
          <w:noProof/>
          <w:color w:val="auto"/>
        </w:rPr>
        <w:t>Bayesian meta-analysis of genetic association studies with different sets of markers.</w:t>
      </w:r>
      <w:r>
        <w:rPr>
          <w:noProof/>
          <w:color w:val="auto"/>
        </w:rPr>
        <w:t xml:space="preserve"> Am J Hum Genet, 2008. </w:t>
      </w:r>
      <w:r w:rsidRPr="0007269B">
        <w:rPr>
          <w:b/>
          <w:noProof/>
          <w:color w:val="auto"/>
        </w:rPr>
        <w:t>82</w:t>
      </w:r>
      <w:r>
        <w:rPr>
          <w:noProof/>
          <w:color w:val="auto"/>
        </w:rPr>
        <w:t>(4): p. 859-72.</w:t>
      </w:r>
      <w:bookmarkEnd w:id="282"/>
    </w:p>
    <w:p w14:paraId="349E7ED2" w14:textId="77777777" w:rsidR="0007269B" w:rsidRDefault="0007269B" w:rsidP="0007269B">
      <w:pPr>
        <w:pStyle w:val="Normal1"/>
        <w:spacing w:line="240" w:lineRule="auto"/>
        <w:ind w:left="720" w:hanging="720"/>
        <w:rPr>
          <w:noProof/>
          <w:color w:val="auto"/>
        </w:rPr>
      </w:pPr>
      <w:bookmarkStart w:id="283" w:name="_ENREF_19"/>
      <w:r>
        <w:rPr>
          <w:noProof/>
          <w:color w:val="auto"/>
        </w:rPr>
        <w:t>19.</w:t>
      </w:r>
      <w:r>
        <w:rPr>
          <w:noProof/>
          <w:color w:val="auto"/>
        </w:rPr>
        <w:tab/>
        <w:t xml:space="preserve">Bertram, L. and R.E. Tanzi, </w:t>
      </w:r>
      <w:r w:rsidRPr="0007269B">
        <w:rPr>
          <w:i/>
          <w:noProof/>
          <w:color w:val="auto"/>
        </w:rPr>
        <w:t>Thirty years of Alzheimer's disease genetics: the implications of systematic meta-analyses.</w:t>
      </w:r>
      <w:r>
        <w:rPr>
          <w:noProof/>
          <w:color w:val="auto"/>
        </w:rPr>
        <w:t xml:space="preserve"> Nat Rev Neurosci, 2008. </w:t>
      </w:r>
      <w:r w:rsidRPr="0007269B">
        <w:rPr>
          <w:b/>
          <w:noProof/>
          <w:color w:val="auto"/>
        </w:rPr>
        <w:t>9</w:t>
      </w:r>
      <w:r>
        <w:rPr>
          <w:noProof/>
          <w:color w:val="auto"/>
        </w:rPr>
        <w:t>(10): p. 768-78.</w:t>
      </w:r>
      <w:bookmarkEnd w:id="283"/>
    </w:p>
    <w:p w14:paraId="3F7403D3" w14:textId="77777777" w:rsidR="0007269B" w:rsidRDefault="0007269B" w:rsidP="0007269B">
      <w:pPr>
        <w:pStyle w:val="Normal1"/>
        <w:spacing w:line="240" w:lineRule="auto"/>
        <w:ind w:left="720" w:hanging="720"/>
        <w:rPr>
          <w:noProof/>
          <w:color w:val="auto"/>
        </w:rPr>
      </w:pPr>
      <w:bookmarkStart w:id="284" w:name="_ENREF_20"/>
      <w:r>
        <w:rPr>
          <w:noProof/>
          <w:color w:val="auto"/>
        </w:rPr>
        <w:t>20.</w:t>
      </w:r>
      <w:r>
        <w:rPr>
          <w:noProof/>
          <w:color w:val="auto"/>
        </w:rPr>
        <w:tab/>
        <w:t xml:space="preserve">Guerreiro, R., et al., </w:t>
      </w:r>
      <w:r w:rsidRPr="0007269B">
        <w:rPr>
          <w:i/>
          <w:noProof/>
          <w:color w:val="auto"/>
        </w:rPr>
        <w:t>TREM2 variants in Alzheimer's disease.</w:t>
      </w:r>
      <w:r>
        <w:rPr>
          <w:noProof/>
          <w:color w:val="auto"/>
        </w:rPr>
        <w:t xml:space="preserve"> N Engl J Med, 2013. </w:t>
      </w:r>
      <w:r w:rsidRPr="0007269B">
        <w:rPr>
          <w:b/>
          <w:noProof/>
          <w:color w:val="auto"/>
        </w:rPr>
        <w:t>368</w:t>
      </w:r>
      <w:r>
        <w:rPr>
          <w:noProof/>
          <w:color w:val="auto"/>
        </w:rPr>
        <w:t>(2): p. 117-27.</w:t>
      </w:r>
      <w:bookmarkEnd w:id="284"/>
    </w:p>
    <w:p w14:paraId="60C37EB5" w14:textId="77777777" w:rsidR="0007269B" w:rsidRDefault="0007269B" w:rsidP="0007269B">
      <w:pPr>
        <w:pStyle w:val="Normal1"/>
        <w:spacing w:line="240" w:lineRule="auto"/>
        <w:ind w:left="720" w:hanging="720"/>
        <w:rPr>
          <w:noProof/>
          <w:color w:val="auto"/>
        </w:rPr>
      </w:pPr>
      <w:bookmarkStart w:id="285" w:name="_ENREF_21"/>
      <w:r>
        <w:rPr>
          <w:noProof/>
          <w:color w:val="auto"/>
        </w:rPr>
        <w:t>21.</w:t>
      </w:r>
      <w:r>
        <w:rPr>
          <w:noProof/>
          <w:color w:val="auto"/>
        </w:rPr>
        <w:tab/>
        <w:t xml:space="preserve">Jonsson, T., et al., </w:t>
      </w:r>
      <w:r w:rsidRPr="0007269B">
        <w:rPr>
          <w:i/>
          <w:noProof/>
          <w:color w:val="auto"/>
        </w:rPr>
        <w:t>Variant of TREM2 associated with the risk of Alzheimer's disease.</w:t>
      </w:r>
      <w:r>
        <w:rPr>
          <w:noProof/>
          <w:color w:val="auto"/>
        </w:rPr>
        <w:t xml:space="preserve"> N Engl J Med, 2013. </w:t>
      </w:r>
      <w:r w:rsidRPr="0007269B">
        <w:rPr>
          <w:b/>
          <w:noProof/>
          <w:color w:val="auto"/>
        </w:rPr>
        <w:t>368</w:t>
      </w:r>
      <w:r>
        <w:rPr>
          <w:noProof/>
          <w:color w:val="auto"/>
        </w:rPr>
        <w:t>(2): p. 107-16.</w:t>
      </w:r>
      <w:bookmarkEnd w:id="285"/>
    </w:p>
    <w:p w14:paraId="46E0C36A" w14:textId="77777777" w:rsidR="0007269B" w:rsidRDefault="0007269B" w:rsidP="0007269B">
      <w:pPr>
        <w:pStyle w:val="Normal1"/>
        <w:spacing w:line="240" w:lineRule="auto"/>
        <w:ind w:left="720" w:hanging="720"/>
        <w:rPr>
          <w:noProof/>
          <w:color w:val="auto"/>
        </w:rPr>
      </w:pPr>
      <w:bookmarkStart w:id="286" w:name="_ENREF_22"/>
      <w:r>
        <w:rPr>
          <w:noProof/>
          <w:color w:val="auto"/>
        </w:rPr>
        <w:t>22.</w:t>
      </w:r>
      <w:r>
        <w:rPr>
          <w:noProof/>
          <w:color w:val="auto"/>
        </w:rPr>
        <w:tab/>
        <w:t xml:space="preserve">Harold, D., et al., </w:t>
      </w:r>
      <w:r w:rsidRPr="0007269B">
        <w:rPr>
          <w:i/>
          <w:noProof/>
          <w:color w:val="auto"/>
        </w:rPr>
        <w:t>Genome-wide association study identifies variants at CLU and PICALM associated with Alzheimer's disease.</w:t>
      </w:r>
      <w:r>
        <w:rPr>
          <w:noProof/>
          <w:color w:val="auto"/>
        </w:rPr>
        <w:t xml:space="preserve"> Nat Genet, 2009. </w:t>
      </w:r>
      <w:r w:rsidRPr="0007269B">
        <w:rPr>
          <w:b/>
          <w:noProof/>
          <w:color w:val="auto"/>
        </w:rPr>
        <w:t>41</w:t>
      </w:r>
      <w:r>
        <w:rPr>
          <w:noProof/>
          <w:color w:val="auto"/>
        </w:rPr>
        <w:t>(10): p. 1088-93.</w:t>
      </w:r>
      <w:bookmarkEnd w:id="286"/>
    </w:p>
    <w:p w14:paraId="37B5954C" w14:textId="77777777" w:rsidR="0007269B" w:rsidRDefault="0007269B" w:rsidP="0007269B">
      <w:pPr>
        <w:pStyle w:val="Normal1"/>
        <w:spacing w:line="240" w:lineRule="auto"/>
        <w:ind w:left="720" w:hanging="720"/>
        <w:rPr>
          <w:noProof/>
          <w:color w:val="auto"/>
        </w:rPr>
      </w:pPr>
      <w:bookmarkStart w:id="287" w:name="_ENREF_23"/>
      <w:r>
        <w:rPr>
          <w:noProof/>
          <w:color w:val="auto"/>
        </w:rPr>
        <w:t>23.</w:t>
      </w:r>
      <w:r>
        <w:rPr>
          <w:noProof/>
          <w:color w:val="auto"/>
        </w:rPr>
        <w:tab/>
        <w:t xml:space="preserve">Hollingworth, P., et al., </w:t>
      </w:r>
      <w:r w:rsidRPr="0007269B">
        <w:rPr>
          <w:i/>
          <w:noProof/>
          <w:color w:val="auto"/>
        </w:rPr>
        <w:t>Common variants at ABCA7, MS4A6A/MS4A4E, EPHA1, CD33 and CD2AP are associated with Alzheimer's disease.</w:t>
      </w:r>
      <w:r>
        <w:rPr>
          <w:noProof/>
          <w:color w:val="auto"/>
        </w:rPr>
        <w:t xml:space="preserve"> Nat Genet, 2011. </w:t>
      </w:r>
      <w:r w:rsidRPr="0007269B">
        <w:rPr>
          <w:b/>
          <w:noProof/>
          <w:color w:val="auto"/>
        </w:rPr>
        <w:t>43</w:t>
      </w:r>
      <w:r>
        <w:rPr>
          <w:noProof/>
          <w:color w:val="auto"/>
        </w:rPr>
        <w:t>(5): p. 429-35.</w:t>
      </w:r>
      <w:bookmarkEnd w:id="287"/>
    </w:p>
    <w:p w14:paraId="4C2D4BA4" w14:textId="77777777" w:rsidR="0007269B" w:rsidRDefault="0007269B" w:rsidP="0007269B">
      <w:pPr>
        <w:pStyle w:val="Normal1"/>
        <w:spacing w:line="240" w:lineRule="auto"/>
        <w:ind w:left="720" w:hanging="720"/>
        <w:rPr>
          <w:noProof/>
          <w:color w:val="auto"/>
        </w:rPr>
      </w:pPr>
      <w:bookmarkStart w:id="288" w:name="_ENREF_24"/>
      <w:r>
        <w:rPr>
          <w:noProof/>
          <w:color w:val="auto"/>
        </w:rPr>
        <w:t>24.</w:t>
      </w:r>
      <w:r>
        <w:rPr>
          <w:noProof/>
          <w:color w:val="auto"/>
        </w:rPr>
        <w:tab/>
        <w:t xml:space="preserve">Jones, L., et al., </w:t>
      </w:r>
      <w:r w:rsidRPr="0007269B">
        <w:rPr>
          <w:i/>
          <w:noProof/>
          <w:color w:val="auto"/>
        </w:rPr>
        <w:t>Genetic evidence implicates the immune system and cholesterol metabolism in the aetiology of Alzheimer's disease.</w:t>
      </w:r>
      <w:r>
        <w:rPr>
          <w:noProof/>
          <w:color w:val="auto"/>
        </w:rPr>
        <w:t xml:space="preserve"> PLoS One, 2010. </w:t>
      </w:r>
      <w:r w:rsidRPr="0007269B">
        <w:rPr>
          <w:b/>
          <w:noProof/>
          <w:color w:val="auto"/>
        </w:rPr>
        <w:t>5</w:t>
      </w:r>
      <w:r>
        <w:rPr>
          <w:noProof/>
          <w:color w:val="auto"/>
        </w:rPr>
        <w:t>(11): p. e13950.</w:t>
      </w:r>
      <w:bookmarkEnd w:id="288"/>
    </w:p>
    <w:p w14:paraId="00BBB3EA" w14:textId="77777777" w:rsidR="0007269B" w:rsidRDefault="0007269B" w:rsidP="0007269B">
      <w:pPr>
        <w:pStyle w:val="Normal1"/>
        <w:spacing w:line="240" w:lineRule="auto"/>
        <w:ind w:left="720" w:hanging="720"/>
        <w:rPr>
          <w:noProof/>
          <w:color w:val="auto"/>
        </w:rPr>
      </w:pPr>
      <w:bookmarkStart w:id="289" w:name="_ENREF_25"/>
      <w:r>
        <w:rPr>
          <w:noProof/>
          <w:color w:val="auto"/>
        </w:rPr>
        <w:t>25.</w:t>
      </w:r>
      <w:r>
        <w:rPr>
          <w:noProof/>
          <w:color w:val="auto"/>
        </w:rPr>
        <w:tab/>
        <w:t xml:space="preserve">Jun, G., et al., </w:t>
      </w:r>
      <w:r w:rsidRPr="0007269B">
        <w:rPr>
          <w:i/>
          <w:noProof/>
          <w:color w:val="auto"/>
        </w:rPr>
        <w:t>Meta-analysis confirms CR1, CLU, and PICALM as alzheimer disease risk loci and reveals interactions with APOE genotypes.</w:t>
      </w:r>
      <w:r>
        <w:rPr>
          <w:noProof/>
          <w:color w:val="auto"/>
        </w:rPr>
        <w:t xml:space="preserve"> Arch Neurol, 2010. </w:t>
      </w:r>
      <w:r w:rsidRPr="0007269B">
        <w:rPr>
          <w:b/>
          <w:noProof/>
          <w:color w:val="auto"/>
        </w:rPr>
        <w:t>67</w:t>
      </w:r>
      <w:r>
        <w:rPr>
          <w:noProof/>
          <w:color w:val="auto"/>
        </w:rPr>
        <w:t>(12): p. 1473-84.</w:t>
      </w:r>
      <w:bookmarkEnd w:id="289"/>
    </w:p>
    <w:p w14:paraId="3BF1C99C" w14:textId="77777777" w:rsidR="0007269B" w:rsidRDefault="0007269B" w:rsidP="0007269B">
      <w:pPr>
        <w:pStyle w:val="Normal1"/>
        <w:spacing w:line="240" w:lineRule="auto"/>
        <w:ind w:left="720" w:hanging="720"/>
        <w:rPr>
          <w:noProof/>
          <w:color w:val="auto"/>
        </w:rPr>
      </w:pPr>
      <w:bookmarkStart w:id="290" w:name="_ENREF_26"/>
      <w:r>
        <w:rPr>
          <w:noProof/>
          <w:color w:val="auto"/>
        </w:rPr>
        <w:t>26.</w:t>
      </w:r>
      <w:r>
        <w:rPr>
          <w:noProof/>
          <w:color w:val="auto"/>
        </w:rPr>
        <w:tab/>
        <w:t xml:space="preserve">Lambert, J.C., et al., </w:t>
      </w:r>
      <w:r w:rsidRPr="0007269B">
        <w:rPr>
          <w:i/>
          <w:noProof/>
          <w:color w:val="auto"/>
        </w:rPr>
        <w:t>Genome-wide association study identifies variants at CLU and CR1 associated with Alzheimer's disease.</w:t>
      </w:r>
      <w:r>
        <w:rPr>
          <w:noProof/>
          <w:color w:val="auto"/>
        </w:rPr>
        <w:t xml:space="preserve"> Nat Genet, 2009. </w:t>
      </w:r>
      <w:r w:rsidRPr="0007269B">
        <w:rPr>
          <w:b/>
          <w:noProof/>
          <w:color w:val="auto"/>
        </w:rPr>
        <w:t>41</w:t>
      </w:r>
      <w:r>
        <w:rPr>
          <w:noProof/>
          <w:color w:val="auto"/>
        </w:rPr>
        <w:t>(10): p. 1094-9.</w:t>
      </w:r>
      <w:bookmarkEnd w:id="290"/>
    </w:p>
    <w:p w14:paraId="45D048F4" w14:textId="77777777" w:rsidR="0007269B" w:rsidRDefault="0007269B" w:rsidP="0007269B">
      <w:pPr>
        <w:pStyle w:val="Normal1"/>
        <w:spacing w:line="240" w:lineRule="auto"/>
        <w:ind w:left="720" w:hanging="720"/>
        <w:rPr>
          <w:noProof/>
          <w:color w:val="auto"/>
        </w:rPr>
      </w:pPr>
      <w:bookmarkStart w:id="291" w:name="_ENREF_27"/>
      <w:r>
        <w:rPr>
          <w:noProof/>
          <w:color w:val="auto"/>
        </w:rPr>
        <w:lastRenderedPageBreak/>
        <w:t>27.</w:t>
      </w:r>
      <w:r>
        <w:rPr>
          <w:noProof/>
          <w:color w:val="auto"/>
        </w:rPr>
        <w:tab/>
        <w:t xml:space="preserve">Lambert, J.C., et al., </w:t>
      </w:r>
      <w:r w:rsidRPr="0007269B">
        <w:rPr>
          <w:i/>
          <w:noProof/>
          <w:color w:val="auto"/>
        </w:rPr>
        <w:t>Meta-analysis of 74,046 individuals identifies 11 new susceptibility loci for Alzheimer's disease.</w:t>
      </w:r>
      <w:r>
        <w:rPr>
          <w:noProof/>
          <w:color w:val="auto"/>
        </w:rPr>
        <w:t xml:space="preserve"> Nat Genet, 2013. </w:t>
      </w:r>
      <w:r w:rsidRPr="0007269B">
        <w:rPr>
          <w:b/>
          <w:noProof/>
          <w:color w:val="auto"/>
        </w:rPr>
        <w:t>45</w:t>
      </w:r>
      <w:r>
        <w:rPr>
          <w:noProof/>
          <w:color w:val="auto"/>
        </w:rPr>
        <w:t>(12): p. 1452-8.</w:t>
      </w:r>
      <w:bookmarkEnd w:id="291"/>
    </w:p>
    <w:p w14:paraId="628B916E" w14:textId="77777777" w:rsidR="0007269B" w:rsidRDefault="0007269B" w:rsidP="0007269B">
      <w:pPr>
        <w:pStyle w:val="Normal1"/>
        <w:spacing w:line="240" w:lineRule="auto"/>
        <w:ind w:left="720" w:hanging="720"/>
        <w:rPr>
          <w:noProof/>
          <w:color w:val="auto"/>
        </w:rPr>
      </w:pPr>
      <w:bookmarkStart w:id="292" w:name="_ENREF_28"/>
      <w:r>
        <w:rPr>
          <w:noProof/>
          <w:color w:val="auto"/>
        </w:rPr>
        <w:t>28.</w:t>
      </w:r>
      <w:r>
        <w:rPr>
          <w:noProof/>
          <w:color w:val="auto"/>
        </w:rPr>
        <w:tab/>
        <w:t xml:space="preserve">Naj, A.C., et al., </w:t>
      </w:r>
      <w:r w:rsidRPr="0007269B">
        <w:rPr>
          <w:i/>
          <w:noProof/>
          <w:color w:val="auto"/>
        </w:rPr>
        <w:t>Common variants at MS4A4/MS4A6E, CD2AP, CD33 and EPHA1 are associated with late-onset Alzheimer's disease.</w:t>
      </w:r>
      <w:r>
        <w:rPr>
          <w:noProof/>
          <w:color w:val="auto"/>
        </w:rPr>
        <w:t xml:space="preserve"> Nat Genet, 2011. </w:t>
      </w:r>
      <w:r w:rsidRPr="0007269B">
        <w:rPr>
          <w:b/>
          <w:noProof/>
          <w:color w:val="auto"/>
        </w:rPr>
        <w:t>43</w:t>
      </w:r>
      <w:r>
        <w:rPr>
          <w:noProof/>
          <w:color w:val="auto"/>
        </w:rPr>
        <w:t>(5): p. 436-41.</w:t>
      </w:r>
      <w:bookmarkEnd w:id="292"/>
    </w:p>
    <w:p w14:paraId="1F570C2B" w14:textId="77777777" w:rsidR="0007269B" w:rsidRDefault="0007269B" w:rsidP="0007269B">
      <w:pPr>
        <w:pStyle w:val="Normal1"/>
        <w:spacing w:line="240" w:lineRule="auto"/>
        <w:ind w:left="720" w:hanging="720"/>
        <w:rPr>
          <w:noProof/>
          <w:color w:val="auto"/>
        </w:rPr>
      </w:pPr>
      <w:bookmarkStart w:id="293" w:name="_ENREF_29"/>
      <w:r>
        <w:rPr>
          <w:noProof/>
          <w:color w:val="auto"/>
        </w:rPr>
        <w:t>29.</w:t>
      </w:r>
      <w:r>
        <w:rPr>
          <w:noProof/>
          <w:color w:val="auto"/>
        </w:rPr>
        <w:tab/>
        <w:t xml:space="preserve">Nocedal, J. and S.J. Wright, </w:t>
      </w:r>
      <w:r w:rsidRPr="0007269B">
        <w:rPr>
          <w:i/>
          <w:noProof/>
          <w:color w:val="auto"/>
        </w:rPr>
        <w:t>Numerical Optimization</w:t>
      </w:r>
      <w:r>
        <w:rPr>
          <w:noProof/>
          <w:color w:val="auto"/>
        </w:rPr>
        <w:t>. Second Edition ed. Springer Series in Operations Research and Financial Engineering 2006, New York, NY: Springer-Verlag.</w:t>
      </w:r>
      <w:bookmarkEnd w:id="293"/>
    </w:p>
    <w:p w14:paraId="697A93FA" w14:textId="77777777" w:rsidR="0007269B" w:rsidRDefault="0007269B" w:rsidP="0007269B">
      <w:pPr>
        <w:pStyle w:val="Normal1"/>
        <w:spacing w:line="240" w:lineRule="auto"/>
        <w:ind w:left="720" w:hanging="720"/>
        <w:rPr>
          <w:noProof/>
          <w:color w:val="auto"/>
        </w:rPr>
      </w:pPr>
      <w:bookmarkStart w:id="294" w:name="_ENREF_30"/>
      <w:r>
        <w:rPr>
          <w:noProof/>
          <w:color w:val="auto"/>
        </w:rPr>
        <w:t>30.</w:t>
      </w:r>
      <w:r>
        <w:rPr>
          <w:noProof/>
          <w:color w:val="auto"/>
        </w:rPr>
        <w:tab/>
        <w:t xml:space="preserve">Pawitan, Y., </w:t>
      </w:r>
      <w:r w:rsidRPr="0007269B">
        <w:rPr>
          <w:i/>
          <w:noProof/>
          <w:color w:val="auto"/>
        </w:rPr>
        <w:t>In All Likelihood: Statistical modeling and inference using likelihood</w:t>
      </w:r>
      <w:r>
        <w:rPr>
          <w:noProof/>
          <w:color w:val="auto"/>
        </w:rPr>
        <w:t>. 2001, Oxford: Oxford University Press. 525.</w:t>
      </w:r>
      <w:bookmarkEnd w:id="294"/>
    </w:p>
    <w:p w14:paraId="1E8BCD2B" w14:textId="77777777" w:rsidR="0007269B" w:rsidRDefault="0007269B" w:rsidP="0007269B">
      <w:pPr>
        <w:pStyle w:val="Normal1"/>
        <w:spacing w:line="240" w:lineRule="auto"/>
        <w:ind w:left="720" w:hanging="720"/>
        <w:rPr>
          <w:noProof/>
          <w:color w:val="auto"/>
        </w:rPr>
      </w:pPr>
      <w:bookmarkStart w:id="295" w:name="_ENREF_31"/>
      <w:r>
        <w:rPr>
          <w:noProof/>
          <w:color w:val="auto"/>
        </w:rPr>
        <w:t>31.</w:t>
      </w:r>
      <w:r>
        <w:rPr>
          <w:noProof/>
          <w:color w:val="auto"/>
        </w:rPr>
        <w:tab/>
        <w:t xml:space="preserve">Gelman, A. and D.B. Rubin, </w:t>
      </w:r>
      <w:r w:rsidRPr="0007269B">
        <w:rPr>
          <w:i/>
          <w:noProof/>
          <w:color w:val="auto"/>
        </w:rPr>
        <w:t>Inference from Iterative Simulation Using Multiple Sequences.</w:t>
      </w:r>
      <w:r>
        <w:rPr>
          <w:noProof/>
          <w:color w:val="auto"/>
        </w:rPr>
        <w:t xml:space="preserve"> Statistical Science, 1992. </w:t>
      </w:r>
      <w:r w:rsidRPr="0007269B">
        <w:rPr>
          <w:b/>
          <w:noProof/>
          <w:color w:val="auto"/>
        </w:rPr>
        <w:t>7</w:t>
      </w:r>
      <w:r>
        <w:rPr>
          <w:noProof/>
          <w:color w:val="auto"/>
        </w:rPr>
        <w:t>(4): p. 457-511.</w:t>
      </w:r>
      <w:bookmarkEnd w:id="295"/>
    </w:p>
    <w:p w14:paraId="744A9AF2" w14:textId="77777777" w:rsidR="0007269B" w:rsidRDefault="0007269B" w:rsidP="0007269B">
      <w:pPr>
        <w:pStyle w:val="Normal1"/>
        <w:spacing w:line="240" w:lineRule="auto"/>
        <w:ind w:left="720" w:hanging="720"/>
        <w:rPr>
          <w:noProof/>
          <w:color w:val="auto"/>
        </w:rPr>
      </w:pPr>
      <w:bookmarkStart w:id="296" w:name="_ENREF_32"/>
      <w:r>
        <w:rPr>
          <w:noProof/>
          <w:color w:val="auto"/>
        </w:rPr>
        <w:t>32.</w:t>
      </w:r>
      <w:r>
        <w:rPr>
          <w:noProof/>
          <w:color w:val="auto"/>
        </w:rPr>
        <w:tab/>
        <w:t xml:space="preserve">Lim, A.S., et al., </w:t>
      </w:r>
      <w:r w:rsidRPr="0007269B">
        <w:rPr>
          <w:i/>
          <w:noProof/>
          <w:color w:val="auto"/>
        </w:rPr>
        <w:t>Diurnal and seasonal molecular rhythms in human neocortex and their relation to Alzheimer's disease.</w:t>
      </w:r>
      <w:r>
        <w:rPr>
          <w:noProof/>
          <w:color w:val="auto"/>
        </w:rPr>
        <w:t xml:space="preserve"> Nat Commun, 2017. </w:t>
      </w:r>
      <w:r w:rsidRPr="0007269B">
        <w:rPr>
          <w:b/>
          <w:noProof/>
          <w:color w:val="auto"/>
        </w:rPr>
        <w:t>8</w:t>
      </w:r>
      <w:r>
        <w:rPr>
          <w:noProof/>
          <w:color w:val="auto"/>
        </w:rPr>
        <w:t>: p. 14931.</w:t>
      </w:r>
      <w:bookmarkEnd w:id="296"/>
    </w:p>
    <w:p w14:paraId="6D273C2F" w14:textId="77777777" w:rsidR="0007269B" w:rsidRDefault="0007269B" w:rsidP="0007269B">
      <w:pPr>
        <w:pStyle w:val="Normal1"/>
        <w:spacing w:line="240" w:lineRule="auto"/>
        <w:ind w:left="720" w:hanging="720"/>
        <w:rPr>
          <w:noProof/>
          <w:color w:val="auto"/>
        </w:rPr>
      </w:pPr>
      <w:bookmarkStart w:id="297" w:name="_ENREF_33"/>
      <w:r>
        <w:rPr>
          <w:noProof/>
          <w:color w:val="auto"/>
        </w:rPr>
        <w:t>33.</w:t>
      </w:r>
      <w:r>
        <w:rPr>
          <w:noProof/>
          <w:color w:val="auto"/>
        </w:rPr>
        <w:tab/>
        <w:t xml:space="preserve">Bernstein, B.E., et al., </w:t>
      </w:r>
      <w:r w:rsidRPr="0007269B">
        <w:rPr>
          <w:i/>
          <w:noProof/>
          <w:color w:val="auto"/>
        </w:rPr>
        <w:t>The NIH Roadmap Epigenomics Mapping Consortium.</w:t>
      </w:r>
      <w:r>
        <w:rPr>
          <w:noProof/>
          <w:color w:val="auto"/>
        </w:rPr>
        <w:t xml:space="preserve"> Nat Biotechnol, 2010. </w:t>
      </w:r>
      <w:r w:rsidRPr="0007269B">
        <w:rPr>
          <w:b/>
          <w:noProof/>
          <w:color w:val="auto"/>
        </w:rPr>
        <w:t>28</w:t>
      </w:r>
      <w:r>
        <w:rPr>
          <w:noProof/>
          <w:color w:val="auto"/>
        </w:rPr>
        <w:t>(10): p. 1045-8.</w:t>
      </w:r>
      <w:bookmarkEnd w:id="297"/>
    </w:p>
    <w:p w14:paraId="153CC419" w14:textId="77777777" w:rsidR="0007269B" w:rsidRDefault="0007269B" w:rsidP="0007269B">
      <w:pPr>
        <w:pStyle w:val="Normal1"/>
        <w:spacing w:line="240" w:lineRule="auto"/>
        <w:ind w:left="720" w:hanging="720"/>
        <w:rPr>
          <w:noProof/>
          <w:color w:val="auto"/>
        </w:rPr>
      </w:pPr>
      <w:bookmarkStart w:id="298" w:name="_ENREF_34"/>
      <w:r>
        <w:rPr>
          <w:noProof/>
          <w:color w:val="auto"/>
        </w:rPr>
        <w:t>34.</w:t>
      </w:r>
      <w:r>
        <w:rPr>
          <w:noProof/>
          <w:color w:val="auto"/>
        </w:rPr>
        <w:tab/>
      </w:r>
      <w:r w:rsidRPr="0007269B">
        <w:rPr>
          <w:i/>
          <w:noProof/>
          <w:color w:val="auto"/>
        </w:rPr>
        <w:t>An integrated encyclopedia of DNA elements in the human genome.</w:t>
      </w:r>
      <w:r>
        <w:rPr>
          <w:noProof/>
          <w:color w:val="auto"/>
        </w:rPr>
        <w:t xml:space="preserve"> Nature, 2012. </w:t>
      </w:r>
      <w:r w:rsidRPr="0007269B">
        <w:rPr>
          <w:b/>
          <w:noProof/>
          <w:color w:val="auto"/>
        </w:rPr>
        <w:t>489</w:t>
      </w:r>
      <w:r>
        <w:rPr>
          <w:noProof/>
          <w:color w:val="auto"/>
        </w:rPr>
        <w:t>(7414): p. 57-74.</w:t>
      </w:r>
      <w:bookmarkEnd w:id="298"/>
    </w:p>
    <w:p w14:paraId="573BB1A5" w14:textId="77777777" w:rsidR="0007269B" w:rsidRDefault="0007269B" w:rsidP="0007269B">
      <w:pPr>
        <w:pStyle w:val="Normal1"/>
        <w:spacing w:line="240" w:lineRule="auto"/>
        <w:ind w:left="720" w:hanging="720"/>
        <w:rPr>
          <w:noProof/>
          <w:color w:val="auto"/>
        </w:rPr>
      </w:pPr>
      <w:bookmarkStart w:id="299" w:name="_ENREF_35"/>
      <w:r>
        <w:rPr>
          <w:noProof/>
          <w:color w:val="auto"/>
        </w:rPr>
        <w:t>35.</w:t>
      </w:r>
      <w:r>
        <w:rPr>
          <w:noProof/>
          <w:color w:val="auto"/>
        </w:rPr>
        <w:tab/>
        <w:t xml:space="preserve">Ward, L.D. and M. Kellis, </w:t>
      </w:r>
      <w:r w:rsidRPr="0007269B">
        <w:rPr>
          <w:i/>
          <w:noProof/>
          <w:color w:val="auto"/>
        </w:rPr>
        <w:t>HaploReg: a resource for exploring chromatin states, conservation, and regulatory motif alterations within sets of genetically linked variants.</w:t>
      </w:r>
      <w:r>
        <w:rPr>
          <w:noProof/>
          <w:color w:val="auto"/>
        </w:rPr>
        <w:t xml:space="preserve"> Nucleic Acids Res, 2012. </w:t>
      </w:r>
      <w:r w:rsidRPr="0007269B">
        <w:rPr>
          <w:b/>
          <w:noProof/>
          <w:color w:val="auto"/>
        </w:rPr>
        <w:t>40</w:t>
      </w:r>
      <w:r>
        <w:rPr>
          <w:noProof/>
          <w:color w:val="auto"/>
        </w:rPr>
        <w:t>(Database issue): p. D930-4.</w:t>
      </w:r>
      <w:bookmarkEnd w:id="299"/>
    </w:p>
    <w:p w14:paraId="281AFA7C" w14:textId="77777777" w:rsidR="0007269B" w:rsidRDefault="0007269B" w:rsidP="0007269B">
      <w:pPr>
        <w:pStyle w:val="Normal1"/>
        <w:spacing w:line="240" w:lineRule="auto"/>
        <w:ind w:left="720" w:hanging="720"/>
        <w:rPr>
          <w:noProof/>
          <w:color w:val="auto"/>
        </w:rPr>
      </w:pPr>
      <w:bookmarkStart w:id="300" w:name="_ENREF_36"/>
      <w:r>
        <w:rPr>
          <w:noProof/>
          <w:color w:val="auto"/>
        </w:rPr>
        <w:t>36.</w:t>
      </w:r>
      <w:r>
        <w:rPr>
          <w:noProof/>
          <w:color w:val="auto"/>
        </w:rPr>
        <w:tab/>
        <w:t xml:space="preserve">Bell, R.D., </w:t>
      </w:r>
      <w:r w:rsidRPr="0007269B">
        <w:rPr>
          <w:i/>
          <w:noProof/>
          <w:color w:val="auto"/>
        </w:rPr>
        <w:t>The imbalance of vascular molecules in Alzheimer's disease.</w:t>
      </w:r>
      <w:r>
        <w:rPr>
          <w:noProof/>
          <w:color w:val="auto"/>
        </w:rPr>
        <w:t xml:space="preserve"> J Alzheimers Dis, 2012. </w:t>
      </w:r>
      <w:r w:rsidRPr="0007269B">
        <w:rPr>
          <w:b/>
          <w:noProof/>
          <w:color w:val="auto"/>
        </w:rPr>
        <w:t>32</w:t>
      </w:r>
      <w:r>
        <w:rPr>
          <w:noProof/>
          <w:color w:val="auto"/>
        </w:rPr>
        <w:t>(3): p. 699-709.</w:t>
      </w:r>
      <w:bookmarkEnd w:id="300"/>
    </w:p>
    <w:p w14:paraId="2E081DF9" w14:textId="77777777" w:rsidR="0007269B" w:rsidRDefault="0007269B" w:rsidP="0007269B">
      <w:pPr>
        <w:pStyle w:val="Normal1"/>
        <w:spacing w:line="240" w:lineRule="auto"/>
        <w:ind w:left="720" w:hanging="720"/>
        <w:rPr>
          <w:noProof/>
          <w:color w:val="auto"/>
        </w:rPr>
      </w:pPr>
      <w:bookmarkStart w:id="301" w:name="_ENREF_37"/>
      <w:r>
        <w:rPr>
          <w:noProof/>
          <w:color w:val="auto"/>
        </w:rPr>
        <w:t>37.</w:t>
      </w:r>
      <w:r>
        <w:rPr>
          <w:noProof/>
          <w:color w:val="auto"/>
        </w:rPr>
        <w:tab/>
        <w:t xml:space="preserve">Montagne, A., et al., </w:t>
      </w:r>
      <w:r w:rsidRPr="0007269B">
        <w:rPr>
          <w:i/>
          <w:noProof/>
          <w:color w:val="auto"/>
        </w:rPr>
        <w:t>Brain imaging of neurovascular dysfunction in Alzheimer's disease.</w:t>
      </w:r>
      <w:r>
        <w:rPr>
          <w:noProof/>
          <w:color w:val="auto"/>
        </w:rPr>
        <w:t xml:space="preserve"> Acta Neuropathol, 2016. </w:t>
      </w:r>
      <w:r w:rsidRPr="0007269B">
        <w:rPr>
          <w:b/>
          <w:noProof/>
          <w:color w:val="auto"/>
        </w:rPr>
        <w:t>131</w:t>
      </w:r>
      <w:r>
        <w:rPr>
          <w:noProof/>
          <w:color w:val="auto"/>
        </w:rPr>
        <w:t>(5): p. 687-707.</w:t>
      </w:r>
      <w:bookmarkEnd w:id="301"/>
    </w:p>
    <w:p w14:paraId="08729268" w14:textId="77777777" w:rsidR="0007269B" w:rsidRDefault="0007269B" w:rsidP="0007269B">
      <w:pPr>
        <w:pStyle w:val="Normal1"/>
        <w:spacing w:line="240" w:lineRule="auto"/>
        <w:ind w:left="720" w:hanging="720"/>
        <w:rPr>
          <w:noProof/>
          <w:color w:val="auto"/>
        </w:rPr>
      </w:pPr>
      <w:bookmarkStart w:id="302" w:name="_ENREF_38"/>
      <w:r>
        <w:rPr>
          <w:noProof/>
          <w:color w:val="auto"/>
        </w:rPr>
        <w:t>38.</w:t>
      </w:r>
      <w:r>
        <w:rPr>
          <w:noProof/>
          <w:color w:val="auto"/>
        </w:rPr>
        <w:tab/>
        <w:t xml:space="preserve">Zhao, Z., et al., </w:t>
      </w:r>
      <w:r w:rsidRPr="0007269B">
        <w:rPr>
          <w:i/>
          <w:noProof/>
          <w:color w:val="auto"/>
        </w:rPr>
        <w:t>Establishment and Dysfunction of the Blood-Brain Barrier.</w:t>
      </w:r>
      <w:r>
        <w:rPr>
          <w:noProof/>
          <w:color w:val="auto"/>
        </w:rPr>
        <w:t xml:space="preserve"> Cell, 2015. </w:t>
      </w:r>
      <w:r w:rsidRPr="0007269B">
        <w:rPr>
          <w:b/>
          <w:noProof/>
          <w:color w:val="auto"/>
        </w:rPr>
        <w:t>163</w:t>
      </w:r>
      <w:r>
        <w:rPr>
          <w:noProof/>
          <w:color w:val="auto"/>
        </w:rPr>
        <w:t>(5): p. 1064-78.</w:t>
      </w:r>
      <w:bookmarkEnd w:id="302"/>
    </w:p>
    <w:p w14:paraId="2E67550F" w14:textId="77777777" w:rsidR="0007269B" w:rsidRDefault="0007269B" w:rsidP="0007269B">
      <w:pPr>
        <w:pStyle w:val="Normal1"/>
        <w:spacing w:line="240" w:lineRule="auto"/>
        <w:ind w:left="720" w:hanging="720"/>
        <w:rPr>
          <w:noProof/>
          <w:color w:val="auto"/>
        </w:rPr>
      </w:pPr>
      <w:bookmarkStart w:id="303" w:name="_ENREF_39"/>
      <w:r>
        <w:rPr>
          <w:noProof/>
          <w:color w:val="auto"/>
        </w:rPr>
        <w:t>39.</w:t>
      </w:r>
      <w:r>
        <w:rPr>
          <w:noProof/>
          <w:color w:val="auto"/>
        </w:rPr>
        <w:tab/>
        <w:t xml:space="preserve">Bennett, D.A., et al., </w:t>
      </w:r>
      <w:r w:rsidRPr="0007269B">
        <w:rPr>
          <w:i/>
          <w:noProof/>
          <w:color w:val="auto"/>
        </w:rPr>
        <w:t>Overview and findings from the religious orders study.</w:t>
      </w:r>
      <w:r>
        <w:rPr>
          <w:noProof/>
          <w:color w:val="auto"/>
        </w:rPr>
        <w:t xml:space="preserve"> Curr Alzheimer Res, 2012. </w:t>
      </w:r>
      <w:r w:rsidRPr="0007269B">
        <w:rPr>
          <w:b/>
          <w:noProof/>
          <w:color w:val="auto"/>
        </w:rPr>
        <w:t>9</w:t>
      </w:r>
      <w:r>
        <w:rPr>
          <w:noProof/>
          <w:color w:val="auto"/>
        </w:rPr>
        <w:t>(6): p. 628-45.</w:t>
      </w:r>
      <w:bookmarkEnd w:id="303"/>
    </w:p>
    <w:p w14:paraId="4D36D98B" w14:textId="77777777" w:rsidR="0007269B" w:rsidRDefault="0007269B" w:rsidP="0007269B">
      <w:pPr>
        <w:pStyle w:val="Normal1"/>
        <w:spacing w:line="240" w:lineRule="auto"/>
        <w:ind w:left="720" w:hanging="720"/>
        <w:rPr>
          <w:noProof/>
          <w:color w:val="auto"/>
        </w:rPr>
      </w:pPr>
      <w:bookmarkStart w:id="304" w:name="_ENREF_40"/>
      <w:r>
        <w:rPr>
          <w:noProof/>
          <w:color w:val="auto"/>
        </w:rPr>
        <w:t>40.</w:t>
      </w:r>
      <w:r>
        <w:rPr>
          <w:noProof/>
          <w:color w:val="auto"/>
        </w:rPr>
        <w:tab/>
        <w:t xml:space="preserve">Bennett, D.A., et al., </w:t>
      </w:r>
      <w:r w:rsidRPr="0007269B">
        <w:rPr>
          <w:i/>
          <w:noProof/>
          <w:color w:val="auto"/>
        </w:rPr>
        <w:t>Overview and findings from the rush Memory and Aging Project.</w:t>
      </w:r>
      <w:r>
        <w:rPr>
          <w:noProof/>
          <w:color w:val="auto"/>
        </w:rPr>
        <w:t xml:space="preserve"> Curr Alzheimer Res, 2012. </w:t>
      </w:r>
      <w:r w:rsidRPr="0007269B">
        <w:rPr>
          <w:b/>
          <w:noProof/>
          <w:color w:val="auto"/>
        </w:rPr>
        <w:t>9</w:t>
      </w:r>
      <w:r>
        <w:rPr>
          <w:noProof/>
          <w:color w:val="auto"/>
        </w:rPr>
        <w:t>(6): p. 646-63.</w:t>
      </w:r>
      <w:bookmarkEnd w:id="304"/>
    </w:p>
    <w:p w14:paraId="4C449312" w14:textId="77777777" w:rsidR="0007269B" w:rsidRDefault="0007269B" w:rsidP="0007269B">
      <w:pPr>
        <w:pStyle w:val="Normal1"/>
        <w:spacing w:line="240" w:lineRule="auto"/>
        <w:ind w:left="720" w:hanging="720"/>
        <w:rPr>
          <w:noProof/>
          <w:color w:val="auto"/>
        </w:rPr>
      </w:pPr>
      <w:bookmarkStart w:id="305" w:name="_ENREF_41"/>
      <w:r>
        <w:rPr>
          <w:noProof/>
          <w:color w:val="auto"/>
        </w:rPr>
        <w:t>41.</w:t>
      </w:r>
      <w:r>
        <w:rPr>
          <w:noProof/>
          <w:color w:val="auto"/>
        </w:rPr>
        <w:tab/>
        <w:t xml:space="preserve">De Jager, P.L., et al., </w:t>
      </w:r>
      <w:r w:rsidRPr="0007269B">
        <w:rPr>
          <w:i/>
          <w:noProof/>
          <w:color w:val="auto"/>
        </w:rPr>
        <w:t>Alzheimer's disease: early alterations in brain DNA methylation at ANK1, BIN1, RHBDF2 and other loci.</w:t>
      </w:r>
      <w:r>
        <w:rPr>
          <w:noProof/>
          <w:color w:val="auto"/>
        </w:rPr>
        <w:t xml:space="preserve"> Nat Neurosci, 2014. </w:t>
      </w:r>
      <w:r w:rsidRPr="0007269B">
        <w:rPr>
          <w:b/>
          <w:noProof/>
          <w:color w:val="auto"/>
        </w:rPr>
        <w:t>17</w:t>
      </w:r>
      <w:r>
        <w:rPr>
          <w:noProof/>
          <w:color w:val="auto"/>
        </w:rPr>
        <w:t>(9): p. 1156-63.</w:t>
      </w:r>
      <w:bookmarkEnd w:id="305"/>
    </w:p>
    <w:p w14:paraId="7DCAF0C1" w14:textId="77777777" w:rsidR="0007269B" w:rsidRDefault="0007269B" w:rsidP="0007269B">
      <w:pPr>
        <w:pStyle w:val="Normal1"/>
        <w:spacing w:line="240" w:lineRule="auto"/>
        <w:ind w:left="720" w:hanging="720"/>
        <w:rPr>
          <w:noProof/>
          <w:color w:val="auto"/>
        </w:rPr>
      </w:pPr>
      <w:bookmarkStart w:id="306" w:name="_ENREF_42"/>
      <w:r>
        <w:rPr>
          <w:noProof/>
          <w:color w:val="auto"/>
        </w:rPr>
        <w:t>42.</w:t>
      </w:r>
      <w:r>
        <w:rPr>
          <w:noProof/>
          <w:color w:val="auto"/>
        </w:rPr>
        <w:tab/>
        <w:t xml:space="preserve">Iturria-Medina, Y., et al., </w:t>
      </w:r>
      <w:r w:rsidRPr="0007269B">
        <w:rPr>
          <w:i/>
          <w:noProof/>
          <w:color w:val="auto"/>
        </w:rPr>
        <w:t>Early role of vascular dysregulation on late-onset Alzheimer's disease based on multifactorial data-driven analysis.</w:t>
      </w:r>
      <w:r>
        <w:rPr>
          <w:noProof/>
          <w:color w:val="auto"/>
        </w:rPr>
        <w:t xml:space="preserve"> Nat Commun, 2016. </w:t>
      </w:r>
      <w:r w:rsidRPr="0007269B">
        <w:rPr>
          <w:b/>
          <w:noProof/>
          <w:color w:val="auto"/>
        </w:rPr>
        <w:t>7</w:t>
      </w:r>
      <w:r>
        <w:rPr>
          <w:noProof/>
          <w:color w:val="auto"/>
        </w:rPr>
        <w:t>: p. 11934.</w:t>
      </w:r>
      <w:bookmarkEnd w:id="306"/>
    </w:p>
    <w:p w14:paraId="6D83066F" w14:textId="77777777" w:rsidR="0007269B" w:rsidRDefault="0007269B" w:rsidP="0007269B">
      <w:pPr>
        <w:pStyle w:val="Normal1"/>
        <w:spacing w:line="240" w:lineRule="auto"/>
        <w:ind w:left="720" w:hanging="720"/>
        <w:rPr>
          <w:noProof/>
          <w:color w:val="auto"/>
        </w:rPr>
      </w:pPr>
      <w:bookmarkStart w:id="307" w:name="_ENREF_43"/>
      <w:r>
        <w:rPr>
          <w:noProof/>
          <w:color w:val="auto"/>
        </w:rPr>
        <w:t>43.</w:t>
      </w:r>
      <w:r>
        <w:rPr>
          <w:noProof/>
          <w:color w:val="auto"/>
        </w:rPr>
        <w:tab/>
        <w:t xml:space="preserve">Soto, I., et al., </w:t>
      </w:r>
      <w:r w:rsidRPr="0007269B">
        <w:rPr>
          <w:i/>
          <w:noProof/>
          <w:color w:val="auto"/>
        </w:rPr>
        <w:t>Meox2 haploinsufficiency increases neuronal cell loss in a mouse model of Alzheimer's disease.</w:t>
      </w:r>
      <w:r>
        <w:rPr>
          <w:noProof/>
          <w:color w:val="auto"/>
        </w:rPr>
        <w:t xml:space="preserve"> Neurobiol Aging, 2016. </w:t>
      </w:r>
      <w:r w:rsidRPr="0007269B">
        <w:rPr>
          <w:b/>
          <w:noProof/>
          <w:color w:val="auto"/>
        </w:rPr>
        <w:t>42</w:t>
      </w:r>
      <w:r>
        <w:rPr>
          <w:noProof/>
          <w:color w:val="auto"/>
        </w:rPr>
        <w:t>: p. 50-60.</w:t>
      </w:r>
      <w:bookmarkEnd w:id="307"/>
    </w:p>
    <w:p w14:paraId="569AC6EF" w14:textId="77777777" w:rsidR="0007269B" w:rsidRDefault="0007269B" w:rsidP="0007269B">
      <w:pPr>
        <w:pStyle w:val="Normal1"/>
        <w:spacing w:line="240" w:lineRule="auto"/>
        <w:ind w:left="720" w:hanging="720"/>
        <w:rPr>
          <w:noProof/>
          <w:color w:val="auto"/>
        </w:rPr>
      </w:pPr>
      <w:bookmarkStart w:id="308" w:name="_ENREF_44"/>
      <w:r>
        <w:rPr>
          <w:noProof/>
          <w:color w:val="auto"/>
        </w:rPr>
        <w:t>44.</w:t>
      </w:r>
      <w:r>
        <w:rPr>
          <w:noProof/>
          <w:color w:val="auto"/>
        </w:rPr>
        <w:tab/>
        <w:t xml:space="preserve">Owens, G.K., M.S. Kumar, and B.R. Wamhoff, </w:t>
      </w:r>
      <w:r w:rsidRPr="0007269B">
        <w:rPr>
          <w:i/>
          <w:noProof/>
          <w:color w:val="auto"/>
        </w:rPr>
        <w:t>Molecular regulation of vascular smooth muscle cell differentiation in development and disease.</w:t>
      </w:r>
      <w:r>
        <w:rPr>
          <w:noProof/>
          <w:color w:val="auto"/>
        </w:rPr>
        <w:t xml:space="preserve"> Physiol Rev, 2004. </w:t>
      </w:r>
      <w:r w:rsidRPr="0007269B">
        <w:rPr>
          <w:b/>
          <w:noProof/>
          <w:color w:val="auto"/>
        </w:rPr>
        <w:t>84</w:t>
      </w:r>
      <w:r>
        <w:rPr>
          <w:noProof/>
          <w:color w:val="auto"/>
        </w:rPr>
        <w:t>(3): p. 767-801.</w:t>
      </w:r>
      <w:bookmarkEnd w:id="308"/>
    </w:p>
    <w:p w14:paraId="0ACEAD59" w14:textId="77777777" w:rsidR="0007269B" w:rsidRDefault="0007269B" w:rsidP="0007269B">
      <w:pPr>
        <w:pStyle w:val="Normal1"/>
        <w:spacing w:line="240" w:lineRule="auto"/>
        <w:ind w:left="720" w:hanging="720"/>
        <w:rPr>
          <w:noProof/>
          <w:color w:val="auto"/>
        </w:rPr>
      </w:pPr>
      <w:bookmarkStart w:id="309" w:name="_ENREF_45"/>
      <w:r>
        <w:rPr>
          <w:noProof/>
          <w:color w:val="auto"/>
        </w:rPr>
        <w:t>45.</w:t>
      </w:r>
      <w:r>
        <w:rPr>
          <w:noProof/>
          <w:color w:val="auto"/>
        </w:rPr>
        <w:tab/>
        <w:t xml:space="preserve">Zhao, Y., et al., </w:t>
      </w:r>
      <w:r w:rsidRPr="0007269B">
        <w:rPr>
          <w:i/>
          <w:noProof/>
          <w:color w:val="auto"/>
        </w:rPr>
        <w:t>PDGF-induced vascular smooth muscle cell proliferation is associated with dysregulation of insulin receptor substrates.</w:t>
      </w:r>
      <w:r>
        <w:rPr>
          <w:noProof/>
          <w:color w:val="auto"/>
        </w:rPr>
        <w:t xml:space="preserve"> Am J Physiol Cell Physiol, 2011. </w:t>
      </w:r>
      <w:r w:rsidRPr="0007269B">
        <w:rPr>
          <w:b/>
          <w:noProof/>
          <w:color w:val="auto"/>
        </w:rPr>
        <w:t>300</w:t>
      </w:r>
      <w:r>
        <w:rPr>
          <w:noProof/>
          <w:color w:val="auto"/>
        </w:rPr>
        <w:t>(6): p. C1375-85.</w:t>
      </w:r>
      <w:bookmarkEnd w:id="309"/>
    </w:p>
    <w:p w14:paraId="35DCDFBD" w14:textId="77777777" w:rsidR="0007269B" w:rsidRDefault="0007269B" w:rsidP="0007269B">
      <w:pPr>
        <w:pStyle w:val="Normal1"/>
        <w:spacing w:line="240" w:lineRule="auto"/>
        <w:ind w:left="720" w:hanging="720"/>
        <w:rPr>
          <w:noProof/>
          <w:color w:val="auto"/>
        </w:rPr>
      </w:pPr>
      <w:bookmarkStart w:id="310" w:name="_ENREF_46"/>
      <w:r>
        <w:rPr>
          <w:noProof/>
          <w:color w:val="auto"/>
        </w:rPr>
        <w:t>46.</w:t>
      </w:r>
      <w:r>
        <w:rPr>
          <w:noProof/>
          <w:color w:val="auto"/>
        </w:rPr>
        <w:tab/>
        <w:t xml:space="preserve">Kang, H.M., et al., </w:t>
      </w:r>
      <w:r w:rsidRPr="0007269B">
        <w:rPr>
          <w:i/>
          <w:noProof/>
          <w:color w:val="auto"/>
        </w:rPr>
        <w:t>Variance component model to account for sample structure in genome-wide association studies.</w:t>
      </w:r>
      <w:r>
        <w:rPr>
          <w:noProof/>
          <w:color w:val="auto"/>
        </w:rPr>
        <w:t xml:space="preserve"> Nat Genet, 2010. </w:t>
      </w:r>
      <w:r w:rsidRPr="0007269B">
        <w:rPr>
          <w:b/>
          <w:noProof/>
          <w:color w:val="auto"/>
        </w:rPr>
        <w:t>42</w:t>
      </w:r>
      <w:r>
        <w:rPr>
          <w:noProof/>
          <w:color w:val="auto"/>
        </w:rPr>
        <w:t>(4): p. 348-54.</w:t>
      </w:r>
      <w:bookmarkEnd w:id="310"/>
    </w:p>
    <w:p w14:paraId="7580162C" w14:textId="77777777" w:rsidR="0007269B" w:rsidRDefault="0007269B" w:rsidP="0007269B">
      <w:pPr>
        <w:pStyle w:val="Normal1"/>
        <w:spacing w:line="240" w:lineRule="auto"/>
        <w:rPr>
          <w:noProof/>
          <w:color w:val="auto"/>
        </w:rPr>
      </w:pPr>
    </w:p>
    <w:p w14:paraId="4DDF7EE2" w14:textId="77777777" w:rsidR="006E5B7D" w:rsidRPr="00700848" w:rsidRDefault="003A44A0" w:rsidP="00121ECA">
      <w:pPr>
        <w:pStyle w:val="Normal1"/>
        <w:spacing w:after="120" w:line="360" w:lineRule="auto"/>
        <w:rPr>
          <w:color w:val="auto"/>
        </w:rPr>
      </w:pPr>
      <w:r w:rsidRPr="00700848">
        <w:rPr>
          <w:color w:val="auto"/>
        </w:rPr>
        <w:fldChar w:fldCharType="end"/>
      </w:r>
    </w:p>
    <w:sectPr w:rsidR="006E5B7D" w:rsidRPr="00700848" w:rsidSect="001C3A62">
      <w:footerReference w:type="default" r:id="rId17"/>
      <w:pgSz w:w="12240" w:h="15840"/>
      <w:pgMar w:top="1440" w:right="1440" w:bottom="1440" w:left="1440" w:header="720" w:footer="720" w:gutter="0"/>
      <w:lnNumType w:countBy="5"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F373D8" w14:textId="77777777" w:rsidR="009427D1" w:rsidRDefault="009427D1" w:rsidP="00204E2F">
      <w:pPr>
        <w:spacing w:line="240" w:lineRule="auto"/>
      </w:pPr>
      <w:r>
        <w:separator/>
      </w:r>
    </w:p>
  </w:endnote>
  <w:endnote w:type="continuationSeparator" w:id="0">
    <w:p w14:paraId="7387290F" w14:textId="77777777" w:rsidR="009427D1" w:rsidRDefault="009427D1"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3AA6A" w14:textId="6BA2AE32" w:rsidR="009427D1" w:rsidRDefault="009427D1">
    <w:pPr>
      <w:pStyle w:val="Footer"/>
      <w:jc w:val="center"/>
    </w:pPr>
    <w:r>
      <w:fldChar w:fldCharType="begin"/>
    </w:r>
    <w:r>
      <w:instrText xml:space="preserve"> PAGE   \* MERGEFORMAT </w:instrText>
    </w:r>
    <w:r>
      <w:fldChar w:fldCharType="separate"/>
    </w:r>
    <w:r w:rsidR="00A66865">
      <w:rPr>
        <w:noProof/>
      </w:rPr>
      <w:t>11</w:t>
    </w:r>
    <w:r>
      <w:fldChar w:fldCharType="end"/>
    </w:r>
  </w:p>
  <w:p w14:paraId="087D86AB" w14:textId="77777777" w:rsidR="009427D1" w:rsidRDefault="009427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1ECC7" w14:textId="77777777" w:rsidR="009427D1" w:rsidRDefault="009427D1" w:rsidP="00204E2F">
      <w:pPr>
        <w:spacing w:line="240" w:lineRule="auto"/>
      </w:pPr>
      <w:r>
        <w:separator/>
      </w:r>
    </w:p>
  </w:footnote>
  <w:footnote w:type="continuationSeparator" w:id="0">
    <w:p w14:paraId="6E7FDC7F" w14:textId="77777777" w:rsidR="009427D1" w:rsidRDefault="009427D1" w:rsidP="00204E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15:restartNumberingAfterBreak="0">
    <w:nsid w:val="5AE371FD"/>
    <w:multiLevelType w:val="hybridMultilevel"/>
    <w:tmpl w:val="9F4EDDF6"/>
    <w:numStyleLink w:val="Numbered"/>
  </w:abstractNum>
  <w:abstractNum w:abstractNumId="4" w15:restartNumberingAfterBreak="0">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Xulong Wang">
    <w15:presenceInfo w15:providerId="None" w15:userId="Xulong Wang"/>
  </w15:person>
  <w15:person w15:author="Gregory Carter">
    <w15:presenceInfo w15:providerId="AD" w15:userId="S-1-5-21-1844237615-287218729-725345543-36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800A72"/>
    <w:rsid w:val="00000198"/>
    <w:rsid w:val="0000157E"/>
    <w:rsid w:val="00002BBF"/>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479D1"/>
    <w:rsid w:val="00051C63"/>
    <w:rsid w:val="00052DDA"/>
    <w:rsid w:val="000532C9"/>
    <w:rsid w:val="00054500"/>
    <w:rsid w:val="000565C7"/>
    <w:rsid w:val="00060C96"/>
    <w:rsid w:val="000617DE"/>
    <w:rsid w:val="00064872"/>
    <w:rsid w:val="000653C1"/>
    <w:rsid w:val="00065DE9"/>
    <w:rsid w:val="000717E0"/>
    <w:rsid w:val="0007269B"/>
    <w:rsid w:val="00073CCB"/>
    <w:rsid w:val="00074036"/>
    <w:rsid w:val="00074B5B"/>
    <w:rsid w:val="000777D3"/>
    <w:rsid w:val="00077F71"/>
    <w:rsid w:val="000804B4"/>
    <w:rsid w:val="00081381"/>
    <w:rsid w:val="00081459"/>
    <w:rsid w:val="00081D0C"/>
    <w:rsid w:val="00082017"/>
    <w:rsid w:val="00082678"/>
    <w:rsid w:val="00083A7B"/>
    <w:rsid w:val="000845BB"/>
    <w:rsid w:val="00084BE6"/>
    <w:rsid w:val="00085754"/>
    <w:rsid w:val="00086F2F"/>
    <w:rsid w:val="00092B5E"/>
    <w:rsid w:val="00095764"/>
    <w:rsid w:val="00095D19"/>
    <w:rsid w:val="000A3C16"/>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D76F7"/>
    <w:rsid w:val="000E0E56"/>
    <w:rsid w:val="000E24DF"/>
    <w:rsid w:val="000E32A7"/>
    <w:rsid w:val="000E4940"/>
    <w:rsid w:val="000E6822"/>
    <w:rsid w:val="000F09FA"/>
    <w:rsid w:val="000F16E5"/>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34ED"/>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C9F"/>
    <w:rsid w:val="00160FCC"/>
    <w:rsid w:val="001628A0"/>
    <w:rsid w:val="001664AE"/>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4577"/>
    <w:rsid w:val="00197165"/>
    <w:rsid w:val="001A19F2"/>
    <w:rsid w:val="001A246E"/>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5E5"/>
    <w:rsid w:val="001D6BFD"/>
    <w:rsid w:val="001D708C"/>
    <w:rsid w:val="001D76D4"/>
    <w:rsid w:val="001E0F44"/>
    <w:rsid w:val="001E3187"/>
    <w:rsid w:val="001E33DE"/>
    <w:rsid w:val="001E563E"/>
    <w:rsid w:val="001E5B0B"/>
    <w:rsid w:val="001E5DA7"/>
    <w:rsid w:val="001E748E"/>
    <w:rsid w:val="001E7D70"/>
    <w:rsid w:val="001E7F0D"/>
    <w:rsid w:val="001F082A"/>
    <w:rsid w:val="001F0BE7"/>
    <w:rsid w:val="001F0C51"/>
    <w:rsid w:val="001F30E9"/>
    <w:rsid w:val="001F400A"/>
    <w:rsid w:val="001F440F"/>
    <w:rsid w:val="001F4E8F"/>
    <w:rsid w:val="001F5314"/>
    <w:rsid w:val="001F6A98"/>
    <w:rsid w:val="001F7144"/>
    <w:rsid w:val="002001C9"/>
    <w:rsid w:val="00200AFA"/>
    <w:rsid w:val="00204208"/>
    <w:rsid w:val="00204E2F"/>
    <w:rsid w:val="0020588B"/>
    <w:rsid w:val="002059C9"/>
    <w:rsid w:val="0021170F"/>
    <w:rsid w:val="00212B20"/>
    <w:rsid w:val="00214472"/>
    <w:rsid w:val="00214DD2"/>
    <w:rsid w:val="00217B17"/>
    <w:rsid w:val="002218D3"/>
    <w:rsid w:val="00221DA1"/>
    <w:rsid w:val="00222F9E"/>
    <w:rsid w:val="00223E65"/>
    <w:rsid w:val="00224A4E"/>
    <w:rsid w:val="00226794"/>
    <w:rsid w:val="002304E6"/>
    <w:rsid w:val="00230FD1"/>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4F4A"/>
    <w:rsid w:val="00265552"/>
    <w:rsid w:val="00265655"/>
    <w:rsid w:val="00266DDC"/>
    <w:rsid w:val="002726A4"/>
    <w:rsid w:val="00272BF8"/>
    <w:rsid w:val="00274F59"/>
    <w:rsid w:val="002800C9"/>
    <w:rsid w:val="00280305"/>
    <w:rsid w:val="00280C65"/>
    <w:rsid w:val="00282BB8"/>
    <w:rsid w:val="002844EA"/>
    <w:rsid w:val="002902D4"/>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24AB"/>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2C68"/>
    <w:rsid w:val="002F36A2"/>
    <w:rsid w:val="002F53D2"/>
    <w:rsid w:val="002F5694"/>
    <w:rsid w:val="002F59B8"/>
    <w:rsid w:val="002F6083"/>
    <w:rsid w:val="002F7FBB"/>
    <w:rsid w:val="003006B0"/>
    <w:rsid w:val="003010FD"/>
    <w:rsid w:val="003017B4"/>
    <w:rsid w:val="003031A1"/>
    <w:rsid w:val="003031D1"/>
    <w:rsid w:val="003045BA"/>
    <w:rsid w:val="00304DCE"/>
    <w:rsid w:val="00306819"/>
    <w:rsid w:val="003069E5"/>
    <w:rsid w:val="003070DC"/>
    <w:rsid w:val="0030793C"/>
    <w:rsid w:val="0031276B"/>
    <w:rsid w:val="00312C34"/>
    <w:rsid w:val="00316895"/>
    <w:rsid w:val="003173B4"/>
    <w:rsid w:val="003179B2"/>
    <w:rsid w:val="00321F34"/>
    <w:rsid w:val="00322AF7"/>
    <w:rsid w:val="0032334B"/>
    <w:rsid w:val="00325189"/>
    <w:rsid w:val="003253D9"/>
    <w:rsid w:val="00326D18"/>
    <w:rsid w:val="00330935"/>
    <w:rsid w:val="003338C1"/>
    <w:rsid w:val="003364A4"/>
    <w:rsid w:val="003365C8"/>
    <w:rsid w:val="00336E95"/>
    <w:rsid w:val="00340D58"/>
    <w:rsid w:val="003432ED"/>
    <w:rsid w:val="00343CE4"/>
    <w:rsid w:val="0034416E"/>
    <w:rsid w:val="00345060"/>
    <w:rsid w:val="00346C24"/>
    <w:rsid w:val="0034739B"/>
    <w:rsid w:val="00347695"/>
    <w:rsid w:val="00351631"/>
    <w:rsid w:val="0035179D"/>
    <w:rsid w:val="00353C77"/>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042F"/>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1EFD"/>
    <w:rsid w:val="003D3071"/>
    <w:rsid w:val="003D3197"/>
    <w:rsid w:val="003D470A"/>
    <w:rsid w:val="003D5E7A"/>
    <w:rsid w:val="003D7051"/>
    <w:rsid w:val="003D78BD"/>
    <w:rsid w:val="003D7B59"/>
    <w:rsid w:val="003E09FE"/>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6AD3"/>
    <w:rsid w:val="004078FE"/>
    <w:rsid w:val="00407C2B"/>
    <w:rsid w:val="004103B9"/>
    <w:rsid w:val="00412D56"/>
    <w:rsid w:val="00414B7E"/>
    <w:rsid w:val="00415068"/>
    <w:rsid w:val="00415239"/>
    <w:rsid w:val="00416F4A"/>
    <w:rsid w:val="0041728C"/>
    <w:rsid w:val="00422DE8"/>
    <w:rsid w:val="004235FA"/>
    <w:rsid w:val="00424573"/>
    <w:rsid w:val="0042652B"/>
    <w:rsid w:val="00426973"/>
    <w:rsid w:val="004309A9"/>
    <w:rsid w:val="00430ADA"/>
    <w:rsid w:val="00430E06"/>
    <w:rsid w:val="00431C14"/>
    <w:rsid w:val="0043655F"/>
    <w:rsid w:val="004375BD"/>
    <w:rsid w:val="00437933"/>
    <w:rsid w:val="00437BDC"/>
    <w:rsid w:val="00441473"/>
    <w:rsid w:val="00442256"/>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45C8"/>
    <w:rsid w:val="00475C88"/>
    <w:rsid w:val="00483293"/>
    <w:rsid w:val="0048440E"/>
    <w:rsid w:val="00486C99"/>
    <w:rsid w:val="00486EB1"/>
    <w:rsid w:val="00486F85"/>
    <w:rsid w:val="00490CCE"/>
    <w:rsid w:val="004910A1"/>
    <w:rsid w:val="00493C5E"/>
    <w:rsid w:val="004949DF"/>
    <w:rsid w:val="004A4A49"/>
    <w:rsid w:val="004B0F7D"/>
    <w:rsid w:val="004B17B8"/>
    <w:rsid w:val="004B2B7D"/>
    <w:rsid w:val="004C03A4"/>
    <w:rsid w:val="004C0991"/>
    <w:rsid w:val="004C2B73"/>
    <w:rsid w:val="004C6B39"/>
    <w:rsid w:val="004D05B9"/>
    <w:rsid w:val="004D0691"/>
    <w:rsid w:val="004D3B9A"/>
    <w:rsid w:val="004D534B"/>
    <w:rsid w:val="004D678D"/>
    <w:rsid w:val="004E1511"/>
    <w:rsid w:val="004E4A63"/>
    <w:rsid w:val="004E5F95"/>
    <w:rsid w:val="004E6308"/>
    <w:rsid w:val="004E68EA"/>
    <w:rsid w:val="004F738E"/>
    <w:rsid w:val="005015A0"/>
    <w:rsid w:val="005019DB"/>
    <w:rsid w:val="0050251E"/>
    <w:rsid w:val="00502DBE"/>
    <w:rsid w:val="005032AE"/>
    <w:rsid w:val="0050674D"/>
    <w:rsid w:val="00514534"/>
    <w:rsid w:val="00514D0D"/>
    <w:rsid w:val="00516693"/>
    <w:rsid w:val="005174E8"/>
    <w:rsid w:val="00520375"/>
    <w:rsid w:val="00521A64"/>
    <w:rsid w:val="00522226"/>
    <w:rsid w:val="00522EBF"/>
    <w:rsid w:val="0052307F"/>
    <w:rsid w:val="0052412B"/>
    <w:rsid w:val="00524CDB"/>
    <w:rsid w:val="0052714F"/>
    <w:rsid w:val="00533881"/>
    <w:rsid w:val="00536E76"/>
    <w:rsid w:val="00540FA8"/>
    <w:rsid w:val="00544BA3"/>
    <w:rsid w:val="00546525"/>
    <w:rsid w:val="0055129F"/>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A381B"/>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2CD8"/>
    <w:rsid w:val="005E3517"/>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50B2"/>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304"/>
    <w:rsid w:val="0067475E"/>
    <w:rsid w:val="00675A30"/>
    <w:rsid w:val="00675AA5"/>
    <w:rsid w:val="006808E3"/>
    <w:rsid w:val="006832D4"/>
    <w:rsid w:val="006840E7"/>
    <w:rsid w:val="0068517C"/>
    <w:rsid w:val="00687FDE"/>
    <w:rsid w:val="00691478"/>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D7772"/>
    <w:rsid w:val="006E0D78"/>
    <w:rsid w:val="006E15A6"/>
    <w:rsid w:val="006E3882"/>
    <w:rsid w:val="006E5263"/>
    <w:rsid w:val="006E5AFD"/>
    <w:rsid w:val="006E5B7D"/>
    <w:rsid w:val="006E6F72"/>
    <w:rsid w:val="006F03D3"/>
    <w:rsid w:val="006F1DA8"/>
    <w:rsid w:val="006F38B6"/>
    <w:rsid w:val="006F4C91"/>
    <w:rsid w:val="006F541D"/>
    <w:rsid w:val="006F5E7F"/>
    <w:rsid w:val="00700848"/>
    <w:rsid w:val="007017E6"/>
    <w:rsid w:val="00702C30"/>
    <w:rsid w:val="00702F1F"/>
    <w:rsid w:val="007040F6"/>
    <w:rsid w:val="00705C13"/>
    <w:rsid w:val="00705DC8"/>
    <w:rsid w:val="0070773A"/>
    <w:rsid w:val="00714F89"/>
    <w:rsid w:val="00716683"/>
    <w:rsid w:val="00720534"/>
    <w:rsid w:val="00720902"/>
    <w:rsid w:val="00720C6B"/>
    <w:rsid w:val="0072181C"/>
    <w:rsid w:val="00722332"/>
    <w:rsid w:val="007238B8"/>
    <w:rsid w:val="007254E7"/>
    <w:rsid w:val="00731EF3"/>
    <w:rsid w:val="00733E3B"/>
    <w:rsid w:val="00734519"/>
    <w:rsid w:val="00734533"/>
    <w:rsid w:val="007347AA"/>
    <w:rsid w:val="0073555B"/>
    <w:rsid w:val="00736403"/>
    <w:rsid w:val="00736993"/>
    <w:rsid w:val="0074008E"/>
    <w:rsid w:val="00740BDF"/>
    <w:rsid w:val="00740EF8"/>
    <w:rsid w:val="00741DB1"/>
    <w:rsid w:val="00745190"/>
    <w:rsid w:val="007457FA"/>
    <w:rsid w:val="007503DA"/>
    <w:rsid w:val="00750A6D"/>
    <w:rsid w:val="00752033"/>
    <w:rsid w:val="007544FF"/>
    <w:rsid w:val="0075468B"/>
    <w:rsid w:val="0075492D"/>
    <w:rsid w:val="00754A63"/>
    <w:rsid w:val="00754CAF"/>
    <w:rsid w:val="00757CCF"/>
    <w:rsid w:val="00757DB0"/>
    <w:rsid w:val="00760298"/>
    <w:rsid w:val="007606BF"/>
    <w:rsid w:val="007623D4"/>
    <w:rsid w:val="0076452B"/>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303C"/>
    <w:rsid w:val="00797BED"/>
    <w:rsid w:val="007A6723"/>
    <w:rsid w:val="007A6D97"/>
    <w:rsid w:val="007B09FD"/>
    <w:rsid w:val="007B0FC7"/>
    <w:rsid w:val="007B0FDF"/>
    <w:rsid w:val="007B101B"/>
    <w:rsid w:val="007B1587"/>
    <w:rsid w:val="007B163C"/>
    <w:rsid w:val="007B2D33"/>
    <w:rsid w:val="007B2F12"/>
    <w:rsid w:val="007B5AEA"/>
    <w:rsid w:val="007B6033"/>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1AC8"/>
    <w:rsid w:val="0082206C"/>
    <w:rsid w:val="008235D6"/>
    <w:rsid w:val="00825EC8"/>
    <w:rsid w:val="008261BA"/>
    <w:rsid w:val="008272BB"/>
    <w:rsid w:val="00827696"/>
    <w:rsid w:val="00827A3D"/>
    <w:rsid w:val="00830694"/>
    <w:rsid w:val="008329D3"/>
    <w:rsid w:val="008334F7"/>
    <w:rsid w:val="008341DB"/>
    <w:rsid w:val="00835038"/>
    <w:rsid w:val="008352F7"/>
    <w:rsid w:val="008367AC"/>
    <w:rsid w:val="00837ACE"/>
    <w:rsid w:val="00840909"/>
    <w:rsid w:val="00841199"/>
    <w:rsid w:val="00842FB3"/>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77153"/>
    <w:rsid w:val="008807A3"/>
    <w:rsid w:val="008841B4"/>
    <w:rsid w:val="00885483"/>
    <w:rsid w:val="00885C60"/>
    <w:rsid w:val="00890463"/>
    <w:rsid w:val="00890D4E"/>
    <w:rsid w:val="0089118D"/>
    <w:rsid w:val="0089136D"/>
    <w:rsid w:val="00891F6C"/>
    <w:rsid w:val="008A404A"/>
    <w:rsid w:val="008A53C8"/>
    <w:rsid w:val="008A5A0E"/>
    <w:rsid w:val="008A7AB1"/>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1FEC"/>
    <w:rsid w:val="008D2D44"/>
    <w:rsid w:val="008D4288"/>
    <w:rsid w:val="008D4387"/>
    <w:rsid w:val="008D4FD8"/>
    <w:rsid w:val="008D582F"/>
    <w:rsid w:val="008D6C5E"/>
    <w:rsid w:val="008D790C"/>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27117"/>
    <w:rsid w:val="0093033C"/>
    <w:rsid w:val="00930371"/>
    <w:rsid w:val="00930E0B"/>
    <w:rsid w:val="00934005"/>
    <w:rsid w:val="00934279"/>
    <w:rsid w:val="009348A8"/>
    <w:rsid w:val="00935D7C"/>
    <w:rsid w:val="00937377"/>
    <w:rsid w:val="0093773A"/>
    <w:rsid w:val="009414A3"/>
    <w:rsid w:val="00941786"/>
    <w:rsid w:val="009427D1"/>
    <w:rsid w:val="00943AE5"/>
    <w:rsid w:val="00944961"/>
    <w:rsid w:val="00944C14"/>
    <w:rsid w:val="00954D4E"/>
    <w:rsid w:val="009554F6"/>
    <w:rsid w:val="009601CB"/>
    <w:rsid w:val="00960DF4"/>
    <w:rsid w:val="009615DC"/>
    <w:rsid w:val="00962D9F"/>
    <w:rsid w:val="00964094"/>
    <w:rsid w:val="00964B58"/>
    <w:rsid w:val="00965003"/>
    <w:rsid w:val="00966E64"/>
    <w:rsid w:val="0097261A"/>
    <w:rsid w:val="00972CCB"/>
    <w:rsid w:val="009748EC"/>
    <w:rsid w:val="009754B7"/>
    <w:rsid w:val="0097631E"/>
    <w:rsid w:val="0097738B"/>
    <w:rsid w:val="009803EF"/>
    <w:rsid w:val="00980CFD"/>
    <w:rsid w:val="0098141B"/>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BCF"/>
    <w:rsid w:val="009A4CF3"/>
    <w:rsid w:val="009A5518"/>
    <w:rsid w:val="009A75D8"/>
    <w:rsid w:val="009A7D6E"/>
    <w:rsid w:val="009B0A60"/>
    <w:rsid w:val="009B1C7B"/>
    <w:rsid w:val="009B2D2C"/>
    <w:rsid w:val="009B2F41"/>
    <w:rsid w:val="009B395F"/>
    <w:rsid w:val="009B3C3B"/>
    <w:rsid w:val="009B50FD"/>
    <w:rsid w:val="009C0A42"/>
    <w:rsid w:val="009C2E3C"/>
    <w:rsid w:val="009C3929"/>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17E34"/>
    <w:rsid w:val="00A20B18"/>
    <w:rsid w:val="00A304EF"/>
    <w:rsid w:val="00A33622"/>
    <w:rsid w:val="00A341A4"/>
    <w:rsid w:val="00A35F95"/>
    <w:rsid w:val="00A3684D"/>
    <w:rsid w:val="00A42E8B"/>
    <w:rsid w:val="00A44A56"/>
    <w:rsid w:val="00A4542A"/>
    <w:rsid w:val="00A5068E"/>
    <w:rsid w:val="00A52B2D"/>
    <w:rsid w:val="00A5401F"/>
    <w:rsid w:val="00A540B5"/>
    <w:rsid w:val="00A56661"/>
    <w:rsid w:val="00A578AC"/>
    <w:rsid w:val="00A60E54"/>
    <w:rsid w:val="00A64FB5"/>
    <w:rsid w:val="00A66865"/>
    <w:rsid w:val="00A6690B"/>
    <w:rsid w:val="00A67263"/>
    <w:rsid w:val="00A67FF6"/>
    <w:rsid w:val="00A703BA"/>
    <w:rsid w:val="00A708BD"/>
    <w:rsid w:val="00A71B90"/>
    <w:rsid w:val="00A71DAB"/>
    <w:rsid w:val="00A73753"/>
    <w:rsid w:val="00A75382"/>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48A8"/>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38B3"/>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03B"/>
    <w:rsid w:val="00B55363"/>
    <w:rsid w:val="00B55DE6"/>
    <w:rsid w:val="00B5616A"/>
    <w:rsid w:val="00B56913"/>
    <w:rsid w:val="00B56D10"/>
    <w:rsid w:val="00B56F56"/>
    <w:rsid w:val="00B604EC"/>
    <w:rsid w:val="00B60D5B"/>
    <w:rsid w:val="00B63265"/>
    <w:rsid w:val="00B6525C"/>
    <w:rsid w:val="00B678A1"/>
    <w:rsid w:val="00B67F7A"/>
    <w:rsid w:val="00B721D5"/>
    <w:rsid w:val="00B76720"/>
    <w:rsid w:val="00B8009F"/>
    <w:rsid w:val="00B8178E"/>
    <w:rsid w:val="00B86A92"/>
    <w:rsid w:val="00B872BB"/>
    <w:rsid w:val="00B878B8"/>
    <w:rsid w:val="00B932B1"/>
    <w:rsid w:val="00B943B8"/>
    <w:rsid w:val="00B9501F"/>
    <w:rsid w:val="00B97786"/>
    <w:rsid w:val="00BA1C82"/>
    <w:rsid w:val="00BA64DB"/>
    <w:rsid w:val="00BB3EA4"/>
    <w:rsid w:val="00BB47E9"/>
    <w:rsid w:val="00BB50E2"/>
    <w:rsid w:val="00BC04FA"/>
    <w:rsid w:val="00BC0583"/>
    <w:rsid w:val="00BC2F34"/>
    <w:rsid w:val="00BC36E6"/>
    <w:rsid w:val="00BC373E"/>
    <w:rsid w:val="00BC3B19"/>
    <w:rsid w:val="00BC55B7"/>
    <w:rsid w:val="00BC5C2E"/>
    <w:rsid w:val="00BC5D5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7A6"/>
    <w:rsid w:val="00BF1806"/>
    <w:rsid w:val="00BF349B"/>
    <w:rsid w:val="00BF41E8"/>
    <w:rsid w:val="00BF509E"/>
    <w:rsid w:val="00BF5EA3"/>
    <w:rsid w:val="00BF69F1"/>
    <w:rsid w:val="00C001FF"/>
    <w:rsid w:val="00C01235"/>
    <w:rsid w:val="00C03670"/>
    <w:rsid w:val="00C0577D"/>
    <w:rsid w:val="00C1082E"/>
    <w:rsid w:val="00C12BBB"/>
    <w:rsid w:val="00C16877"/>
    <w:rsid w:val="00C17484"/>
    <w:rsid w:val="00C20838"/>
    <w:rsid w:val="00C21002"/>
    <w:rsid w:val="00C21057"/>
    <w:rsid w:val="00C21E0F"/>
    <w:rsid w:val="00C21EB5"/>
    <w:rsid w:val="00C22B36"/>
    <w:rsid w:val="00C2422F"/>
    <w:rsid w:val="00C25C8A"/>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831"/>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2E8"/>
    <w:rsid w:val="00CD23AD"/>
    <w:rsid w:val="00CD4BBA"/>
    <w:rsid w:val="00CD6FD0"/>
    <w:rsid w:val="00CE56F6"/>
    <w:rsid w:val="00CE5D24"/>
    <w:rsid w:val="00CE78FE"/>
    <w:rsid w:val="00CE7FE2"/>
    <w:rsid w:val="00CF08F9"/>
    <w:rsid w:val="00CF096B"/>
    <w:rsid w:val="00CF2095"/>
    <w:rsid w:val="00CF2894"/>
    <w:rsid w:val="00CF381F"/>
    <w:rsid w:val="00CF40E0"/>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66012"/>
    <w:rsid w:val="00D7263B"/>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3CEE"/>
    <w:rsid w:val="00D94129"/>
    <w:rsid w:val="00D94270"/>
    <w:rsid w:val="00D96241"/>
    <w:rsid w:val="00D96698"/>
    <w:rsid w:val="00DA10C4"/>
    <w:rsid w:val="00DA31C9"/>
    <w:rsid w:val="00DA43B8"/>
    <w:rsid w:val="00DA5F74"/>
    <w:rsid w:val="00DA6C09"/>
    <w:rsid w:val="00DA6DC3"/>
    <w:rsid w:val="00DA7424"/>
    <w:rsid w:val="00DB01B4"/>
    <w:rsid w:val="00DB03E0"/>
    <w:rsid w:val="00DB1BAA"/>
    <w:rsid w:val="00DB2058"/>
    <w:rsid w:val="00DB7413"/>
    <w:rsid w:val="00DC228F"/>
    <w:rsid w:val="00DC35A6"/>
    <w:rsid w:val="00DC61B1"/>
    <w:rsid w:val="00DD011D"/>
    <w:rsid w:val="00DD1F34"/>
    <w:rsid w:val="00DD2A09"/>
    <w:rsid w:val="00DD52CE"/>
    <w:rsid w:val="00DE04BC"/>
    <w:rsid w:val="00DE10BC"/>
    <w:rsid w:val="00DE19F5"/>
    <w:rsid w:val="00DE1C8A"/>
    <w:rsid w:val="00DE2AF5"/>
    <w:rsid w:val="00DE6BDB"/>
    <w:rsid w:val="00DF2CEA"/>
    <w:rsid w:val="00DF40AF"/>
    <w:rsid w:val="00DF72B9"/>
    <w:rsid w:val="00E00032"/>
    <w:rsid w:val="00E00BFF"/>
    <w:rsid w:val="00E01F76"/>
    <w:rsid w:val="00E02DB8"/>
    <w:rsid w:val="00E031BC"/>
    <w:rsid w:val="00E04A0E"/>
    <w:rsid w:val="00E06AE2"/>
    <w:rsid w:val="00E15035"/>
    <w:rsid w:val="00E16017"/>
    <w:rsid w:val="00E174D6"/>
    <w:rsid w:val="00E2069F"/>
    <w:rsid w:val="00E24AFB"/>
    <w:rsid w:val="00E24CCF"/>
    <w:rsid w:val="00E255E9"/>
    <w:rsid w:val="00E27564"/>
    <w:rsid w:val="00E3076D"/>
    <w:rsid w:val="00E30E14"/>
    <w:rsid w:val="00E30EE9"/>
    <w:rsid w:val="00E31B5C"/>
    <w:rsid w:val="00E3235B"/>
    <w:rsid w:val="00E33971"/>
    <w:rsid w:val="00E35190"/>
    <w:rsid w:val="00E369C0"/>
    <w:rsid w:val="00E369DE"/>
    <w:rsid w:val="00E36E48"/>
    <w:rsid w:val="00E40C89"/>
    <w:rsid w:val="00E42083"/>
    <w:rsid w:val="00E442F2"/>
    <w:rsid w:val="00E4687E"/>
    <w:rsid w:val="00E46C5D"/>
    <w:rsid w:val="00E47ECC"/>
    <w:rsid w:val="00E50EC9"/>
    <w:rsid w:val="00E519A4"/>
    <w:rsid w:val="00E5384D"/>
    <w:rsid w:val="00E540E1"/>
    <w:rsid w:val="00E54619"/>
    <w:rsid w:val="00E54FA7"/>
    <w:rsid w:val="00E6112C"/>
    <w:rsid w:val="00E63085"/>
    <w:rsid w:val="00E64819"/>
    <w:rsid w:val="00E64AE2"/>
    <w:rsid w:val="00E67610"/>
    <w:rsid w:val="00E703E4"/>
    <w:rsid w:val="00E722B4"/>
    <w:rsid w:val="00E7316F"/>
    <w:rsid w:val="00E76061"/>
    <w:rsid w:val="00E80978"/>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C4F59"/>
    <w:rsid w:val="00ED14CA"/>
    <w:rsid w:val="00ED1AA3"/>
    <w:rsid w:val="00ED2AEC"/>
    <w:rsid w:val="00ED3915"/>
    <w:rsid w:val="00ED3BDD"/>
    <w:rsid w:val="00ED4D62"/>
    <w:rsid w:val="00ED4DE8"/>
    <w:rsid w:val="00ED5164"/>
    <w:rsid w:val="00ED54A4"/>
    <w:rsid w:val="00ED6930"/>
    <w:rsid w:val="00ED6F3D"/>
    <w:rsid w:val="00EE09BB"/>
    <w:rsid w:val="00EE1035"/>
    <w:rsid w:val="00EE4238"/>
    <w:rsid w:val="00EE6B7F"/>
    <w:rsid w:val="00EE7FB4"/>
    <w:rsid w:val="00EF2178"/>
    <w:rsid w:val="00EF254E"/>
    <w:rsid w:val="00EF305E"/>
    <w:rsid w:val="00F011F7"/>
    <w:rsid w:val="00F018B2"/>
    <w:rsid w:val="00F02D1F"/>
    <w:rsid w:val="00F037E3"/>
    <w:rsid w:val="00F078B3"/>
    <w:rsid w:val="00F1089E"/>
    <w:rsid w:val="00F14E87"/>
    <w:rsid w:val="00F20095"/>
    <w:rsid w:val="00F24631"/>
    <w:rsid w:val="00F27549"/>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3BCD"/>
    <w:rsid w:val="00F74A5C"/>
    <w:rsid w:val="00F75268"/>
    <w:rsid w:val="00F753C1"/>
    <w:rsid w:val="00F812F3"/>
    <w:rsid w:val="00F81434"/>
    <w:rsid w:val="00F825C1"/>
    <w:rsid w:val="00F83107"/>
    <w:rsid w:val="00F83F50"/>
    <w:rsid w:val="00F8470F"/>
    <w:rsid w:val="00F85256"/>
    <w:rsid w:val="00F855DA"/>
    <w:rsid w:val="00F86661"/>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19BB"/>
    <w:rsid w:val="00FB2ED6"/>
    <w:rsid w:val="00FB2F2F"/>
    <w:rsid w:val="00FB48C2"/>
    <w:rsid w:val="00FB51BA"/>
    <w:rsid w:val="00FB72D2"/>
    <w:rsid w:val="00FB74D2"/>
    <w:rsid w:val="00FC09FD"/>
    <w:rsid w:val="00FC190E"/>
    <w:rsid w:val="00FC21A6"/>
    <w:rsid w:val="00FC230A"/>
    <w:rsid w:val="00FC25DF"/>
    <w:rsid w:val="00FC2813"/>
    <w:rsid w:val="00FC38B5"/>
    <w:rsid w:val="00FC3F9F"/>
    <w:rsid w:val="00FC4825"/>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3C87"/>
    <w:rsid w:val="00FF4144"/>
    <w:rsid w:val="00FF5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FBA6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3B7"/>
    <w:pPr>
      <w:spacing w:line="276" w:lineRule="auto"/>
    </w:pPr>
    <w:rPr>
      <w:color w:val="000000"/>
      <w:sz w:val="22"/>
      <w:szCs w:val="22"/>
    </w:rPr>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pPr>
      <w:spacing w:line="276" w:lineRule="auto"/>
    </w:pPr>
    <w:rPr>
      <w:color w:val="000000"/>
      <w:sz w:val="22"/>
      <w:szCs w:val="22"/>
    </w:rPr>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link w:val="CommentSubject"/>
    <w:uiPriority w:val="99"/>
    <w:semiHidden/>
    <w:rsid w:val="00944C14"/>
    <w:rPr>
      <w:b/>
      <w:bCs/>
      <w:sz w:val="20"/>
      <w:szCs w:val="20"/>
    </w:rPr>
  </w:style>
  <w:style w:type="paragraph" w:styleId="Revision">
    <w:name w:val="Revision"/>
    <w:hidden/>
    <w:uiPriority w:val="99"/>
    <w:semiHidden/>
    <w:rsid w:val="00944C14"/>
    <w:rPr>
      <w:color w:val="000000"/>
      <w:sz w:val="22"/>
      <w:szCs w:val="22"/>
    </w:r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link w:val="z-BottomofForm"/>
    <w:uiPriority w:val="99"/>
    <w:semiHidden/>
    <w:rsid w:val="00AF249C"/>
    <w:rPr>
      <w:vanish/>
      <w:color w:val="auto"/>
      <w:sz w:val="16"/>
      <w:szCs w:val="16"/>
    </w:rPr>
  </w:style>
  <w:style w:type="character" w:styleId="Hyperlink">
    <w:name w:val="Hyperlink"/>
    <w:uiPriority w:val="99"/>
    <w:unhideWhenUsed/>
    <w:rsid w:val="00AF249C"/>
    <w:rPr>
      <w:color w:val="0000FF"/>
      <w:u w:val="single"/>
    </w:rPr>
  </w:style>
  <w:style w:type="character" w:customStyle="1" w:styleId="Heading1Char">
    <w:name w:val="Heading 1 Char"/>
    <w:link w:val="Heading1"/>
    <w:uiPriority w:val="9"/>
    <w:rsid w:val="00B32F00"/>
    <w:rPr>
      <w:sz w:val="40"/>
      <w:szCs w:val="40"/>
    </w:rPr>
  </w:style>
  <w:style w:type="character" w:styleId="PlaceholderText">
    <w:name w:val="Placeholder Tex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MS Mincho" w:hAnsi="Cambria" w:cs="Times New Roman"/>
      <w:color w:val="auto"/>
      <w:sz w:val="24"/>
      <w:szCs w:val="24"/>
    </w:rPr>
  </w:style>
  <w:style w:type="character" w:customStyle="1" w:styleId="TitleChar">
    <w:name w:val="Title Char"/>
    <w:aliases w:val="title Char"/>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mc-stan.org"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www.niagads.org/adsp"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75FBD-B364-4F90-95AB-996FA0E4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27</Pages>
  <Words>11387</Words>
  <Characters>64911</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76146</CharactersWithSpaces>
  <SharedDoc>false</SharedDoc>
  <HLinks>
    <vt:vector size="222" baseType="variant">
      <vt:variant>
        <vt:i4>4522045</vt:i4>
      </vt:variant>
      <vt:variant>
        <vt:i4>309</vt:i4>
      </vt:variant>
      <vt:variant>
        <vt:i4>0</vt:i4>
      </vt:variant>
      <vt:variant>
        <vt:i4>5</vt:i4>
      </vt:variant>
      <vt:variant>
        <vt:lpwstr/>
      </vt:variant>
      <vt:variant>
        <vt:lpwstr>_ENREF_46</vt:lpwstr>
      </vt:variant>
      <vt:variant>
        <vt:i4>4456459</vt:i4>
      </vt:variant>
      <vt:variant>
        <vt:i4>306</vt:i4>
      </vt:variant>
      <vt:variant>
        <vt:i4>0</vt:i4>
      </vt:variant>
      <vt:variant>
        <vt:i4>5</vt:i4>
      </vt:variant>
      <vt:variant>
        <vt:lpwstr/>
      </vt:variant>
      <vt:variant>
        <vt:lpwstr>_ENREF_5</vt:lpwstr>
      </vt:variant>
      <vt:variant>
        <vt:i4>4456459</vt:i4>
      </vt:variant>
      <vt:variant>
        <vt:i4>298</vt:i4>
      </vt:variant>
      <vt:variant>
        <vt:i4>0</vt:i4>
      </vt:variant>
      <vt:variant>
        <vt:i4>5</vt:i4>
      </vt:variant>
      <vt:variant>
        <vt:lpwstr/>
      </vt:variant>
      <vt:variant>
        <vt:lpwstr>_ENREF_5</vt:lpwstr>
      </vt:variant>
      <vt:variant>
        <vt:i4>4522046</vt:i4>
      </vt:variant>
      <vt:variant>
        <vt:i4>290</vt:i4>
      </vt:variant>
      <vt:variant>
        <vt:i4>0</vt:i4>
      </vt:variant>
      <vt:variant>
        <vt:i4>5</vt:i4>
      </vt:variant>
      <vt:variant>
        <vt:lpwstr/>
      </vt:variant>
      <vt:variant>
        <vt:lpwstr>_ENREF_45</vt:lpwstr>
      </vt:variant>
      <vt:variant>
        <vt:i4>4522047</vt:i4>
      </vt:variant>
      <vt:variant>
        <vt:i4>282</vt:i4>
      </vt:variant>
      <vt:variant>
        <vt:i4>0</vt:i4>
      </vt:variant>
      <vt:variant>
        <vt:i4>5</vt:i4>
      </vt:variant>
      <vt:variant>
        <vt:lpwstr/>
      </vt:variant>
      <vt:variant>
        <vt:lpwstr>_ENREF_44</vt:lpwstr>
      </vt:variant>
      <vt:variant>
        <vt:i4>4522040</vt:i4>
      </vt:variant>
      <vt:variant>
        <vt:i4>276</vt:i4>
      </vt:variant>
      <vt:variant>
        <vt:i4>0</vt:i4>
      </vt:variant>
      <vt:variant>
        <vt:i4>5</vt:i4>
      </vt:variant>
      <vt:variant>
        <vt:lpwstr/>
      </vt:variant>
      <vt:variant>
        <vt:lpwstr>_ENREF_43</vt:lpwstr>
      </vt:variant>
      <vt:variant>
        <vt:i4>4522041</vt:i4>
      </vt:variant>
      <vt:variant>
        <vt:i4>268</vt:i4>
      </vt:variant>
      <vt:variant>
        <vt:i4>0</vt:i4>
      </vt:variant>
      <vt:variant>
        <vt:i4>5</vt:i4>
      </vt:variant>
      <vt:variant>
        <vt:lpwstr/>
      </vt:variant>
      <vt:variant>
        <vt:lpwstr>_ENREF_42</vt:lpwstr>
      </vt:variant>
      <vt:variant>
        <vt:i4>4325437</vt:i4>
      </vt:variant>
      <vt:variant>
        <vt:i4>262</vt:i4>
      </vt:variant>
      <vt:variant>
        <vt:i4>0</vt:i4>
      </vt:variant>
      <vt:variant>
        <vt:i4>5</vt:i4>
      </vt:variant>
      <vt:variant>
        <vt:lpwstr/>
      </vt:variant>
      <vt:variant>
        <vt:lpwstr>_ENREF_36</vt:lpwstr>
      </vt:variant>
      <vt:variant>
        <vt:i4>4390972</vt:i4>
      </vt:variant>
      <vt:variant>
        <vt:i4>254</vt:i4>
      </vt:variant>
      <vt:variant>
        <vt:i4>0</vt:i4>
      </vt:variant>
      <vt:variant>
        <vt:i4>5</vt:i4>
      </vt:variant>
      <vt:variant>
        <vt:lpwstr/>
      </vt:variant>
      <vt:variant>
        <vt:lpwstr>_ENREF_27</vt:lpwstr>
      </vt:variant>
      <vt:variant>
        <vt:i4>4325433</vt:i4>
      </vt:variant>
      <vt:variant>
        <vt:i4>246</vt:i4>
      </vt:variant>
      <vt:variant>
        <vt:i4>0</vt:i4>
      </vt:variant>
      <vt:variant>
        <vt:i4>5</vt:i4>
      </vt:variant>
      <vt:variant>
        <vt:lpwstr/>
      </vt:variant>
      <vt:variant>
        <vt:lpwstr>_ENREF_32</vt:lpwstr>
      </vt:variant>
      <vt:variant>
        <vt:i4>4325426</vt:i4>
      </vt:variant>
      <vt:variant>
        <vt:i4>240</vt:i4>
      </vt:variant>
      <vt:variant>
        <vt:i4>0</vt:i4>
      </vt:variant>
      <vt:variant>
        <vt:i4>5</vt:i4>
      </vt:variant>
      <vt:variant>
        <vt:lpwstr/>
      </vt:variant>
      <vt:variant>
        <vt:lpwstr>_ENREF_39</vt:lpwstr>
      </vt:variant>
      <vt:variant>
        <vt:i4>4325437</vt:i4>
      </vt:variant>
      <vt:variant>
        <vt:i4>232</vt:i4>
      </vt:variant>
      <vt:variant>
        <vt:i4>0</vt:i4>
      </vt:variant>
      <vt:variant>
        <vt:i4>5</vt:i4>
      </vt:variant>
      <vt:variant>
        <vt:lpwstr/>
      </vt:variant>
      <vt:variant>
        <vt:lpwstr>_ENREF_36</vt:lpwstr>
      </vt:variant>
      <vt:variant>
        <vt:i4>4325438</vt:i4>
      </vt:variant>
      <vt:variant>
        <vt:i4>224</vt:i4>
      </vt:variant>
      <vt:variant>
        <vt:i4>0</vt:i4>
      </vt:variant>
      <vt:variant>
        <vt:i4>5</vt:i4>
      </vt:variant>
      <vt:variant>
        <vt:lpwstr/>
      </vt:variant>
      <vt:variant>
        <vt:lpwstr>_ENREF_35</vt:lpwstr>
      </vt:variant>
      <vt:variant>
        <vt:i4>4325439</vt:i4>
      </vt:variant>
      <vt:variant>
        <vt:i4>216</vt:i4>
      </vt:variant>
      <vt:variant>
        <vt:i4>0</vt:i4>
      </vt:variant>
      <vt:variant>
        <vt:i4>5</vt:i4>
      </vt:variant>
      <vt:variant>
        <vt:lpwstr/>
      </vt:variant>
      <vt:variant>
        <vt:lpwstr>_ENREF_34</vt:lpwstr>
      </vt:variant>
      <vt:variant>
        <vt:i4>4325432</vt:i4>
      </vt:variant>
      <vt:variant>
        <vt:i4>208</vt:i4>
      </vt:variant>
      <vt:variant>
        <vt:i4>0</vt:i4>
      </vt:variant>
      <vt:variant>
        <vt:i4>5</vt:i4>
      </vt:variant>
      <vt:variant>
        <vt:lpwstr/>
      </vt:variant>
      <vt:variant>
        <vt:lpwstr>_ENREF_33</vt:lpwstr>
      </vt:variant>
      <vt:variant>
        <vt:i4>4390923</vt:i4>
      </vt:variant>
      <vt:variant>
        <vt:i4>200</vt:i4>
      </vt:variant>
      <vt:variant>
        <vt:i4>0</vt:i4>
      </vt:variant>
      <vt:variant>
        <vt:i4>5</vt:i4>
      </vt:variant>
      <vt:variant>
        <vt:lpwstr/>
      </vt:variant>
      <vt:variant>
        <vt:lpwstr>_ENREF_2</vt:lpwstr>
      </vt:variant>
      <vt:variant>
        <vt:i4>2883677</vt:i4>
      </vt:variant>
      <vt:variant>
        <vt:i4>193</vt:i4>
      </vt:variant>
      <vt:variant>
        <vt:i4>0</vt:i4>
      </vt:variant>
      <vt:variant>
        <vt:i4>5</vt:i4>
      </vt:variant>
      <vt:variant>
        <vt:lpwstr>http://www.niagads.org/adsp</vt:lpwstr>
      </vt:variant>
      <vt:variant>
        <vt:lpwstr/>
      </vt:variant>
      <vt:variant>
        <vt:i4>4325433</vt:i4>
      </vt:variant>
      <vt:variant>
        <vt:i4>189</vt:i4>
      </vt:variant>
      <vt:variant>
        <vt:i4>0</vt:i4>
      </vt:variant>
      <vt:variant>
        <vt:i4>5</vt:i4>
      </vt:variant>
      <vt:variant>
        <vt:lpwstr/>
      </vt:variant>
      <vt:variant>
        <vt:lpwstr>_ENREF_32</vt:lpwstr>
      </vt:variant>
      <vt:variant>
        <vt:i4>4653067</vt:i4>
      </vt:variant>
      <vt:variant>
        <vt:i4>183</vt:i4>
      </vt:variant>
      <vt:variant>
        <vt:i4>0</vt:i4>
      </vt:variant>
      <vt:variant>
        <vt:i4>5</vt:i4>
      </vt:variant>
      <vt:variant>
        <vt:lpwstr/>
      </vt:variant>
      <vt:variant>
        <vt:lpwstr>_ENREF_6</vt:lpwstr>
      </vt:variant>
      <vt:variant>
        <vt:i4>4325434</vt:i4>
      </vt:variant>
      <vt:variant>
        <vt:i4>138</vt:i4>
      </vt:variant>
      <vt:variant>
        <vt:i4>0</vt:i4>
      </vt:variant>
      <vt:variant>
        <vt:i4>5</vt:i4>
      </vt:variant>
      <vt:variant>
        <vt:lpwstr/>
      </vt:variant>
      <vt:variant>
        <vt:lpwstr>_ENREF_31</vt:lpwstr>
      </vt:variant>
      <vt:variant>
        <vt:i4>4325435</vt:i4>
      </vt:variant>
      <vt:variant>
        <vt:i4>126</vt:i4>
      </vt:variant>
      <vt:variant>
        <vt:i4>0</vt:i4>
      </vt:variant>
      <vt:variant>
        <vt:i4>5</vt:i4>
      </vt:variant>
      <vt:variant>
        <vt:lpwstr/>
      </vt:variant>
      <vt:variant>
        <vt:lpwstr>_ENREF_30</vt:lpwstr>
      </vt:variant>
      <vt:variant>
        <vt:i4>4390962</vt:i4>
      </vt:variant>
      <vt:variant>
        <vt:i4>120</vt:i4>
      </vt:variant>
      <vt:variant>
        <vt:i4>0</vt:i4>
      </vt:variant>
      <vt:variant>
        <vt:i4>5</vt:i4>
      </vt:variant>
      <vt:variant>
        <vt:lpwstr/>
      </vt:variant>
      <vt:variant>
        <vt:lpwstr>_ENREF_29</vt:lpwstr>
      </vt:variant>
      <vt:variant>
        <vt:i4>4390969</vt:i4>
      </vt:variant>
      <vt:variant>
        <vt:i4>93</vt:i4>
      </vt:variant>
      <vt:variant>
        <vt:i4>0</vt:i4>
      </vt:variant>
      <vt:variant>
        <vt:i4>5</vt:i4>
      </vt:variant>
      <vt:variant>
        <vt:lpwstr/>
      </vt:variant>
      <vt:variant>
        <vt:lpwstr>_ENREF_22</vt:lpwstr>
      </vt:variant>
      <vt:variant>
        <vt:i4>4390970</vt:i4>
      </vt:variant>
      <vt:variant>
        <vt:i4>83</vt:i4>
      </vt:variant>
      <vt:variant>
        <vt:i4>0</vt:i4>
      </vt:variant>
      <vt:variant>
        <vt:i4>5</vt:i4>
      </vt:variant>
      <vt:variant>
        <vt:lpwstr/>
      </vt:variant>
      <vt:variant>
        <vt:lpwstr>_ENREF_21</vt:lpwstr>
      </vt:variant>
      <vt:variant>
        <vt:i4>4390971</vt:i4>
      </vt:variant>
      <vt:variant>
        <vt:i4>80</vt:i4>
      </vt:variant>
      <vt:variant>
        <vt:i4>0</vt:i4>
      </vt:variant>
      <vt:variant>
        <vt:i4>5</vt:i4>
      </vt:variant>
      <vt:variant>
        <vt:lpwstr/>
      </vt:variant>
      <vt:variant>
        <vt:lpwstr>_ENREF_20</vt:lpwstr>
      </vt:variant>
      <vt:variant>
        <vt:i4>4194354</vt:i4>
      </vt:variant>
      <vt:variant>
        <vt:i4>72</vt:i4>
      </vt:variant>
      <vt:variant>
        <vt:i4>0</vt:i4>
      </vt:variant>
      <vt:variant>
        <vt:i4>5</vt:i4>
      </vt:variant>
      <vt:variant>
        <vt:lpwstr/>
      </vt:variant>
      <vt:variant>
        <vt:lpwstr>_ENREF_19</vt:lpwstr>
      </vt:variant>
      <vt:variant>
        <vt:i4>4194365</vt:i4>
      </vt:variant>
      <vt:variant>
        <vt:i4>64</vt:i4>
      </vt:variant>
      <vt:variant>
        <vt:i4>0</vt:i4>
      </vt:variant>
      <vt:variant>
        <vt:i4>5</vt:i4>
      </vt:variant>
      <vt:variant>
        <vt:lpwstr/>
      </vt:variant>
      <vt:variant>
        <vt:lpwstr>_ENREF_16</vt:lpwstr>
      </vt:variant>
      <vt:variant>
        <vt:i4>4194366</vt:i4>
      </vt:variant>
      <vt:variant>
        <vt:i4>56</vt:i4>
      </vt:variant>
      <vt:variant>
        <vt:i4>0</vt:i4>
      </vt:variant>
      <vt:variant>
        <vt:i4>5</vt:i4>
      </vt:variant>
      <vt:variant>
        <vt:lpwstr/>
      </vt:variant>
      <vt:variant>
        <vt:lpwstr>_ENREF_15</vt:lpwstr>
      </vt:variant>
      <vt:variant>
        <vt:i4>4194367</vt:i4>
      </vt:variant>
      <vt:variant>
        <vt:i4>50</vt:i4>
      </vt:variant>
      <vt:variant>
        <vt:i4>0</vt:i4>
      </vt:variant>
      <vt:variant>
        <vt:i4>5</vt:i4>
      </vt:variant>
      <vt:variant>
        <vt:lpwstr/>
      </vt:variant>
      <vt:variant>
        <vt:lpwstr>_ENREF_14</vt:lpwstr>
      </vt:variant>
      <vt:variant>
        <vt:i4>7929867</vt:i4>
      </vt:variant>
      <vt:variant>
        <vt:i4>45</vt:i4>
      </vt:variant>
      <vt:variant>
        <vt:i4>0</vt:i4>
      </vt:variant>
      <vt:variant>
        <vt:i4>5</vt:i4>
      </vt:variant>
      <vt:variant>
        <vt:lpwstr>http://mc-stan.org/</vt:lpwstr>
      </vt:variant>
      <vt:variant>
        <vt:lpwstr/>
      </vt:variant>
      <vt:variant>
        <vt:i4>4194360</vt:i4>
      </vt:variant>
      <vt:variant>
        <vt:i4>41</vt:i4>
      </vt:variant>
      <vt:variant>
        <vt:i4>0</vt:i4>
      </vt:variant>
      <vt:variant>
        <vt:i4>5</vt:i4>
      </vt:variant>
      <vt:variant>
        <vt:lpwstr/>
      </vt:variant>
      <vt:variant>
        <vt:lpwstr>_ENREF_13</vt:lpwstr>
      </vt:variant>
      <vt:variant>
        <vt:i4>4456459</vt:i4>
      </vt:variant>
      <vt:variant>
        <vt:i4>35</vt:i4>
      </vt:variant>
      <vt:variant>
        <vt:i4>0</vt:i4>
      </vt:variant>
      <vt:variant>
        <vt:i4>5</vt:i4>
      </vt:variant>
      <vt:variant>
        <vt:lpwstr/>
      </vt:variant>
      <vt:variant>
        <vt:lpwstr>_ENREF_5</vt:lpwstr>
      </vt:variant>
      <vt:variant>
        <vt:i4>4456459</vt:i4>
      </vt:variant>
      <vt:variant>
        <vt:i4>27</vt:i4>
      </vt:variant>
      <vt:variant>
        <vt:i4>0</vt:i4>
      </vt:variant>
      <vt:variant>
        <vt:i4>5</vt:i4>
      </vt:variant>
      <vt:variant>
        <vt:lpwstr/>
      </vt:variant>
      <vt:variant>
        <vt:lpwstr>_ENREF_5</vt:lpwstr>
      </vt:variant>
      <vt:variant>
        <vt:i4>4521995</vt:i4>
      </vt:variant>
      <vt:variant>
        <vt:i4>19</vt:i4>
      </vt:variant>
      <vt:variant>
        <vt:i4>0</vt:i4>
      </vt:variant>
      <vt:variant>
        <vt:i4>5</vt:i4>
      </vt:variant>
      <vt:variant>
        <vt:lpwstr/>
      </vt:variant>
      <vt:variant>
        <vt:lpwstr>_ENREF_4</vt:lpwstr>
      </vt:variant>
      <vt:variant>
        <vt:i4>4325387</vt:i4>
      </vt:variant>
      <vt:variant>
        <vt:i4>13</vt:i4>
      </vt:variant>
      <vt:variant>
        <vt:i4>0</vt:i4>
      </vt:variant>
      <vt:variant>
        <vt:i4>5</vt:i4>
      </vt:variant>
      <vt:variant>
        <vt:lpwstr/>
      </vt:variant>
      <vt:variant>
        <vt:lpwstr>_ENREF_3</vt:lpwstr>
      </vt:variant>
      <vt:variant>
        <vt:i4>4390923</vt:i4>
      </vt:variant>
      <vt:variant>
        <vt:i4>7</vt:i4>
      </vt:variant>
      <vt:variant>
        <vt:i4>0</vt:i4>
      </vt:variant>
      <vt:variant>
        <vt:i4>5</vt:i4>
      </vt:variant>
      <vt:variant>
        <vt:lpwstr/>
      </vt:variant>
      <vt:variant>
        <vt:lpwstr>_ENREF_2</vt:lpwstr>
      </vt:variant>
      <vt:variant>
        <vt:i4>4194315</vt:i4>
      </vt:variant>
      <vt:variant>
        <vt:i4>4</vt:i4>
      </vt:variant>
      <vt:variant>
        <vt:i4>0</vt:i4>
      </vt:variant>
      <vt:variant>
        <vt:i4>5</vt:i4>
      </vt:variant>
      <vt:variant>
        <vt:lpwstr/>
      </vt:variant>
      <vt:variant>
        <vt:lpwstr>_ENREF_1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cp:lastModifiedBy>Gregory Carter</cp:lastModifiedBy>
  <cp:revision>4</cp:revision>
  <cp:lastPrinted>2016-12-27T17:55:00Z</cp:lastPrinted>
  <dcterms:created xsi:type="dcterms:W3CDTF">2018-02-12T18:45:00Z</dcterms:created>
  <dcterms:modified xsi:type="dcterms:W3CDTF">2018-02-12T19:01:00Z</dcterms:modified>
</cp:coreProperties>
</file>