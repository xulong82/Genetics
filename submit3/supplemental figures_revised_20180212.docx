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D0EE119" w14:textId="77777777" w:rsidR="009C5B57" w:rsidRDefault="009C5B57" w:rsidP="00F85591">
      <w:pPr>
        <w:pStyle w:val="Normal1"/>
        <w:spacing w:after="120" w:line="360" w:lineRule="auto"/>
        <w:rPr>
          <w:b/>
          <w:color w:val="auto"/>
          <w:highlight w:val="white"/>
        </w:rPr>
      </w:pPr>
      <w:r>
        <w:rPr>
          <w:b/>
          <w:color w:val="auto"/>
          <w:highlight w:val="white"/>
        </w:rPr>
        <w:t>SUPPLEMENTAL INFORMATION</w:t>
      </w:r>
    </w:p>
    <w:p w14:paraId="0EDE3452" w14:textId="77777777" w:rsidR="009C5B57" w:rsidRDefault="009C5B57" w:rsidP="00F85591">
      <w:pPr>
        <w:pStyle w:val="Normal1"/>
        <w:spacing w:after="120" w:line="360" w:lineRule="auto"/>
        <w:rPr>
          <w:b/>
          <w:color w:val="auto"/>
          <w:highlight w:val="white"/>
        </w:rPr>
      </w:pPr>
    </w:p>
    <w:p w14:paraId="7D89E5E8" w14:textId="77777777" w:rsidR="009C5B57" w:rsidRPr="00700848" w:rsidRDefault="009C5B57" w:rsidP="00F85591">
      <w:pPr>
        <w:pStyle w:val="Normal1"/>
        <w:spacing w:after="120" w:line="360" w:lineRule="auto"/>
        <w:rPr>
          <w:b/>
          <w:color w:val="auto"/>
        </w:rPr>
      </w:pPr>
      <w:r w:rsidRPr="00700848">
        <w:rPr>
          <w:b/>
          <w:color w:val="auto"/>
          <w:highlight w:val="white"/>
        </w:rPr>
        <w:t xml:space="preserve">A Bayesian framework for generalized linear mixed modeling identifies new candidate </w:t>
      </w:r>
      <w:r w:rsidRPr="00700848">
        <w:rPr>
          <w:b/>
          <w:color w:val="auto"/>
        </w:rPr>
        <w:t>loci for late-onset Alzheimer’s disease</w:t>
      </w:r>
    </w:p>
    <w:p w14:paraId="2E45F75C" w14:textId="77777777" w:rsidR="009C5B57" w:rsidRPr="00700848" w:rsidRDefault="009C5B57" w:rsidP="00F85591">
      <w:pPr>
        <w:pStyle w:val="Normal1"/>
        <w:spacing w:after="120" w:line="360" w:lineRule="auto"/>
        <w:rPr>
          <w:color w:val="auto"/>
        </w:rPr>
      </w:pPr>
      <w:r w:rsidRPr="00700848">
        <w:rPr>
          <w:color w:val="auto"/>
        </w:rPr>
        <w:t>Xulong Wang</w:t>
      </w:r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>, Vivek M. Philip</w:t>
      </w:r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 xml:space="preserve">, </w:t>
      </w:r>
      <w:proofErr w:type="spellStart"/>
      <w:r w:rsidRPr="00700848">
        <w:rPr>
          <w:color w:val="auto"/>
        </w:rPr>
        <w:t>Guruprasad</w:t>
      </w:r>
      <w:proofErr w:type="spellEnd"/>
      <w:r w:rsidRPr="00700848">
        <w:rPr>
          <w:color w:val="auto"/>
        </w:rPr>
        <w:t xml:space="preserve"> Ananda</w:t>
      </w:r>
      <w:r w:rsidRPr="00700848">
        <w:rPr>
          <w:color w:val="auto"/>
          <w:vertAlign w:val="superscript"/>
        </w:rPr>
        <w:t>†</w:t>
      </w:r>
      <w:r w:rsidRPr="00700848">
        <w:rPr>
          <w:color w:val="auto"/>
        </w:rPr>
        <w:t>, Charles C. White</w:t>
      </w:r>
      <w:r w:rsidRPr="00700848">
        <w:rPr>
          <w:color w:val="auto"/>
          <w:vertAlign w:val="superscript"/>
        </w:rPr>
        <w:t>‡</w:t>
      </w:r>
      <w:r w:rsidRPr="00700848">
        <w:rPr>
          <w:color w:val="auto"/>
        </w:rPr>
        <w:t>, Ankit Malhotra</w:t>
      </w:r>
      <w:r w:rsidRPr="00700848">
        <w:rPr>
          <w:color w:val="auto"/>
          <w:vertAlign w:val="superscript"/>
        </w:rPr>
        <w:t>†</w:t>
      </w:r>
      <w:r w:rsidRPr="00700848">
        <w:rPr>
          <w:color w:val="auto"/>
        </w:rPr>
        <w:t>, Paul J. Michalski</w:t>
      </w:r>
      <w:r w:rsidRPr="00700848">
        <w:rPr>
          <w:color w:val="auto"/>
          <w:vertAlign w:val="superscript"/>
        </w:rPr>
        <w:t>†</w:t>
      </w:r>
      <w:r w:rsidRPr="00700848">
        <w:rPr>
          <w:color w:val="auto"/>
        </w:rPr>
        <w:t>, Krishna R. Murthy Karuturi</w:t>
      </w:r>
      <w:r w:rsidRPr="00700848">
        <w:rPr>
          <w:color w:val="auto"/>
          <w:vertAlign w:val="superscript"/>
        </w:rPr>
        <w:t>†</w:t>
      </w:r>
      <w:r w:rsidRPr="00700848">
        <w:rPr>
          <w:color w:val="auto"/>
        </w:rPr>
        <w:t>, Sumana R. Chintalapudi</w:t>
      </w:r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 xml:space="preserve">, Casey </w:t>
      </w:r>
      <w:proofErr w:type="spellStart"/>
      <w:r w:rsidRPr="00700848">
        <w:rPr>
          <w:color w:val="auto"/>
        </w:rPr>
        <w:t>Acklin</w:t>
      </w:r>
      <w:proofErr w:type="spellEnd"/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 xml:space="preserve">, Michael </w:t>
      </w:r>
      <w:proofErr w:type="spellStart"/>
      <w:r w:rsidRPr="00700848">
        <w:rPr>
          <w:color w:val="auto"/>
        </w:rPr>
        <w:t>Sasner</w:t>
      </w:r>
      <w:proofErr w:type="spellEnd"/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>, David A. Bennett</w:t>
      </w:r>
      <w:r w:rsidRPr="00700848">
        <w:rPr>
          <w:color w:val="auto"/>
          <w:vertAlign w:val="superscript"/>
        </w:rPr>
        <w:t>§</w:t>
      </w:r>
      <w:r w:rsidRPr="00700848">
        <w:rPr>
          <w:color w:val="auto"/>
        </w:rPr>
        <w:t>, Philip L. De Jager</w:t>
      </w:r>
      <w:proofErr w:type="gramStart"/>
      <w:r w:rsidRPr="00700848">
        <w:rPr>
          <w:color w:val="auto"/>
          <w:vertAlign w:val="superscript"/>
        </w:rPr>
        <w:t>‡,*</w:t>
      </w:r>
      <w:proofErr w:type="gramEnd"/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>, Gareth R. Howell</w:t>
      </w:r>
      <w:r w:rsidRPr="00700848">
        <w:rPr>
          <w:color w:val="auto"/>
          <w:vertAlign w:val="superscript"/>
        </w:rPr>
        <w:t>*</w:t>
      </w:r>
      <w:r w:rsidRPr="00700848">
        <w:rPr>
          <w:color w:val="auto"/>
        </w:rPr>
        <w:t>, Gregory W. Carter</w:t>
      </w:r>
      <w:r w:rsidRPr="00700848">
        <w:rPr>
          <w:color w:val="auto"/>
          <w:vertAlign w:val="superscript"/>
        </w:rPr>
        <w:t>*</w:t>
      </w:r>
    </w:p>
    <w:p w14:paraId="4D2F447C" w14:textId="77777777" w:rsidR="00AF249C" w:rsidRDefault="00204E2F" w:rsidP="00F85591">
      <w:pPr>
        <w:pStyle w:val="Normal1"/>
        <w:spacing w:after="120" w:line="360" w:lineRule="auto"/>
      </w:pPr>
      <w:r w:rsidRPr="00262681">
        <w:rPr>
          <w:highlight w:val="white"/>
        </w:rPr>
        <w:t xml:space="preserve"> </w:t>
      </w:r>
    </w:p>
    <w:p w14:paraId="29632E80" w14:textId="77777777" w:rsidR="001706EB" w:rsidRDefault="001706EB" w:rsidP="00F85591">
      <w:pPr>
        <w:pStyle w:val="Normal1"/>
        <w:spacing w:after="120" w:line="360" w:lineRule="auto"/>
        <w:rPr>
          <w:rFonts w:ascii="Helvetica" w:hAnsi="Helvetica"/>
          <w:b/>
        </w:rPr>
      </w:pPr>
      <w:r>
        <w:rPr>
          <w:rFonts w:ascii="Helvetica" w:hAnsi="Helvetica"/>
          <w:b/>
        </w:rPr>
        <w:t>SUPPLEME</w:t>
      </w:r>
      <w:r w:rsidR="0043419F">
        <w:rPr>
          <w:rFonts w:ascii="Helvetica" w:hAnsi="Helvetica"/>
          <w:b/>
        </w:rPr>
        <w:t>NTAL</w:t>
      </w:r>
      <w:r>
        <w:rPr>
          <w:rFonts w:ascii="Helvetica" w:hAnsi="Helvetica"/>
          <w:b/>
        </w:rPr>
        <w:t xml:space="preserve"> </w:t>
      </w:r>
      <w:r w:rsidR="00793EC1">
        <w:rPr>
          <w:rFonts w:ascii="Helvetica" w:hAnsi="Helvetica"/>
          <w:b/>
        </w:rPr>
        <w:t>TABLES</w:t>
      </w:r>
      <w:r>
        <w:rPr>
          <w:rFonts w:ascii="Helvetica" w:hAnsi="Helvetica"/>
          <w:b/>
        </w:rPr>
        <w:tab/>
      </w:r>
    </w:p>
    <w:p w14:paraId="5CFBBC17" w14:textId="77777777" w:rsidR="001706EB" w:rsidRPr="00AF249C" w:rsidRDefault="0043419F" w:rsidP="00F85591">
      <w:pPr>
        <w:pStyle w:val="Normal1"/>
        <w:spacing w:after="120" w:line="360" w:lineRule="auto"/>
        <w:rPr>
          <w:rFonts w:ascii="Helvetica" w:eastAsia="Times New Roman" w:hAnsi="Helvetica" w:cs="Times New Roman"/>
        </w:rPr>
      </w:pPr>
      <w:r>
        <w:rPr>
          <w:rFonts w:ascii="Helvetica" w:hAnsi="Helvetica"/>
          <w:b/>
          <w:bCs/>
        </w:rPr>
        <w:t>Supplemental</w:t>
      </w:r>
      <w:r w:rsidR="001706EB">
        <w:rPr>
          <w:rFonts w:ascii="Helvetica" w:hAnsi="Helvetica"/>
          <w:b/>
          <w:bCs/>
        </w:rPr>
        <w:t xml:space="preserve"> Table</w:t>
      </w:r>
      <w:r w:rsidR="001706EB" w:rsidRPr="006E5B7D">
        <w:rPr>
          <w:rFonts w:ascii="Helvetica" w:hAnsi="Helvetica"/>
          <w:b/>
          <w:bCs/>
        </w:rPr>
        <w:t xml:space="preserve"> 1</w:t>
      </w:r>
      <w:r w:rsidR="001706EB">
        <w:rPr>
          <w:rFonts w:ascii="Helvetica" w:hAnsi="Helvetica"/>
          <w:b/>
          <w:bCs/>
        </w:rPr>
        <w:t xml:space="preserve"> (</w:t>
      </w:r>
      <w:r w:rsidR="00A005C1">
        <w:rPr>
          <w:rFonts w:ascii="Helvetica" w:hAnsi="Helvetica"/>
          <w:b/>
          <w:bCs/>
        </w:rPr>
        <w:t>Supplementa</w:t>
      </w:r>
      <w:r>
        <w:rPr>
          <w:rFonts w:ascii="Helvetica" w:hAnsi="Helvetica"/>
          <w:b/>
          <w:bCs/>
        </w:rPr>
        <w:t>l</w:t>
      </w:r>
      <w:r w:rsidR="00A005C1">
        <w:rPr>
          <w:rFonts w:ascii="Helvetica" w:hAnsi="Helvetica"/>
          <w:b/>
          <w:bCs/>
        </w:rPr>
        <w:t xml:space="preserve">Table1.xls, </w:t>
      </w:r>
      <w:r w:rsidR="001706EB">
        <w:rPr>
          <w:rFonts w:ascii="Helvetica" w:hAnsi="Helvetica"/>
          <w:b/>
          <w:bCs/>
        </w:rPr>
        <w:t>33 kb)</w:t>
      </w:r>
      <w:r w:rsidR="001706EB" w:rsidRPr="006E5B7D">
        <w:rPr>
          <w:rFonts w:ascii="Helvetica" w:hAnsi="Helvetica"/>
          <w:b/>
          <w:bCs/>
        </w:rPr>
        <w:t xml:space="preserve">.  </w:t>
      </w:r>
      <w:proofErr w:type="spellStart"/>
      <w:r w:rsidR="001706EB">
        <w:rPr>
          <w:rFonts w:ascii="Helvetica" w:hAnsi="Helvetica"/>
        </w:rPr>
        <w:t>Ensembl</w:t>
      </w:r>
      <w:proofErr w:type="spellEnd"/>
      <w:r w:rsidR="001706EB">
        <w:rPr>
          <w:rFonts w:ascii="Helvetica" w:hAnsi="Helvetica"/>
        </w:rPr>
        <w:t xml:space="preserve"> variant annotations for the top 55 associated variants. Variants commonly mapped to multiple annotations.</w:t>
      </w:r>
    </w:p>
    <w:p w14:paraId="406BA528" w14:textId="77777777" w:rsidR="00793EC1" w:rsidRDefault="0043419F" w:rsidP="00F85591">
      <w:pPr>
        <w:pStyle w:val="Normal1"/>
        <w:spacing w:after="120" w:line="360" w:lineRule="auto"/>
        <w:rPr>
          <w:rFonts w:ascii="Helvetica" w:hAnsi="Helvetica"/>
        </w:rPr>
      </w:pPr>
      <w:r>
        <w:rPr>
          <w:rFonts w:ascii="Helvetica" w:hAnsi="Helvetica"/>
          <w:b/>
          <w:bCs/>
        </w:rPr>
        <w:t>Supplemental</w:t>
      </w:r>
      <w:r w:rsidR="001706EB">
        <w:rPr>
          <w:rFonts w:ascii="Helvetica" w:hAnsi="Helvetica"/>
          <w:b/>
          <w:bCs/>
        </w:rPr>
        <w:t xml:space="preserve"> Table</w:t>
      </w:r>
      <w:r w:rsidR="001706EB" w:rsidRPr="006E5B7D">
        <w:rPr>
          <w:rFonts w:ascii="Helvetica" w:hAnsi="Helvetica"/>
          <w:b/>
          <w:bCs/>
        </w:rPr>
        <w:t xml:space="preserve"> </w:t>
      </w:r>
      <w:r w:rsidR="001706EB">
        <w:rPr>
          <w:rFonts w:ascii="Helvetica" w:hAnsi="Helvetica"/>
          <w:b/>
          <w:bCs/>
        </w:rPr>
        <w:t>2 (</w:t>
      </w:r>
      <w:r>
        <w:rPr>
          <w:rFonts w:ascii="Helvetica" w:hAnsi="Helvetica"/>
          <w:b/>
          <w:bCs/>
        </w:rPr>
        <w:t>Supplemental</w:t>
      </w:r>
      <w:r w:rsidR="00A005C1">
        <w:rPr>
          <w:rFonts w:ascii="Helvetica" w:hAnsi="Helvetica"/>
          <w:b/>
          <w:bCs/>
        </w:rPr>
        <w:t xml:space="preserve">Table2.xls, </w:t>
      </w:r>
      <w:r w:rsidR="001706EB">
        <w:rPr>
          <w:rFonts w:ascii="Helvetica" w:hAnsi="Helvetica"/>
          <w:b/>
          <w:bCs/>
        </w:rPr>
        <w:t>15 kb)</w:t>
      </w:r>
      <w:r w:rsidR="001706EB" w:rsidRPr="006E5B7D">
        <w:rPr>
          <w:rFonts w:ascii="Helvetica" w:hAnsi="Helvetica"/>
          <w:b/>
          <w:bCs/>
        </w:rPr>
        <w:t xml:space="preserve">.  </w:t>
      </w:r>
      <w:r w:rsidR="001706EB">
        <w:rPr>
          <w:rFonts w:ascii="Helvetica" w:hAnsi="Helvetica"/>
        </w:rPr>
        <w:t>NHGRI GWAS annotations for the top 55 associated variants.</w:t>
      </w:r>
    </w:p>
    <w:p w14:paraId="7CABD176" w14:textId="77777777" w:rsidR="00793EC1" w:rsidRDefault="00793EC1" w:rsidP="00F85591">
      <w:pPr>
        <w:pStyle w:val="Normal1"/>
        <w:spacing w:after="120" w:line="360" w:lineRule="auto"/>
        <w:rPr>
          <w:rFonts w:ascii="Helvetica" w:hAnsi="Helvetica"/>
        </w:rPr>
      </w:pPr>
    </w:p>
    <w:tbl>
      <w:tblPr>
        <w:tblStyle w:val="TableGrid"/>
        <w:tblW w:w="9085" w:type="dxa"/>
        <w:tblInd w:w="720" w:type="dxa"/>
        <w:tblLook w:val="04A0" w:firstRow="1" w:lastRow="0" w:firstColumn="1" w:lastColumn="0" w:noHBand="0" w:noVBand="1"/>
      </w:tblPr>
      <w:tblGrid>
        <w:gridCol w:w="1075"/>
        <w:gridCol w:w="2430"/>
        <w:gridCol w:w="5580"/>
      </w:tblGrid>
      <w:tr w:rsidR="00793EC1" w:rsidRPr="001971DE" w14:paraId="72609DE3" w14:textId="77777777" w:rsidTr="00DF6D69">
        <w:tc>
          <w:tcPr>
            <w:tcW w:w="1075" w:type="dxa"/>
            <w:vAlign w:val="center"/>
          </w:tcPr>
          <w:p w14:paraId="668F8537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Method</w:t>
            </w:r>
          </w:p>
        </w:tc>
        <w:tc>
          <w:tcPr>
            <w:tcW w:w="2430" w:type="dxa"/>
            <w:vAlign w:val="center"/>
          </w:tcPr>
          <w:p w14:paraId="2AF677CF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Formula</w:t>
            </w:r>
          </w:p>
        </w:tc>
        <w:tc>
          <w:tcPr>
            <w:tcW w:w="5580" w:type="dxa"/>
            <w:vAlign w:val="center"/>
          </w:tcPr>
          <w:p w14:paraId="4C5EF818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Description</w:t>
            </w:r>
          </w:p>
        </w:tc>
      </w:tr>
      <w:tr w:rsidR="00793EC1" w:rsidRPr="001971DE" w14:paraId="4655B843" w14:textId="77777777" w:rsidTr="00DF6D69">
        <w:tc>
          <w:tcPr>
            <w:tcW w:w="1075" w:type="dxa"/>
            <w:vAlign w:val="center"/>
          </w:tcPr>
          <w:p w14:paraId="7F960040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1</w:t>
            </w:r>
          </w:p>
        </w:tc>
        <w:tc>
          <w:tcPr>
            <w:tcW w:w="2430" w:type="dxa"/>
            <w:vAlign w:val="center"/>
          </w:tcPr>
          <w:p w14:paraId="3894A1F1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β ~ N(μ, σ)</m:t>
                </m:r>
              </m:oMath>
            </m:oMathPara>
          </w:p>
          <w:p w14:paraId="39157CC8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μ=prior</m:t>
                </m:r>
              </m:oMath>
            </m:oMathPara>
          </w:p>
          <w:p w14:paraId="0860E385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σ=prior</m:t>
                </m:r>
              </m:oMath>
            </m:oMathPara>
          </w:p>
        </w:tc>
        <w:tc>
          <w:tcPr>
            <w:tcW w:w="5580" w:type="dxa"/>
            <w:vAlign w:val="center"/>
          </w:tcPr>
          <w:p w14:paraId="08051726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Plug in published values of expected mean (</w:t>
            </w:r>
            <m:oMath>
              <m:r>
                <w:rPr>
                  <w:rFonts w:ascii="Cambria Math" w:eastAsia="Times New Roman" w:hAnsi="Cambria Math" w:cs="Arial"/>
                </w:rPr>
                <m:t>μ</m:t>
              </m:r>
            </m:oMath>
            <w:r w:rsidRPr="001971DE">
              <w:rPr>
                <w:rFonts w:ascii="Arial" w:eastAsia="Times New Roman" w:hAnsi="Arial" w:cs="Arial"/>
              </w:rPr>
              <w:t>) and its standard error (</w:t>
            </w:r>
            <m:oMath>
              <m:r>
                <w:rPr>
                  <w:rFonts w:ascii="Cambria Math" w:eastAsia="Times New Roman" w:hAnsi="Cambria Math" w:cs="Arial"/>
                </w:rPr>
                <m:t>σ</m:t>
              </m:r>
            </m:oMath>
            <w:r w:rsidRPr="001971DE">
              <w:rPr>
                <w:rFonts w:ascii="Arial" w:eastAsia="Times New Roman" w:hAnsi="Arial" w:cs="Arial"/>
              </w:rPr>
              <w:t>)</w:t>
            </w:r>
          </w:p>
        </w:tc>
      </w:tr>
      <w:tr w:rsidR="00793EC1" w:rsidRPr="001971DE" w14:paraId="61C1E48A" w14:textId="77777777" w:rsidTr="00DF6D69">
        <w:tc>
          <w:tcPr>
            <w:tcW w:w="1075" w:type="dxa"/>
            <w:vAlign w:val="center"/>
          </w:tcPr>
          <w:p w14:paraId="618AC9AA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2</w:t>
            </w:r>
          </w:p>
        </w:tc>
        <w:tc>
          <w:tcPr>
            <w:tcW w:w="2430" w:type="dxa"/>
            <w:vAlign w:val="center"/>
          </w:tcPr>
          <w:p w14:paraId="24676B1B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β ~ N(μ, σ)</m:t>
                </m:r>
              </m:oMath>
            </m:oMathPara>
          </w:p>
          <w:p w14:paraId="2E84B750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μ ~ N(prior, 1)</m:t>
                </m:r>
              </m:oMath>
            </m:oMathPara>
          </w:p>
          <w:p w14:paraId="34793CFF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 xml:space="preserve">σ ~ 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</w:rPr>
                      <m:t>inv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</w:rPr>
                      <m:t>gamma</m:t>
                    </m:r>
                  </m:sub>
                </m:sSub>
                <m:r>
                  <w:rPr>
                    <w:rFonts w:ascii="Cambria Math" w:eastAsia="Times New Roman" w:hAnsi="Cambria Math" w:cs="Arial"/>
                  </w:rPr>
                  <m:t>(prior, 1)</m:t>
                </m:r>
              </m:oMath>
            </m:oMathPara>
          </w:p>
        </w:tc>
        <w:tc>
          <w:tcPr>
            <w:tcW w:w="5580" w:type="dxa"/>
            <w:vAlign w:val="center"/>
          </w:tcPr>
          <w:p w14:paraId="2A25E0AC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 xml:space="preserve">Model </w:t>
            </w:r>
            <m:oMath>
              <m:r>
                <w:rPr>
                  <w:rFonts w:ascii="Cambria Math" w:eastAsia="Times New Roman" w:hAnsi="Cambria Math" w:cs="Arial"/>
                </w:rPr>
                <m:t>μ</m:t>
              </m:r>
            </m:oMath>
            <w:r w:rsidRPr="001971DE">
              <w:rPr>
                <w:rFonts w:ascii="Arial" w:eastAsia="Times New Roman" w:hAnsi="Arial" w:cs="Arial"/>
              </w:rPr>
              <w:t xml:space="preserve"> by a Gaussian distribution with expected mean the published value</w:t>
            </w:r>
          </w:p>
          <w:p w14:paraId="0A28FEC1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 xml:space="preserve">Model </w:t>
            </w:r>
            <m:oMath>
              <m:r>
                <w:rPr>
                  <w:rFonts w:ascii="Cambria Math" w:eastAsia="Times New Roman" w:hAnsi="Cambria Math" w:cs="Arial"/>
                </w:rPr>
                <m:t>σ</m:t>
              </m:r>
            </m:oMath>
            <w:r w:rsidRPr="001971DE">
              <w:rPr>
                <w:rFonts w:ascii="Arial" w:eastAsia="Times New Roman" w:hAnsi="Arial" w:cs="Arial"/>
              </w:rPr>
              <w:t xml:space="preserve"> by an Inverse-Gamma distribution with expected mode the published standard error (</w:t>
            </w:r>
            <m:oMath>
              <m:r>
                <w:rPr>
                  <w:rFonts w:ascii="Cambria Math" w:eastAsia="Times New Roman" w:hAnsi="Cambria Math" w:cs="Arial"/>
                </w:rPr>
                <m:t>σ</m:t>
              </m:r>
            </m:oMath>
            <w:r w:rsidRPr="001971DE">
              <w:rPr>
                <w:rFonts w:ascii="Arial" w:eastAsia="Times New Roman" w:hAnsi="Arial" w:cs="Arial"/>
              </w:rPr>
              <w:t xml:space="preserve">) </w:t>
            </w:r>
          </w:p>
        </w:tc>
      </w:tr>
      <w:tr w:rsidR="00793EC1" w:rsidRPr="001971DE" w14:paraId="1AEEC747" w14:textId="77777777" w:rsidTr="00DF6D69">
        <w:tc>
          <w:tcPr>
            <w:tcW w:w="1075" w:type="dxa"/>
            <w:vAlign w:val="center"/>
          </w:tcPr>
          <w:p w14:paraId="66696556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3</w:t>
            </w:r>
          </w:p>
        </w:tc>
        <w:tc>
          <w:tcPr>
            <w:tcW w:w="2430" w:type="dxa"/>
            <w:vAlign w:val="center"/>
          </w:tcPr>
          <w:p w14:paraId="746180F6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β ~ N(t*σ, σ)</m:t>
                </m:r>
              </m:oMath>
            </m:oMathPara>
          </w:p>
          <w:p w14:paraId="5B9D4CB6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t=prior</m:t>
                </m:r>
              </m:oMath>
            </m:oMathPara>
          </w:p>
          <w:p w14:paraId="3C94B8F6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 xml:space="preserve">σ ~ 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</w:rPr>
                      <m:t>inv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</w:rPr>
                      <m:t>gamma</m:t>
                    </m:r>
                  </m:sub>
                </m:sSub>
                <m:r>
                  <w:rPr>
                    <w:rFonts w:ascii="Cambria Math" w:eastAsia="Times New Roman" w:hAnsi="Cambria Math" w:cs="Arial"/>
                  </w:rPr>
                  <m:t>(2, 1)</m:t>
                </m:r>
              </m:oMath>
            </m:oMathPara>
          </w:p>
        </w:tc>
        <w:tc>
          <w:tcPr>
            <w:tcW w:w="5580" w:type="dxa"/>
            <w:vAlign w:val="center"/>
          </w:tcPr>
          <w:p w14:paraId="30887CDA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Plug in published values of standardized expected mean (</w:t>
            </w:r>
            <w:r w:rsidRPr="001971DE">
              <w:rPr>
                <w:rFonts w:ascii="Arial" w:eastAsia="Times New Roman" w:hAnsi="Arial" w:cs="Arial"/>
                <w:i/>
              </w:rPr>
              <w:t>t</w:t>
            </w:r>
            <w:r w:rsidRPr="001971DE">
              <w:rPr>
                <w:rFonts w:ascii="Arial" w:eastAsia="Times New Roman" w:hAnsi="Arial" w:cs="Arial"/>
              </w:rPr>
              <w:t>)</w:t>
            </w:r>
          </w:p>
          <w:p w14:paraId="7F2A759B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 xml:space="preserve">Model </w:t>
            </w:r>
            <m:oMath>
              <m:r>
                <w:rPr>
                  <w:rFonts w:ascii="Cambria Math" w:eastAsia="Times New Roman" w:hAnsi="Cambria Math" w:cs="Arial"/>
                </w:rPr>
                <m:t>σ</m:t>
              </m:r>
            </m:oMath>
            <w:r w:rsidRPr="001971DE">
              <w:rPr>
                <w:rFonts w:ascii="Arial" w:eastAsia="Times New Roman" w:hAnsi="Arial" w:cs="Arial"/>
              </w:rPr>
              <w:t xml:space="preserve"> by an Inverse-Gamma distribution</w:t>
            </w:r>
          </w:p>
        </w:tc>
      </w:tr>
      <w:tr w:rsidR="00793EC1" w:rsidRPr="001971DE" w14:paraId="00800915" w14:textId="77777777" w:rsidTr="00DF6D69">
        <w:tc>
          <w:tcPr>
            <w:tcW w:w="1075" w:type="dxa"/>
            <w:vAlign w:val="center"/>
          </w:tcPr>
          <w:p w14:paraId="555FADF5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4</w:t>
            </w:r>
          </w:p>
        </w:tc>
        <w:tc>
          <w:tcPr>
            <w:tcW w:w="2430" w:type="dxa"/>
            <w:vAlign w:val="center"/>
          </w:tcPr>
          <w:p w14:paraId="52A16E90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β ~ N(t*σ, σ)</m:t>
                </m:r>
              </m:oMath>
            </m:oMathPara>
          </w:p>
          <w:p w14:paraId="161B6CFF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>t ~ N(prior, 1)</m:t>
                </m:r>
              </m:oMath>
            </m:oMathPara>
          </w:p>
          <w:p w14:paraId="35312E95" w14:textId="77777777" w:rsidR="00793EC1" w:rsidRPr="001971DE" w:rsidRDefault="00793EC1" w:rsidP="00F85591">
            <w:pPr>
              <w:spacing w:after="120"/>
              <w:jc w:val="center"/>
              <w:rPr>
                <w:rFonts w:ascii="Arial" w:eastAsia="Times New Roman" w:hAnsi="Arial" w:cs="Arial"/>
              </w:rPr>
            </w:pPr>
            <m:oMathPara>
              <m:oMath>
                <m:r>
                  <w:rPr>
                    <w:rFonts w:ascii="Cambria Math" w:eastAsia="Times New Roman" w:hAnsi="Cambria Math" w:cs="Arial"/>
                  </w:rPr>
                  <m:t xml:space="preserve">σ ~ 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</w:rPr>
                      <m:t>inv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</w:rPr>
                      <m:t>gamma</m:t>
                    </m:r>
                  </m:sub>
                </m:sSub>
                <m:r>
                  <w:rPr>
                    <w:rFonts w:ascii="Cambria Math" w:eastAsia="Times New Roman" w:hAnsi="Cambria Math" w:cs="Arial"/>
                  </w:rPr>
                  <m:t>(2, 1)</m:t>
                </m:r>
              </m:oMath>
            </m:oMathPara>
          </w:p>
        </w:tc>
        <w:tc>
          <w:tcPr>
            <w:tcW w:w="5580" w:type="dxa"/>
            <w:vAlign w:val="center"/>
          </w:tcPr>
          <w:p w14:paraId="3AD4C998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>Model standardized expected mean (</w:t>
            </w:r>
            <m:oMath>
              <m:r>
                <w:rPr>
                  <w:rFonts w:ascii="Cambria Math" w:eastAsia="Times New Roman" w:hAnsi="Cambria Math" w:cs="Arial"/>
                </w:rPr>
                <m:t>t</m:t>
              </m:r>
            </m:oMath>
            <w:r w:rsidRPr="001971DE">
              <w:rPr>
                <w:rFonts w:ascii="Arial" w:eastAsia="Times New Roman" w:hAnsi="Arial" w:cs="Arial"/>
              </w:rPr>
              <w:t>) by a Gaussian distribution with expected mean the published value</w:t>
            </w:r>
          </w:p>
          <w:p w14:paraId="1046A04B" w14:textId="77777777" w:rsidR="00793EC1" w:rsidRPr="001971DE" w:rsidRDefault="00793EC1" w:rsidP="00F85591">
            <w:pPr>
              <w:pStyle w:val="ListParagraph"/>
              <w:numPr>
                <w:ilvl w:val="0"/>
                <w:numId w:val="6"/>
              </w:numPr>
              <w:spacing w:after="120" w:line="240" w:lineRule="auto"/>
              <w:rPr>
                <w:rFonts w:ascii="Arial" w:eastAsia="Times New Roman" w:hAnsi="Arial" w:cs="Arial"/>
              </w:rPr>
            </w:pPr>
            <w:r w:rsidRPr="001971DE">
              <w:rPr>
                <w:rFonts w:ascii="Arial" w:eastAsia="Times New Roman" w:hAnsi="Arial" w:cs="Arial"/>
              </w:rPr>
              <w:t xml:space="preserve">Model </w:t>
            </w:r>
            <m:oMath>
              <m:r>
                <w:rPr>
                  <w:rFonts w:ascii="Cambria Math" w:eastAsia="Times New Roman" w:hAnsi="Cambria Math" w:cs="Arial"/>
                </w:rPr>
                <m:t>σ</m:t>
              </m:r>
            </m:oMath>
            <w:r w:rsidRPr="001971DE">
              <w:rPr>
                <w:rFonts w:ascii="Arial" w:eastAsia="Times New Roman" w:hAnsi="Arial" w:cs="Arial"/>
              </w:rPr>
              <w:t xml:space="preserve"> by an Inverse-Gamma distribution</w:t>
            </w:r>
          </w:p>
        </w:tc>
      </w:tr>
    </w:tbl>
    <w:p w14:paraId="4AE92812" w14:textId="77777777" w:rsidR="00793EC1" w:rsidRDefault="00793EC1" w:rsidP="00F85591">
      <w:pPr>
        <w:spacing w:after="120" w:line="360" w:lineRule="auto"/>
        <w:rPr>
          <w:rFonts w:eastAsia="Times New Roman"/>
          <w:b/>
        </w:rPr>
      </w:pPr>
    </w:p>
    <w:p w14:paraId="6DB31247" w14:textId="77777777" w:rsidR="00793EC1" w:rsidRDefault="00793EC1" w:rsidP="00F85591">
      <w:pPr>
        <w:spacing w:after="120" w:line="360" w:lineRule="auto"/>
        <w:rPr>
          <w:rFonts w:ascii="Helvetica" w:hAnsi="Helvetica"/>
          <w:b/>
        </w:rPr>
      </w:pPr>
      <w:r w:rsidRPr="00200AA6">
        <w:rPr>
          <w:rFonts w:eastAsia="Times New Roman"/>
          <w:b/>
        </w:rPr>
        <w:t xml:space="preserve">Supplemental Table </w:t>
      </w:r>
      <w:r>
        <w:rPr>
          <w:rFonts w:eastAsia="Times New Roman"/>
          <w:b/>
        </w:rPr>
        <w:t>3</w:t>
      </w:r>
      <w:r w:rsidRPr="00200AA6">
        <w:rPr>
          <w:rFonts w:eastAsia="Times New Roman"/>
          <w:b/>
        </w:rPr>
        <w:t>.</w:t>
      </w:r>
      <w:r>
        <w:rPr>
          <w:rFonts w:eastAsia="Times New Roman"/>
        </w:rPr>
        <w:t xml:space="preserve"> Strategies for prior information integration.</w:t>
      </w:r>
      <w:r>
        <w:rPr>
          <w:rFonts w:ascii="Helvetica" w:hAnsi="Helvetica"/>
          <w:b/>
        </w:rPr>
        <w:br w:type="page"/>
      </w:r>
    </w:p>
    <w:p w14:paraId="09D12E00" w14:textId="77777777" w:rsidR="006E5B7D" w:rsidRDefault="0043419F" w:rsidP="00F85591">
      <w:pPr>
        <w:pStyle w:val="Normal1"/>
        <w:spacing w:after="120" w:line="360" w:lineRule="auto"/>
        <w:rPr>
          <w:rFonts w:ascii="Helvetica" w:hAnsi="Helvetica"/>
          <w:b/>
        </w:rPr>
      </w:pPr>
      <w:r>
        <w:rPr>
          <w:rFonts w:ascii="Helvetica" w:hAnsi="Helvetica"/>
          <w:b/>
        </w:rPr>
        <w:lastRenderedPageBreak/>
        <w:t>SUPPLEMENTAL</w:t>
      </w:r>
      <w:r w:rsidR="001706EB">
        <w:rPr>
          <w:rFonts w:ascii="Helvetica" w:hAnsi="Helvetica"/>
          <w:b/>
        </w:rPr>
        <w:t xml:space="preserve"> </w:t>
      </w:r>
      <w:r w:rsidR="00BF0166">
        <w:rPr>
          <w:rFonts w:ascii="Helvetica" w:hAnsi="Helvetica"/>
          <w:b/>
        </w:rPr>
        <w:t>FIGURES</w:t>
      </w:r>
    </w:p>
    <w:p w14:paraId="38DE6162" w14:textId="77777777" w:rsidR="00793EC1" w:rsidRPr="001971DE" w:rsidRDefault="00793EC1" w:rsidP="00F85591">
      <w:pPr>
        <w:spacing w:after="120" w:line="360" w:lineRule="auto"/>
        <w:ind w:left="720"/>
        <w:jc w:val="center"/>
        <w:rPr>
          <w:rFonts w:eastAsia="Times New Roman"/>
          <w:b/>
        </w:rPr>
      </w:pPr>
      <w:r w:rsidRPr="001971DE">
        <w:rPr>
          <w:noProof/>
        </w:rPr>
        <w:drawing>
          <wp:inline distT="0" distB="0" distL="0" distR="0" wp14:anchorId="5061CC11" wp14:editId="52DE80AA">
            <wp:extent cx="3603613" cy="32253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314" cy="325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CCF6" w14:textId="77777777" w:rsidR="00793EC1" w:rsidRPr="001971DE" w:rsidRDefault="00793EC1" w:rsidP="00F85591">
      <w:pPr>
        <w:pStyle w:val="Normal1"/>
        <w:spacing w:after="120" w:line="360" w:lineRule="auto"/>
        <w:rPr>
          <w:rFonts w:eastAsia="Times New Roman"/>
          <w:color w:val="auto"/>
        </w:rPr>
      </w:pPr>
      <w:r w:rsidRPr="00793EC1">
        <w:rPr>
          <w:rFonts w:eastAsia="Times New Roman"/>
          <w:b/>
          <w:color w:val="auto"/>
        </w:rPr>
        <w:t xml:space="preserve">Supplemental Figure </w:t>
      </w:r>
      <w:r>
        <w:rPr>
          <w:rFonts w:eastAsia="Times New Roman"/>
          <w:b/>
          <w:color w:val="auto"/>
        </w:rPr>
        <w:t>1</w:t>
      </w:r>
      <w:r w:rsidRPr="00793EC1">
        <w:rPr>
          <w:rFonts w:eastAsia="Times New Roman"/>
          <w:b/>
          <w:color w:val="auto"/>
        </w:rPr>
        <w:t>.</w:t>
      </w:r>
      <w:r w:rsidRPr="001971DE">
        <w:rPr>
          <w:rFonts w:eastAsia="Times New Roman"/>
          <w:color w:val="auto"/>
        </w:rPr>
        <w:t xml:space="preserve"> Effect size estimation of the top 100 variants by ordered categorical models with standard normal (X-axis) or uniform distribution (Y-axis) as priors of variant effect.</w:t>
      </w:r>
    </w:p>
    <w:p w14:paraId="3EA5C379" w14:textId="77777777" w:rsidR="00F85591" w:rsidRDefault="00F85591" w:rsidP="00F85591">
      <w:pPr>
        <w:pStyle w:val="Normal1"/>
        <w:spacing w:after="120" w:line="360" w:lineRule="auto"/>
        <w:rPr>
          <w:rFonts w:ascii="Helvetica" w:hAnsi="Helvetica"/>
          <w:b/>
          <w:noProof/>
        </w:rPr>
      </w:pPr>
    </w:p>
    <w:p w14:paraId="7848C515" w14:textId="77777777" w:rsidR="00793EC1" w:rsidRDefault="00F85591" w:rsidP="00F85591">
      <w:pPr>
        <w:pStyle w:val="Normal1"/>
        <w:spacing w:after="120" w:line="360" w:lineRule="auto"/>
        <w:rPr>
          <w:rFonts w:ascii="Helvetica" w:hAnsi="Helvetica"/>
          <w:b/>
        </w:rPr>
      </w:pPr>
      <w:r>
        <w:rPr>
          <w:rFonts w:ascii="Helvetica" w:hAnsi="Helvetica"/>
          <w:b/>
          <w:noProof/>
        </w:rPr>
        <w:drawing>
          <wp:inline distT="0" distB="0" distL="0" distR="0" wp14:anchorId="3CFAE774" wp14:editId="008E23FD">
            <wp:extent cx="5934075" cy="144674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levsmcmc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5"/>
                    <a:stretch/>
                  </pic:blipFill>
                  <pic:spPr bwMode="auto">
                    <a:xfrm>
                      <a:off x="0" y="0"/>
                      <a:ext cx="5954857" cy="145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DA573" w14:textId="77777777" w:rsidR="00F85591" w:rsidRDefault="00F85591" w:rsidP="00F85591">
      <w:pPr>
        <w:pStyle w:val="Normal1"/>
        <w:spacing w:after="120" w:line="360" w:lineRule="auto"/>
        <w:rPr>
          <w:rFonts w:ascii="Helvetica" w:hAnsi="Helvetica"/>
          <w:b/>
        </w:rPr>
      </w:pPr>
      <w:r>
        <w:rPr>
          <w:rFonts w:ascii="Helvetica" w:hAnsi="Helvetica"/>
          <w:b/>
          <w:bCs/>
        </w:rPr>
        <w:t xml:space="preserve">Supplemental Figure 2. </w:t>
      </w:r>
      <w:r>
        <w:rPr>
          <w:rFonts w:ascii="Helvetica" w:hAnsi="Helvetica"/>
          <w:bCs/>
        </w:rPr>
        <w:t xml:space="preserve">Variant effects computed by MLE versus MCMC methods. </w:t>
      </w:r>
      <w:r w:rsidRPr="00F85591">
        <w:rPr>
          <w:rFonts w:ascii="Helvetica" w:hAnsi="Helvetica"/>
          <w:bCs/>
        </w:rPr>
        <w:t>Simulation results showed (</w:t>
      </w:r>
      <w:r>
        <w:rPr>
          <w:rFonts w:ascii="Helvetica" w:hAnsi="Helvetica"/>
          <w:bCs/>
        </w:rPr>
        <w:t>A</w:t>
      </w:r>
      <w:r w:rsidRPr="00F85591">
        <w:rPr>
          <w:rFonts w:ascii="Helvetica" w:hAnsi="Helvetica"/>
          <w:bCs/>
        </w:rPr>
        <w:t>) the two methods report consistent expe</w:t>
      </w:r>
      <w:r>
        <w:rPr>
          <w:rFonts w:ascii="Helvetica" w:hAnsi="Helvetica"/>
          <w:bCs/>
        </w:rPr>
        <w:t>cted means of variants effects; (B</w:t>
      </w:r>
      <w:r w:rsidRPr="00F85591">
        <w:rPr>
          <w:rFonts w:ascii="Helvetica" w:hAnsi="Helvetica"/>
          <w:bCs/>
        </w:rPr>
        <w:t>) standard error estimation of variant effect mean by MLE and standard derivation estimation of variant effect paramet</w:t>
      </w:r>
      <w:r>
        <w:rPr>
          <w:rFonts w:ascii="Helvetica" w:hAnsi="Helvetica"/>
          <w:bCs/>
        </w:rPr>
        <w:t>er by MCMC are fairly consistent</w:t>
      </w:r>
      <w:r w:rsidRPr="00F85591">
        <w:rPr>
          <w:rFonts w:ascii="Helvetica" w:hAnsi="Helvetica"/>
          <w:bCs/>
        </w:rPr>
        <w:t xml:space="preserve">; </w:t>
      </w:r>
      <w:r>
        <w:rPr>
          <w:rFonts w:ascii="Helvetica" w:hAnsi="Helvetica"/>
          <w:bCs/>
        </w:rPr>
        <w:t xml:space="preserve">and </w:t>
      </w:r>
      <w:r w:rsidRPr="00F85591">
        <w:rPr>
          <w:rFonts w:ascii="Helvetica" w:hAnsi="Helvetica"/>
          <w:bCs/>
        </w:rPr>
        <w:t>(</w:t>
      </w:r>
      <w:r>
        <w:rPr>
          <w:rFonts w:ascii="Helvetica" w:hAnsi="Helvetica"/>
          <w:bCs/>
        </w:rPr>
        <w:t>C</w:t>
      </w:r>
      <w:r w:rsidRPr="00F85591">
        <w:rPr>
          <w:rFonts w:ascii="Helvetica" w:hAnsi="Helvetica"/>
          <w:bCs/>
        </w:rPr>
        <w:t>) the tail p-values that we proposed are in general consistent with the stan</w:t>
      </w:r>
      <w:r>
        <w:rPr>
          <w:rFonts w:ascii="Helvetica" w:hAnsi="Helvetica"/>
          <w:bCs/>
        </w:rPr>
        <w:t>dard frequentist p-values</w:t>
      </w:r>
      <w:r w:rsidRPr="00F85591">
        <w:rPr>
          <w:rFonts w:ascii="Helvetica" w:hAnsi="Helvetica"/>
          <w:bCs/>
        </w:rPr>
        <w:t>.</w:t>
      </w:r>
      <w:r w:rsidRPr="005D08D3">
        <w:rPr>
          <w:rFonts w:ascii="Helvetica" w:hAnsi="Helvetica"/>
          <w:bCs/>
        </w:rPr>
        <w:t xml:space="preserve"> </w:t>
      </w:r>
      <w:bookmarkStart w:id="0" w:name="_GoBack"/>
      <w:bookmarkEnd w:id="0"/>
    </w:p>
    <w:p w14:paraId="7880F920" w14:textId="77777777" w:rsidR="007017E6" w:rsidRPr="006E5B7D" w:rsidRDefault="001D2C94" w:rsidP="00F85591">
      <w:pPr>
        <w:pStyle w:val="Normal1"/>
        <w:spacing w:after="120" w:line="360" w:lineRule="auto"/>
        <w:jc w:val="center"/>
        <w:rPr>
          <w:rFonts w:ascii="Helvetica" w:hAnsi="Helvetica"/>
          <w:b/>
        </w:rPr>
      </w:pPr>
      <w:r>
        <w:rPr>
          <w:rFonts w:ascii="Helvetica" w:hAnsi="Helvetica"/>
          <w:b/>
        </w:rPr>
        <w:lastRenderedPageBreak/>
        <w:pict w14:anchorId="680742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34pt">
            <v:imagedata r:id="rId10" o:title="SuppFig1"/>
          </v:shape>
        </w:pict>
      </w:r>
    </w:p>
    <w:p w14:paraId="06E2445A" w14:textId="77777777" w:rsidR="005D08D3" w:rsidRPr="005D08D3" w:rsidRDefault="0043419F" w:rsidP="00F85591">
      <w:pPr>
        <w:pStyle w:val="Normal1"/>
        <w:spacing w:after="120" w:line="360" w:lineRule="auto"/>
        <w:rPr>
          <w:rFonts w:ascii="Helvetica" w:hAnsi="Helvetica"/>
        </w:rPr>
      </w:pPr>
      <w:r>
        <w:rPr>
          <w:rFonts w:ascii="Helvetica" w:hAnsi="Helvetica"/>
          <w:b/>
          <w:bCs/>
        </w:rPr>
        <w:t>Supplemental</w:t>
      </w:r>
      <w:r w:rsidR="001706EB">
        <w:rPr>
          <w:rFonts w:ascii="Helvetica" w:hAnsi="Helvetica"/>
          <w:b/>
          <w:bCs/>
        </w:rPr>
        <w:t xml:space="preserve"> </w:t>
      </w:r>
      <w:r w:rsidR="005D08D3">
        <w:rPr>
          <w:rFonts w:ascii="Helvetica" w:hAnsi="Helvetica"/>
          <w:b/>
          <w:bCs/>
        </w:rPr>
        <w:t xml:space="preserve">Figure </w:t>
      </w:r>
      <w:r w:rsidR="00F85591">
        <w:rPr>
          <w:rFonts w:ascii="Helvetica" w:hAnsi="Helvetica"/>
          <w:b/>
          <w:bCs/>
        </w:rPr>
        <w:t>3</w:t>
      </w:r>
      <w:r w:rsidR="005D08D3">
        <w:rPr>
          <w:rFonts w:ascii="Helvetica" w:hAnsi="Helvetica"/>
          <w:b/>
          <w:bCs/>
        </w:rPr>
        <w:t xml:space="preserve">. </w:t>
      </w:r>
      <w:r w:rsidR="005D08D3" w:rsidRPr="005D08D3">
        <w:rPr>
          <w:rFonts w:ascii="Helvetica" w:hAnsi="Helvetica"/>
          <w:bCs/>
        </w:rPr>
        <w:t>Interaction tests for covariates</w:t>
      </w:r>
      <w:r w:rsidR="005D08D3">
        <w:rPr>
          <w:rFonts w:ascii="Helvetica" w:hAnsi="Helvetica"/>
          <w:bCs/>
        </w:rPr>
        <w:t xml:space="preserve"> estimated by MCMC sampling in </w:t>
      </w:r>
      <w:r w:rsidR="005D08D3" w:rsidRPr="005D08D3">
        <w:rPr>
          <w:rFonts w:ascii="Helvetica" w:hAnsi="Helvetica"/>
          <w:bCs/>
          <w:i/>
        </w:rPr>
        <w:t>Bayes-GLMM</w:t>
      </w:r>
      <w:r w:rsidR="005D08D3" w:rsidRPr="005D08D3">
        <w:rPr>
          <w:rFonts w:ascii="Helvetica" w:hAnsi="Helvetica"/>
          <w:bCs/>
        </w:rPr>
        <w:t xml:space="preserve">. </w:t>
      </w:r>
      <w:r w:rsidR="005D08D3" w:rsidRPr="005D08D3">
        <w:rPr>
          <w:rFonts w:ascii="Helvetica" w:hAnsi="Helvetica"/>
        </w:rPr>
        <w:t>No interaction</w:t>
      </w:r>
      <w:r w:rsidR="005D08D3">
        <w:rPr>
          <w:rFonts w:ascii="Helvetica" w:hAnsi="Helvetica"/>
        </w:rPr>
        <w:t>s were</w:t>
      </w:r>
      <w:r w:rsidR="005D08D3" w:rsidRPr="005D08D3">
        <w:rPr>
          <w:rFonts w:ascii="Helvetica" w:hAnsi="Helvetica"/>
        </w:rPr>
        <w:t xml:space="preserve"> detected between </w:t>
      </w:r>
      <w:r w:rsidR="005D08D3">
        <w:rPr>
          <w:rFonts w:ascii="Helvetica" w:hAnsi="Helvetica"/>
        </w:rPr>
        <w:t xml:space="preserve">any pair of </w:t>
      </w:r>
      <w:r w:rsidR="005D08D3" w:rsidRPr="005D08D3">
        <w:rPr>
          <w:rFonts w:ascii="Helvetica" w:hAnsi="Helvetica"/>
        </w:rPr>
        <w:t>covariat</w:t>
      </w:r>
      <w:r w:rsidR="005D08D3">
        <w:rPr>
          <w:rFonts w:ascii="Helvetica" w:hAnsi="Helvetica"/>
        </w:rPr>
        <w:t>es (age, sex, APOE/e2, APOE/e4)</w:t>
      </w:r>
      <w:r w:rsidR="005D08D3" w:rsidRPr="005D08D3">
        <w:rPr>
          <w:rFonts w:ascii="Helvetica" w:hAnsi="Helvetica"/>
        </w:rPr>
        <w:t xml:space="preserve">. </w:t>
      </w:r>
    </w:p>
    <w:p w14:paraId="3164F0C3" w14:textId="77777777" w:rsidR="00A13E6F" w:rsidRDefault="001D2C94" w:rsidP="00F85591">
      <w:pPr>
        <w:pStyle w:val="Normal1"/>
        <w:spacing w:after="120" w:line="360" w:lineRule="auto"/>
        <w:rPr>
          <w:rFonts w:ascii="Helvetica" w:hAnsi="Helvetica"/>
          <w:bCs/>
        </w:rPr>
      </w:pPr>
      <w:r>
        <w:rPr>
          <w:rFonts w:ascii="Helvetica" w:hAnsi="Helvetica"/>
        </w:rPr>
        <w:pict w14:anchorId="797CEB52">
          <v:shape id="_x0000_i1026" type="#_x0000_t75" style="width:453pt;height:256pt">
            <v:imagedata r:id="rId11" o:title="SuppFig2"/>
          </v:shape>
        </w:pict>
      </w:r>
      <w:r w:rsidR="0043419F">
        <w:rPr>
          <w:rFonts w:ascii="Helvetica" w:hAnsi="Helvetica"/>
          <w:b/>
          <w:bCs/>
        </w:rPr>
        <w:t>Supplemental</w:t>
      </w:r>
      <w:r w:rsidR="00A13E6F">
        <w:rPr>
          <w:rFonts w:ascii="Helvetica" w:hAnsi="Helvetica"/>
          <w:b/>
          <w:bCs/>
        </w:rPr>
        <w:t xml:space="preserve"> Figure </w:t>
      </w:r>
      <w:r w:rsidR="00F85591">
        <w:rPr>
          <w:rFonts w:ascii="Helvetica" w:hAnsi="Helvetica"/>
          <w:b/>
          <w:bCs/>
        </w:rPr>
        <w:t>4</w:t>
      </w:r>
      <w:r w:rsidR="00A13E6F">
        <w:rPr>
          <w:rFonts w:ascii="Helvetica" w:hAnsi="Helvetica"/>
          <w:b/>
          <w:bCs/>
        </w:rPr>
        <w:t xml:space="preserve">. </w:t>
      </w:r>
      <w:r w:rsidR="00A13E6F" w:rsidRPr="00A13E6F">
        <w:rPr>
          <w:rFonts w:ascii="Helvetica" w:hAnsi="Helvetica"/>
          <w:bCs/>
        </w:rPr>
        <w:t>Genome-wide variants in</w:t>
      </w:r>
      <w:r w:rsidR="00A13E6F">
        <w:rPr>
          <w:rFonts w:ascii="Helvetica" w:hAnsi="Helvetica"/>
          <w:bCs/>
        </w:rPr>
        <w:t xml:space="preserve"> the</w:t>
      </w:r>
      <w:r w:rsidR="00A13E6F" w:rsidRPr="00A13E6F">
        <w:rPr>
          <w:rFonts w:ascii="Helvetica" w:hAnsi="Helvetica"/>
          <w:bCs/>
        </w:rPr>
        <w:t xml:space="preserve"> ADSP WGS cohort stratified by chromosomes. </w:t>
      </w:r>
      <w:r w:rsidR="00A13E6F">
        <w:rPr>
          <w:rFonts w:ascii="Helvetica" w:hAnsi="Helvetica"/>
          <w:bCs/>
        </w:rPr>
        <w:t>Red</w:t>
      </w:r>
      <w:r w:rsidR="00A13E6F" w:rsidRPr="00A13E6F">
        <w:rPr>
          <w:rFonts w:ascii="Helvetica" w:hAnsi="Helvetica"/>
          <w:bCs/>
        </w:rPr>
        <w:t xml:space="preserve"> bar</w:t>
      </w:r>
      <w:r w:rsidR="00A13E6F">
        <w:rPr>
          <w:rFonts w:ascii="Helvetica" w:hAnsi="Helvetica"/>
          <w:bCs/>
        </w:rPr>
        <w:t>s represent the</w:t>
      </w:r>
      <w:r w:rsidR="00A13E6F" w:rsidRPr="00A13E6F">
        <w:rPr>
          <w:rFonts w:ascii="Helvetica" w:hAnsi="Helvetica"/>
          <w:bCs/>
        </w:rPr>
        <w:t xml:space="preserve"> number of total variants, blue bar</w:t>
      </w:r>
      <w:r w:rsidR="00A13E6F">
        <w:rPr>
          <w:rFonts w:ascii="Helvetica" w:hAnsi="Helvetica"/>
          <w:bCs/>
        </w:rPr>
        <w:t>s represent the</w:t>
      </w:r>
      <w:r w:rsidR="00A13E6F" w:rsidRPr="00A13E6F">
        <w:rPr>
          <w:rFonts w:ascii="Helvetica" w:hAnsi="Helvetica"/>
          <w:bCs/>
        </w:rPr>
        <w:t xml:space="preserve"> number of variants that passed the quality check</w:t>
      </w:r>
      <w:r w:rsidR="00A13E6F">
        <w:rPr>
          <w:rFonts w:ascii="Helvetica" w:hAnsi="Helvetica"/>
          <w:bCs/>
        </w:rPr>
        <w:t xml:space="preserve"> (Methods)</w:t>
      </w:r>
      <w:r w:rsidR="00A13E6F" w:rsidRPr="00A13E6F">
        <w:rPr>
          <w:rFonts w:ascii="Helvetica" w:hAnsi="Helvetica"/>
          <w:bCs/>
        </w:rPr>
        <w:t>,</w:t>
      </w:r>
      <w:r w:rsidR="00A13E6F">
        <w:rPr>
          <w:rFonts w:ascii="Helvetica" w:hAnsi="Helvetica"/>
          <w:bCs/>
        </w:rPr>
        <w:t xml:space="preserve"> and</w:t>
      </w:r>
      <w:r w:rsidR="00A13E6F" w:rsidRPr="00A13E6F">
        <w:rPr>
          <w:rFonts w:ascii="Helvetica" w:hAnsi="Helvetica"/>
          <w:bCs/>
        </w:rPr>
        <w:t xml:space="preserve"> green bar</w:t>
      </w:r>
      <w:r w:rsidR="00A13E6F">
        <w:rPr>
          <w:rFonts w:ascii="Helvetica" w:hAnsi="Helvetica"/>
          <w:bCs/>
        </w:rPr>
        <w:t>s represent</w:t>
      </w:r>
      <w:r w:rsidR="00A13E6F" w:rsidRPr="00A13E6F">
        <w:rPr>
          <w:rFonts w:ascii="Helvetica" w:hAnsi="Helvetica"/>
          <w:bCs/>
        </w:rPr>
        <w:t xml:space="preserve"> variants that pass the quality check and </w:t>
      </w:r>
      <w:r w:rsidR="00A13E6F">
        <w:rPr>
          <w:rFonts w:ascii="Helvetica" w:hAnsi="Helvetica"/>
          <w:bCs/>
        </w:rPr>
        <w:t>occur at MAF greater than 0.01</w:t>
      </w:r>
      <w:r w:rsidR="00A13E6F" w:rsidRPr="00A13E6F">
        <w:rPr>
          <w:rFonts w:ascii="Helvetica" w:hAnsi="Helvetica"/>
          <w:bCs/>
        </w:rPr>
        <w:t xml:space="preserve">. </w:t>
      </w:r>
    </w:p>
    <w:p w14:paraId="087527EF" w14:textId="77777777" w:rsidR="006F374C" w:rsidRDefault="006F374C" w:rsidP="00F85591">
      <w:pPr>
        <w:pStyle w:val="Normal1"/>
        <w:spacing w:after="120" w:line="360" w:lineRule="auto"/>
        <w:rPr>
          <w:rFonts w:ascii="Helvetica" w:hAnsi="Helvetica"/>
          <w:bCs/>
        </w:rPr>
      </w:pPr>
    </w:p>
    <w:p w14:paraId="1189AD0E" w14:textId="77777777" w:rsidR="006F374C" w:rsidRPr="001971DE" w:rsidRDefault="006F374C" w:rsidP="00F85591">
      <w:pPr>
        <w:spacing w:after="120" w:line="360" w:lineRule="auto"/>
        <w:ind w:left="720"/>
        <w:rPr>
          <w:rFonts w:eastAsia="Times New Roman"/>
        </w:rPr>
      </w:pPr>
      <w:r w:rsidRPr="001971DE">
        <w:rPr>
          <w:rFonts w:eastAsia="Times New Roman"/>
          <w:noProof/>
        </w:rPr>
        <w:drawing>
          <wp:inline distT="0" distB="0" distL="0" distR="0" wp14:anchorId="485C99DB" wp14:editId="23874425">
            <wp:extent cx="6263782" cy="2161540"/>
            <wp:effectExtent l="0" t="0" r="101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1528" cy="21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B286" w14:textId="77777777" w:rsidR="006F374C" w:rsidRPr="001971DE" w:rsidRDefault="00F85591" w:rsidP="00F85591">
      <w:pPr>
        <w:spacing w:after="120" w:line="360" w:lineRule="auto"/>
        <w:rPr>
          <w:rFonts w:eastAsia="Times New Roman"/>
        </w:rPr>
      </w:pPr>
      <w:r>
        <w:rPr>
          <w:rFonts w:eastAsia="Times New Roman"/>
          <w:b/>
        </w:rPr>
        <w:t>Supplemental Figure 5</w:t>
      </w:r>
      <w:r w:rsidR="006F374C" w:rsidRPr="006F374C">
        <w:rPr>
          <w:rFonts w:eastAsia="Times New Roman"/>
          <w:b/>
        </w:rPr>
        <w:t>.</w:t>
      </w:r>
      <w:r w:rsidR="006F374C" w:rsidRPr="001971DE">
        <w:rPr>
          <w:rFonts w:eastAsia="Times New Roman"/>
        </w:rPr>
        <w:t xml:space="preserve"> Effect of the top 1000 IGAP variants in ADSP. IGAP </w:t>
      </w:r>
      <w:r w:rsidR="006F374C">
        <w:rPr>
          <w:rFonts w:eastAsia="Times New Roman"/>
        </w:rPr>
        <w:t>S</w:t>
      </w:r>
      <w:r w:rsidR="006F374C" w:rsidRPr="001971DE">
        <w:rPr>
          <w:rFonts w:eastAsia="Times New Roman"/>
        </w:rPr>
        <w:t xml:space="preserve">tage 1 results were plotted in the x-axis. ADSP results, as estimated by </w:t>
      </w:r>
      <w:r w:rsidR="006F374C" w:rsidRPr="006F374C">
        <w:rPr>
          <w:rFonts w:eastAsia="Times New Roman"/>
          <w:i/>
        </w:rPr>
        <w:t>Bayes-GLMM</w:t>
      </w:r>
      <w:r w:rsidR="006F374C" w:rsidRPr="001971DE">
        <w:rPr>
          <w:rFonts w:eastAsia="Times New Roman"/>
        </w:rPr>
        <w:t xml:space="preserve"> without integrating prior information</w:t>
      </w:r>
      <w:r w:rsidR="006F374C">
        <w:rPr>
          <w:rFonts w:eastAsia="Times New Roman"/>
        </w:rPr>
        <w:t>,</w:t>
      </w:r>
      <w:r w:rsidR="006F374C" w:rsidRPr="001971DE">
        <w:rPr>
          <w:rFonts w:eastAsia="Times New Roman"/>
        </w:rPr>
        <w:t xml:space="preserve"> were plotted in the y-axis.</w:t>
      </w:r>
    </w:p>
    <w:p w14:paraId="208DA09D" w14:textId="77777777" w:rsidR="006F374C" w:rsidRDefault="006F374C" w:rsidP="00F85591">
      <w:pPr>
        <w:pStyle w:val="Normal1"/>
        <w:spacing w:after="120" w:line="360" w:lineRule="auto"/>
        <w:rPr>
          <w:rFonts w:ascii="Helvetica" w:hAnsi="Helvetica"/>
          <w:bCs/>
        </w:rPr>
      </w:pPr>
    </w:p>
    <w:p w14:paraId="74576A05" w14:textId="77777777" w:rsidR="00793EC1" w:rsidRPr="001971DE" w:rsidRDefault="00793EC1" w:rsidP="00F85591">
      <w:pPr>
        <w:spacing w:after="120" w:line="360" w:lineRule="auto"/>
        <w:ind w:left="720"/>
        <w:jc w:val="center"/>
        <w:rPr>
          <w:rFonts w:eastAsia="Times New Roman"/>
        </w:rPr>
      </w:pPr>
      <w:r w:rsidRPr="001971DE">
        <w:rPr>
          <w:rFonts w:eastAsia="Times New Roman"/>
          <w:noProof/>
        </w:rPr>
        <w:lastRenderedPageBreak/>
        <w:drawing>
          <wp:inline distT="0" distB="0" distL="0" distR="0" wp14:anchorId="174E1443" wp14:editId="296C197F">
            <wp:extent cx="4423757" cy="67462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517" t="14861" r="22783" b="18325"/>
                    <a:stretch/>
                  </pic:blipFill>
                  <pic:spPr bwMode="auto">
                    <a:xfrm>
                      <a:off x="0" y="0"/>
                      <a:ext cx="4428856" cy="675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2A7D" w14:textId="77777777" w:rsidR="00793EC1" w:rsidRPr="001971DE" w:rsidRDefault="00793EC1" w:rsidP="00F85591">
      <w:pPr>
        <w:spacing w:after="120" w:line="360" w:lineRule="auto"/>
        <w:rPr>
          <w:rFonts w:eastAsia="Times New Roman"/>
        </w:rPr>
      </w:pPr>
      <w:r w:rsidRPr="00200AA6">
        <w:rPr>
          <w:rFonts w:eastAsia="Times New Roman"/>
          <w:b/>
        </w:rPr>
        <w:t xml:space="preserve">Supplemental Figure </w:t>
      </w:r>
      <w:r w:rsidR="00F85591">
        <w:rPr>
          <w:rFonts w:eastAsia="Times New Roman"/>
          <w:b/>
        </w:rPr>
        <w:t>6</w:t>
      </w:r>
      <w:r w:rsidRPr="00200AA6">
        <w:rPr>
          <w:rFonts w:eastAsia="Times New Roman"/>
          <w:b/>
        </w:rPr>
        <w:t>.</w:t>
      </w:r>
      <w:r w:rsidRPr="001971DE">
        <w:rPr>
          <w:rFonts w:eastAsia="Times New Roman"/>
        </w:rPr>
        <w:t xml:space="preserve"> Posterior P-values (tail probability in –log10 scale</w:t>
      </w:r>
      <w:ins w:id="1" w:author="Xulong Wang" w:date="2018-02-14T15:27:00Z">
        <w:r w:rsidR="00243AE2">
          <w:rPr>
            <w:rFonts w:eastAsia="Times New Roman"/>
          </w:rPr>
          <w:t>, x-axis</w:t>
        </w:r>
      </w:ins>
      <w:r w:rsidRPr="001971DE">
        <w:rPr>
          <w:rFonts w:eastAsia="Times New Roman"/>
        </w:rPr>
        <w:t>) versus prior P-values in IGAP (</w:t>
      </w:r>
      <w:ins w:id="2" w:author="Xulong Wang" w:date="2018-02-14T15:27:00Z">
        <w:r w:rsidR="00243AE2">
          <w:rPr>
            <w:rFonts w:eastAsia="Times New Roman"/>
          </w:rPr>
          <w:t xml:space="preserve">y-axis, </w:t>
        </w:r>
      </w:ins>
      <w:r w:rsidRPr="001971DE">
        <w:rPr>
          <w:rFonts w:eastAsia="Times New Roman"/>
        </w:rPr>
        <w:t>left) and posterior P-values with no priors</w:t>
      </w:r>
      <w:ins w:id="3" w:author="Xulong Wang" w:date="2018-02-14T15:27:00Z">
        <w:r w:rsidR="00243AE2">
          <w:rPr>
            <w:rFonts w:eastAsia="Times New Roman"/>
          </w:rPr>
          <w:t xml:space="preserve"> (y-axis, right)</w:t>
        </w:r>
      </w:ins>
      <w:r w:rsidRPr="001971DE">
        <w:rPr>
          <w:rFonts w:eastAsia="Times New Roman"/>
        </w:rPr>
        <w:t>.</w:t>
      </w:r>
      <w:r>
        <w:rPr>
          <w:rFonts w:eastAsia="Times New Roman"/>
        </w:rPr>
        <w:t xml:space="preserve"> The four methods as listed in </w:t>
      </w:r>
      <w:r w:rsidRPr="00793EC1">
        <w:rPr>
          <w:rFonts w:eastAsia="Times New Roman"/>
        </w:rPr>
        <w:t>Supplemental Table 3 were used in specifying the priors. (A) Method 1 resulted in IGAP priors</w:t>
      </w:r>
      <w:r>
        <w:rPr>
          <w:rFonts w:eastAsia="Times New Roman"/>
        </w:rPr>
        <w:t xml:space="preserve"> dominating posterior P-values (left) that did not reflect the results without priors (right). (B) Method 2 led to posterior influences dominated by ADSP data (right) that did </w:t>
      </w:r>
      <w:r>
        <w:rPr>
          <w:rFonts w:eastAsia="Times New Roman"/>
        </w:rPr>
        <w:lastRenderedPageBreak/>
        <w:t>not match IGAP results (left). (</w:t>
      </w:r>
      <w:proofErr w:type="gramStart"/>
      <w:r>
        <w:rPr>
          <w:rFonts w:eastAsia="Times New Roman"/>
        </w:rPr>
        <w:t>C,D</w:t>
      </w:r>
      <w:proofErr w:type="gramEnd"/>
      <w:r>
        <w:rPr>
          <w:rFonts w:eastAsia="Times New Roman"/>
        </w:rPr>
        <w:t>) Methods 3 and 4 allowed IGAP priors to effectively influence ADSP results.</w:t>
      </w:r>
      <w:r w:rsidRPr="00200AA6">
        <w:rPr>
          <w:rFonts w:eastAsia="Times New Roman"/>
        </w:rPr>
        <w:t xml:space="preserve"> </w:t>
      </w:r>
      <w:r>
        <w:rPr>
          <w:rFonts w:eastAsia="Times New Roman"/>
        </w:rPr>
        <w:t>Method 4 was chosen over M</w:t>
      </w:r>
      <w:r w:rsidRPr="001971DE">
        <w:rPr>
          <w:rFonts w:eastAsia="Times New Roman"/>
        </w:rPr>
        <w:t>ethod 3 because by modeling the standardized effect size (t) as an independent variable in Method 4, it avoids the influence of variance estimation (</w:t>
      </w:r>
      <w:ins w:id="4" w:author="Xulong Wang" w:date="2018-02-14T15:30:00Z">
        <m:oMath>
          <m:r>
            <w:rPr>
              <w:rFonts w:ascii="Cambria Math" w:eastAsia="Times New Roman" w:hAnsi="Cambria Math"/>
            </w:rPr>
            <m:t>σ</m:t>
          </m:r>
        </m:oMath>
      </w:ins>
      <w:del w:id="5" w:author="Xulong Wang" w:date="2018-02-14T15:29:00Z">
        <m:oMath>
          <m:r>
            <w:rPr>
              <w:rFonts w:ascii="Cambria Math" w:eastAsia="Times New Roman" w:hAnsi="Cambria Math"/>
            </w:rPr>
            <m:t>sigma</m:t>
          </m:r>
        </m:oMath>
      </w:del>
      <w:r w:rsidRPr="001971DE">
        <w:rPr>
          <w:rFonts w:eastAsia="Times New Roman"/>
        </w:rPr>
        <w:t xml:space="preserve">) on effect size estimation (t * </w:t>
      </w:r>
      <w:ins w:id="6" w:author="Xulong Wang" w:date="2018-02-14T15:30:00Z">
        <m:oMath>
          <m:r>
            <w:rPr>
              <w:rFonts w:ascii="Cambria Math" w:eastAsia="Times New Roman" w:hAnsi="Cambria Math"/>
            </w:rPr>
            <m:t>σ</m:t>
          </m:r>
        </m:oMath>
      </w:ins>
      <w:del w:id="7" w:author="Xulong Wang" w:date="2018-02-14T15:30:00Z">
        <w:r w:rsidRPr="001971DE" w:rsidDel="00243AE2">
          <w:rPr>
            <w:rFonts w:eastAsia="Times New Roman"/>
          </w:rPr>
          <w:delText>sigma</w:delText>
        </w:r>
      </w:del>
      <w:r w:rsidRPr="001971DE">
        <w:rPr>
          <w:rFonts w:eastAsia="Times New Roman"/>
        </w:rPr>
        <w:t>).</w:t>
      </w:r>
    </w:p>
    <w:p w14:paraId="6DE9F42B" w14:textId="77777777" w:rsidR="00793EC1" w:rsidRPr="00A13E6F" w:rsidRDefault="00793EC1" w:rsidP="00F85591">
      <w:pPr>
        <w:pStyle w:val="Normal1"/>
        <w:spacing w:after="120" w:line="360" w:lineRule="auto"/>
        <w:rPr>
          <w:rFonts w:ascii="Helvetica" w:hAnsi="Helvetica"/>
          <w:bCs/>
        </w:rPr>
      </w:pPr>
    </w:p>
    <w:p w14:paraId="43491201" w14:textId="77777777" w:rsidR="00A13E6F" w:rsidRDefault="001D2C94" w:rsidP="00F85591">
      <w:pPr>
        <w:pStyle w:val="Normal1"/>
        <w:spacing w:after="120" w:line="360" w:lineRule="auto"/>
        <w:jc w:val="center"/>
        <w:rPr>
          <w:rFonts w:ascii="Helvetica" w:hAnsi="Helvetica"/>
        </w:rPr>
      </w:pPr>
      <w:r>
        <w:rPr>
          <w:rFonts w:ascii="Helvetica" w:hAnsi="Helvetica"/>
        </w:rPr>
        <w:pict w14:anchorId="331AD7BB">
          <v:shape id="_x0000_i1027" type="#_x0000_t75" style="width:245pt;height:208pt">
            <v:imagedata r:id="rId14" o:title="SuppFig3"/>
          </v:shape>
        </w:pict>
      </w:r>
    </w:p>
    <w:p w14:paraId="654477EB" w14:textId="77777777" w:rsidR="00A13E6F" w:rsidRPr="005D08D3" w:rsidRDefault="0043419F" w:rsidP="00F85591">
      <w:pPr>
        <w:pStyle w:val="Normal1"/>
        <w:spacing w:after="120" w:line="360" w:lineRule="auto"/>
        <w:rPr>
          <w:rFonts w:ascii="Helvetica" w:hAnsi="Helvetica"/>
        </w:rPr>
      </w:pPr>
      <w:r>
        <w:rPr>
          <w:rFonts w:ascii="Helvetica" w:hAnsi="Helvetica"/>
          <w:b/>
          <w:bCs/>
        </w:rPr>
        <w:t>Supplemental</w:t>
      </w:r>
      <w:r w:rsidR="00A13E6F">
        <w:rPr>
          <w:rFonts w:ascii="Helvetica" w:hAnsi="Helvetica"/>
          <w:b/>
          <w:bCs/>
        </w:rPr>
        <w:t xml:space="preserve"> Figure </w:t>
      </w:r>
      <w:r w:rsidR="00F85591">
        <w:rPr>
          <w:rFonts w:ascii="Helvetica" w:hAnsi="Helvetica"/>
          <w:b/>
          <w:bCs/>
        </w:rPr>
        <w:t>7</w:t>
      </w:r>
      <w:r w:rsidR="00A13E6F">
        <w:rPr>
          <w:rFonts w:ascii="Helvetica" w:hAnsi="Helvetica"/>
          <w:b/>
          <w:bCs/>
        </w:rPr>
        <w:t xml:space="preserve">. </w:t>
      </w:r>
      <w:r w:rsidR="000D2A52" w:rsidRPr="000D2A52">
        <w:rPr>
          <w:rFonts w:ascii="Helvetica" w:hAnsi="Helvetica"/>
        </w:rPr>
        <w:t xml:space="preserve">P-values of the GWAS </w:t>
      </w:r>
      <w:r w:rsidR="000D2A52">
        <w:rPr>
          <w:rFonts w:ascii="Helvetica" w:hAnsi="Helvetica"/>
        </w:rPr>
        <w:t>were distorted by collapsing the ADSP four-</w:t>
      </w:r>
      <w:r w:rsidR="000D2A52" w:rsidRPr="000D2A52">
        <w:rPr>
          <w:rFonts w:ascii="Helvetica" w:hAnsi="Helvetica"/>
        </w:rPr>
        <w:t>level categorical</w:t>
      </w:r>
      <w:r w:rsidR="000D2A52">
        <w:rPr>
          <w:rFonts w:ascii="Helvetica" w:hAnsi="Helvetica"/>
        </w:rPr>
        <w:t xml:space="preserve"> diagnostic</w:t>
      </w:r>
      <w:r w:rsidR="000D2A52" w:rsidRPr="000D2A52">
        <w:rPr>
          <w:rFonts w:ascii="Helvetica" w:hAnsi="Helvetica"/>
        </w:rPr>
        <w:t xml:space="preserve"> variables as binary. </w:t>
      </w:r>
      <w:r w:rsidR="000D2A52" w:rsidRPr="00F849DE">
        <w:rPr>
          <w:rFonts w:ascii="Helvetica" w:hAnsi="Helvetica"/>
          <w:i/>
        </w:rPr>
        <w:t>Bayes-GLMM</w:t>
      </w:r>
      <w:r w:rsidR="000D2A52">
        <w:rPr>
          <w:rFonts w:ascii="Helvetica" w:hAnsi="Helvetica"/>
        </w:rPr>
        <w:t xml:space="preserve"> was used to test </w:t>
      </w:r>
      <w:r w:rsidR="000D2A52" w:rsidRPr="000D2A52">
        <w:rPr>
          <w:rFonts w:ascii="Helvetica" w:hAnsi="Helvetica"/>
        </w:rPr>
        <w:t xml:space="preserve">10.3 million genomic variants with MAF </w:t>
      </w:r>
      <w:r w:rsidR="000D2A52">
        <w:rPr>
          <w:rFonts w:ascii="Helvetica" w:hAnsi="Helvetica"/>
        </w:rPr>
        <w:t>greater than</w:t>
      </w:r>
      <w:r w:rsidR="000D2A52" w:rsidRPr="000D2A52">
        <w:rPr>
          <w:rFonts w:ascii="Helvetica" w:hAnsi="Helvetica"/>
        </w:rPr>
        <w:t xml:space="preserve"> 0.01 generalized linear model</w:t>
      </w:r>
      <w:r w:rsidR="000D2A52">
        <w:rPr>
          <w:rFonts w:ascii="Helvetica" w:hAnsi="Helvetica"/>
        </w:rPr>
        <w:t>, using either the four-level categorical variable or a collapsed binary variable to mimic case-control status.</w:t>
      </w:r>
    </w:p>
    <w:p w14:paraId="0EB95E1F" w14:textId="77777777" w:rsidR="00A13E6F" w:rsidRDefault="001D2C94" w:rsidP="00F85591">
      <w:pPr>
        <w:pStyle w:val="Normal1"/>
        <w:spacing w:after="120" w:line="360" w:lineRule="auto"/>
        <w:jc w:val="center"/>
        <w:rPr>
          <w:rFonts w:ascii="Helvetica" w:hAnsi="Helvetica"/>
        </w:rPr>
      </w:pPr>
      <w:r>
        <w:rPr>
          <w:rFonts w:ascii="Helvetica" w:hAnsi="Helvetica"/>
        </w:rPr>
        <w:pict w14:anchorId="27D2FC6C">
          <v:shape id="_x0000_i1028" type="#_x0000_t75" style="width:242pt;height:203pt">
            <v:imagedata r:id="rId15" o:title="SuppFig4"/>
          </v:shape>
        </w:pict>
      </w:r>
    </w:p>
    <w:p w14:paraId="785C8661" w14:textId="77777777" w:rsidR="00F849DE" w:rsidRPr="00700848" w:rsidRDefault="0043419F" w:rsidP="00F849DE">
      <w:pPr>
        <w:pStyle w:val="Normal1"/>
        <w:spacing w:after="120" w:line="360" w:lineRule="auto"/>
        <w:rPr>
          <w:color w:val="auto"/>
        </w:rPr>
      </w:pPr>
      <w:r>
        <w:rPr>
          <w:rFonts w:ascii="Helvetica" w:hAnsi="Helvetica"/>
          <w:b/>
          <w:bCs/>
        </w:rPr>
        <w:lastRenderedPageBreak/>
        <w:t>Supplemental</w:t>
      </w:r>
      <w:r w:rsidR="00A13E6F">
        <w:rPr>
          <w:rFonts w:ascii="Helvetica" w:hAnsi="Helvetica"/>
          <w:b/>
          <w:bCs/>
        </w:rPr>
        <w:t xml:space="preserve"> Figure </w:t>
      </w:r>
      <w:r w:rsidR="00F85591">
        <w:rPr>
          <w:rFonts w:ascii="Helvetica" w:hAnsi="Helvetica"/>
          <w:b/>
          <w:bCs/>
        </w:rPr>
        <w:t>8</w:t>
      </w:r>
      <w:r w:rsidR="00A13E6F">
        <w:rPr>
          <w:rFonts w:ascii="Helvetica" w:hAnsi="Helvetica"/>
          <w:b/>
          <w:bCs/>
        </w:rPr>
        <w:t xml:space="preserve">. </w:t>
      </w:r>
      <w:r w:rsidR="000D2A52">
        <w:rPr>
          <w:rFonts w:ascii="Helvetica" w:hAnsi="Helvetica"/>
          <w:bCs/>
        </w:rPr>
        <w:t>Results of GWAS using numerical variables shows inconsistency due to numeric coding scheme. The four</w:t>
      </w:r>
      <w:r w:rsidR="000D2A52" w:rsidRPr="000D2A52">
        <w:rPr>
          <w:rFonts w:ascii="Helvetica" w:hAnsi="Helvetica"/>
          <w:bCs/>
        </w:rPr>
        <w:t xml:space="preserve"> categorical levels of AD </w:t>
      </w:r>
      <w:r w:rsidR="000D2A52">
        <w:rPr>
          <w:rFonts w:ascii="Helvetica" w:hAnsi="Helvetica"/>
          <w:bCs/>
        </w:rPr>
        <w:t>diagnosis</w:t>
      </w:r>
      <w:r w:rsidR="000D2A52" w:rsidRPr="000D2A52">
        <w:rPr>
          <w:rFonts w:ascii="Helvetica" w:hAnsi="Helvetica"/>
          <w:bCs/>
        </w:rPr>
        <w:t xml:space="preserve"> in ADSP (no, possible, probable, definite) were transformed to numerical</w:t>
      </w:r>
      <w:r w:rsidR="000D2A52">
        <w:rPr>
          <w:rFonts w:ascii="Helvetica" w:hAnsi="Helvetica"/>
          <w:bCs/>
        </w:rPr>
        <w:t xml:space="preserve"> by two rules: Coding Scheme A with</w:t>
      </w:r>
      <w:r w:rsidR="000D2A52" w:rsidRPr="000D2A52">
        <w:rPr>
          <w:rFonts w:ascii="Helvetica" w:hAnsi="Helvetica"/>
          <w:bCs/>
        </w:rPr>
        <w:t xml:space="preserve"> </w:t>
      </w:r>
      <w:r w:rsidR="000D2A52">
        <w:rPr>
          <w:rFonts w:ascii="Helvetica" w:hAnsi="Helvetica"/>
          <w:bCs/>
        </w:rPr>
        <w:t>0, 0.25, 0.5, 1; and Coding Scheme B with</w:t>
      </w:r>
      <w:r w:rsidR="000D2A52" w:rsidRPr="000D2A52">
        <w:rPr>
          <w:rFonts w:ascii="Helvetica" w:hAnsi="Helvetica"/>
          <w:bCs/>
        </w:rPr>
        <w:t xml:space="preserve"> 0, 0.33, 0.66, 1. Variants with LOD results </w:t>
      </w:r>
      <w:r w:rsidR="000D2A52">
        <w:rPr>
          <w:rFonts w:ascii="Helvetica" w:hAnsi="Helvetica"/>
          <w:bCs/>
        </w:rPr>
        <w:t>greater</w:t>
      </w:r>
      <w:r w:rsidR="000D2A52" w:rsidRPr="000D2A52">
        <w:rPr>
          <w:rFonts w:ascii="Helvetica" w:hAnsi="Helvetica"/>
          <w:bCs/>
        </w:rPr>
        <w:t xml:space="preserve"> than 10 in </w:t>
      </w:r>
      <w:r w:rsidR="000D2A52">
        <w:rPr>
          <w:rFonts w:ascii="Helvetica" w:hAnsi="Helvetica"/>
          <w:bCs/>
        </w:rPr>
        <w:t>either</w:t>
      </w:r>
      <w:r w:rsidR="000D2A52" w:rsidRPr="000D2A52">
        <w:rPr>
          <w:rFonts w:ascii="Helvetica" w:hAnsi="Helvetica"/>
          <w:bCs/>
        </w:rPr>
        <w:t xml:space="preserve"> of the two </w:t>
      </w:r>
      <w:r w:rsidR="000D2A52">
        <w:rPr>
          <w:rFonts w:ascii="Helvetica" w:hAnsi="Helvetica"/>
          <w:bCs/>
        </w:rPr>
        <w:t>schemes</w:t>
      </w:r>
      <w:r w:rsidR="00435D0D">
        <w:rPr>
          <w:rFonts w:ascii="Helvetica" w:hAnsi="Helvetica"/>
          <w:bCs/>
        </w:rPr>
        <w:t xml:space="preserve"> were plotted (</w:t>
      </w:r>
      <w:r w:rsidR="000D2A52" w:rsidRPr="000D2A52">
        <w:rPr>
          <w:rFonts w:ascii="Helvetica" w:hAnsi="Helvetica"/>
          <w:bCs/>
        </w:rPr>
        <w:t>23</w:t>
      </w:r>
      <w:r w:rsidR="000D2A52">
        <w:rPr>
          <w:rFonts w:ascii="Helvetica" w:hAnsi="Helvetica"/>
          <w:bCs/>
        </w:rPr>
        <w:t>,</w:t>
      </w:r>
      <w:r w:rsidR="000D2A52" w:rsidRPr="000D2A52">
        <w:rPr>
          <w:rFonts w:ascii="Helvetica" w:hAnsi="Helvetica"/>
          <w:bCs/>
        </w:rPr>
        <w:t>388</w:t>
      </w:r>
      <w:r w:rsidR="00435D0D">
        <w:rPr>
          <w:rFonts w:ascii="Helvetica" w:hAnsi="Helvetica"/>
          <w:bCs/>
        </w:rPr>
        <w:t xml:space="preserve"> variants</w:t>
      </w:r>
      <w:r w:rsidR="000D2A52" w:rsidRPr="000D2A52">
        <w:rPr>
          <w:rFonts w:ascii="Helvetica" w:hAnsi="Helvetica"/>
          <w:bCs/>
        </w:rPr>
        <w:t>).</w:t>
      </w:r>
      <w:r w:rsidR="000D2A52">
        <w:rPr>
          <w:rFonts w:ascii="Helvetica" w:hAnsi="Helvetica"/>
          <w:bCs/>
        </w:rPr>
        <w:t xml:space="preserve"> Analysis was performed using a linear mixed model in </w:t>
      </w:r>
      <w:proofErr w:type="spellStart"/>
      <w:r w:rsidR="000D2A52" w:rsidRPr="000D2A52">
        <w:rPr>
          <w:rFonts w:ascii="Helvetica" w:hAnsi="Helvetica"/>
          <w:bCs/>
          <w:i/>
        </w:rPr>
        <w:t>QTLRel</w:t>
      </w:r>
      <w:proofErr w:type="spellEnd"/>
      <w:r w:rsidR="00F849DE">
        <w:rPr>
          <w:color w:val="auto"/>
        </w:rPr>
        <w:t xml:space="preserve">, comparing the </w:t>
      </w:r>
      <w:r w:rsidR="00F849DE" w:rsidRPr="00700848">
        <w:rPr>
          <w:color w:val="auto"/>
        </w:rPr>
        <w:t xml:space="preserve">nested null and full </w:t>
      </w:r>
      <w:r w:rsidR="00F849DE">
        <w:rPr>
          <w:color w:val="auto"/>
        </w:rPr>
        <w:t>models</w:t>
      </w:r>
      <w:r w:rsidR="00F849DE" w:rsidRPr="00700848">
        <w:rPr>
          <w:color w:val="auto"/>
        </w:rPr>
        <w:t xml:space="preserve"> to estimate the significance of a variant. The full models were the same as described </w:t>
      </w:r>
      <w:r w:rsidR="00F849DE">
        <w:rPr>
          <w:color w:val="auto"/>
        </w:rPr>
        <w:t>in the text (Materials and Methods: Model Estimations)</w:t>
      </w:r>
      <w:r w:rsidR="00F849DE" w:rsidRPr="00700848">
        <w:rPr>
          <w:color w:val="auto"/>
        </w:rPr>
        <w:t xml:space="preserve"> whereas the null models ignored the variant, </w:t>
      </w:r>
      <w:r w:rsidR="00F849DE" w:rsidRPr="00700848">
        <w:rPr>
          <w:i/>
          <w:color w:val="auto"/>
        </w:rPr>
        <w:t>g</w:t>
      </w:r>
      <w:r w:rsidR="00F849DE" w:rsidRPr="00700848">
        <w:rPr>
          <w:color w:val="auto"/>
        </w:rPr>
        <w:t xml:space="preserve">, as a linear predictor. In MLE, the null-to-full model improvements was quantified by </w:t>
      </w:r>
      <w:r w:rsidR="00F849DE">
        <w:rPr>
          <w:color w:val="auto"/>
        </w:rPr>
        <w:t>LOD</w:t>
      </w:r>
      <w:r w:rsidR="00F849DE" w:rsidRPr="00700848">
        <w:rPr>
          <w:color w:val="auto"/>
        </w:rPr>
        <w:t xml:space="preserve">, which equals </w:t>
      </w:r>
      <w:del w:id="8" w:author="Xulong Wang" w:date="2018-02-14T15:22:00Z">
        <w:r w:rsidR="00F849DE" w:rsidRPr="00700848" w:rsidDel="001D2C94">
          <w:rPr>
            <w:color w:val="auto"/>
          </w:rPr>
          <w:delText xml:space="preserve">two times the </w:delText>
        </w:r>
      </w:del>
      <w:r w:rsidR="00F849DE" w:rsidRPr="00700848">
        <w:rPr>
          <w:color w:val="auto"/>
        </w:rPr>
        <w:t>log likelihood difference between the full and null models using the MLE estimation of model parameters</w:t>
      </w:r>
      <w:ins w:id="9" w:author="Xulong Wang" w:date="2018-02-14T15:22:00Z">
        <w:r w:rsidR="001D2C94">
          <w:rPr>
            <w:color w:val="auto"/>
          </w:rPr>
          <w:t xml:space="preserve"> divided by </w:t>
        </w:r>
        <w:proofErr w:type="gramStart"/>
        <w:r w:rsidR="001D2C94">
          <w:rPr>
            <w:color w:val="auto"/>
          </w:rPr>
          <w:t>log(</w:t>
        </w:r>
        <w:proofErr w:type="gramEnd"/>
        <w:r w:rsidR="001D2C94">
          <w:rPr>
            <w:color w:val="auto"/>
          </w:rPr>
          <w:t>10)</w:t>
        </w:r>
      </w:ins>
      <w:r w:rsidR="00F849DE" w:rsidRPr="00700848">
        <w:rPr>
          <w:color w:val="auto"/>
        </w:rPr>
        <w:t>.</w:t>
      </w:r>
    </w:p>
    <w:p w14:paraId="109C1D25" w14:textId="77777777" w:rsidR="00F849DE" w:rsidRPr="00ED6F3D" w:rsidRDefault="00F849DE" w:rsidP="00F849DE">
      <w:pPr>
        <w:pStyle w:val="Normal1"/>
        <w:spacing w:before="120" w:after="120" w:line="360" w:lineRule="auto"/>
        <w:rPr>
          <w:color w:val="auto"/>
        </w:rPr>
      </w:pPr>
      <m:oMathPara>
        <m:oMath>
          <m:r>
            <w:rPr>
              <w:rFonts w:ascii="Cambria Math" w:hAnsi="Cambria Math"/>
              <w:color w:val="auto"/>
            </w:rPr>
            <m:t>LOD= -(</m:t>
          </m:r>
          <m:func>
            <m:funcPr>
              <m:ctrlPr>
                <w:rPr>
                  <w:rFonts w:ascii="Cambria Math" w:hAnsi="Cambria Math"/>
                  <w:i/>
                  <w:color w:val="auto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auto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auto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auto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auto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auto"/>
                        </w:rPr>
                        <m:t>data</m:t>
                      </m:r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color w:val="auto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color w:val="auto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auto"/>
                            </w:rPr>
                            <m:t>p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color w:val="auto"/>
                            </w:rPr>
                            <m:t>n</m:t>
                          </m:r>
                        </m:sup>
                      </m:sSubSup>
                    </m:e>
                  </m:d>
                </m:e>
              </m:d>
            </m:e>
          </m:func>
          <m:r>
            <w:rPr>
              <w:rFonts w:ascii="Cambria Math" w:hAnsi="Cambria Math"/>
              <w:color w:val="auto"/>
            </w:rPr>
            <m:t>-</m:t>
          </m:r>
          <m:r>
            <m:rPr>
              <m:sty m:val="p"/>
            </m:rPr>
            <w:rPr>
              <w:rFonts w:ascii="Cambria Math" w:hAnsi="Cambria Math"/>
              <w:color w:val="auto"/>
            </w:rPr>
            <m:t>log⁡</m:t>
          </m:r>
          <m:r>
            <w:rPr>
              <w:rFonts w:ascii="Cambria Math" w:hAnsi="Cambria Math"/>
              <w:color w:val="auto"/>
            </w:rPr>
            <m:t>(P(data|</m:t>
          </m:r>
          <m:sSubSup>
            <m:sSubSupPr>
              <m:ctrlPr>
                <w:rPr>
                  <w:rFonts w:ascii="Cambria Math" w:hAnsi="Cambria Math"/>
                  <w:i/>
                  <w:color w:val="auto"/>
                </w:rPr>
              </m:ctrlPr>
            </m:sSubSupPr>
            <m:e>
              <m:r>
                <w:rPr>
                  <w:rFonts w:ascii="Cambria Math" w:hAnsi="Cambria Math"/>
                  <w:color w:val="auto"/>
                </w:rPr>
                <m:t>θ</m:t>
              </m:r>
            </m:e>
            <m:sub>
              <m:r>
                <w:rPr>
                  <w:rFonts w:ascii="Cambria Math" w:hAnsi="Cambria Math"/>
                  <w:color w:val="auto"/>
                </w:rPr>
                <m:t>p</m:t>
              </m:r>
            </m:sub>
            <m:sup>
              <m:r>
                <w:rPr>
                  <w:rFonts w:ascii="Cambria Math" w:hAnsi="Cambria Math"/>
                  <w:color w:val="auto"/>
                </w:rPr>
                <m:t>f</m:t>
              </m:r>
            </m:sup>
          </m:sSubSup>
          <m:r>
            <w:rPr>
              <w:rFonts w:ascii="Cambria Math" w:hAnsi="Cambria Math"/>
              <w:color w:val="auto"/>
            </w:rPr>
            <m:t>)))/</m:t>
          </m:r>
          <m:r>
            <m:rPr>
              <m:sty m:val="p"/>
            </m:rPr>
            <w:rPr>
              <w:rFonts w:ascii="Cambria Math" w:hAnsi="Cambria Math"/>
              <w:color w:val="auto"/>
            </w:rPr>
            <m:t>log⁡</m:t>
          </m:r>
          <m:r>
            <w:rPr>
              <w:rFonts w:ascii="Cambria Math" w:hAnsi="Cambria Math"/>
              <w:color w:val="auto"/>
            </w:rPr>
            <m:t>(10)</m:t>
          </m:r>
        </m:oMath>
      </m:oMathPara>
    </w:p>
    <w:p w14:paraId="5016C91E" w14:textId="77777777" w:rsidR="00F849DE" w:rsidRPr="00700848" w:rsidRDefault="005D6742" w:rsidP="00F849DE">
      <w:pPr>
        <w:pStyle w:val="Normal1"/>
        <w:spacing w:before="120" w:after="120" w:line="360" w:lineRule="auto"/>
        <w:rPr>
          <w:color w:val="auto"/>
        </w:rPr>
      </w:pPr>
      <m:oMath>
        <m:sSubSup>
          <m:sSubSupPr>
            <m:ctrlPr>
              <w:rPr>
                <w:rFonts w:ascii="Cambria Math" w:hAnsi="Cambria Math"/>
                <w:i/>
                <w:color w:val="auto"/>
              </w:rPr>
            </m:ctrlPr>
          </m:sSubSupPr>
          <m:e>
            <m:r>
              <w:rPr>
                <w:rFonts w:ascii="Cambria Math" w:hAnsi="Cambria Math"/>
                <w:color w:val="auto"/>
              </w:rPr>
              <m:t>θ</m:t>
            </m:r>
          </m:e>
          <m:sub>
            <m:r>
              <w:rPr>
                <w:rFonts w:ascii="Cambria Math" w:hAnsi="Cambria Math"/>
                <w:color w:val="auto"/>
              </w:rPr>
              <m:t>p</m:t>
            </m:r>
          </m:sub>
          <m:sup>
            <m:r>
              <w:rPr>
                <w:rFonts w:ascii="Cambria Math" w:hAnsi="Cambria Math"/>
                <w:color w:val="auto"/>
              </w:rPr>
              <m:t>n</m:t>
            </m:r>
          </m:sup>
        </m:sSubSup>
      </m:oMath>
      <w:r w:rsidR="00F849DE" w:rsidRPr="00700848">
        <w:rPr>
          <w:color w:val="auto"/>
        </w:rPr>
        <w:t xml:space="preserve"> and </w:t>
      </w:r>
      <m:oMath>
        <m:sSubSup>
          <m:sSubSupPr>
            <m:ctrlPr>
              <w:rPr>
                <w:rFonts w:ascii="Cambria Math" w:hAnsi="Cambria Math"/>
                <w:i/>
                <w:color w:val="auto"/>
              </w:rPr>
            </m:ctrlPr>
          </m:sSubSupPr>
          <m:e>
            <m:r>
              <w:rPr>
                <w:rFonts w:ascii="Cambria Math" w:hAnsi="Cambria Math"/>
                <w:color w:val="auto"/>
              </w:rPr>
              <m:t>θ</m:t>
            </m:r>
          </m:e>
          <m:sub>
            <m:r>
              <w:rPr>
                <w:rFonts w:ascii="Cambria Math" w:hAnsi="Cambria Math"/>
                <w:color w:val="auto"/>
              </w:rPr>
              <m:t>p</m:t>
            </m:r>
          </m:sub>
          <m:sup>
            <m:r>
              <w:rPr>
                <w:rFonts w:ascii="Cambria Math" w:hAnsi="Cambria Math"/>
                <w:color w:val="auto"/>
              </w:rPr>
              <m:t>f</m:t>
            </m:r>
          </m:sup>
        </m:sSubSup>
      </m:oMath>
      <w:r w:rsidR="00F849DE" w:rsidRPr="00700848">
        <w:rPr>
          <w:color w:val="auto"/>
        </w:rPr>
        <w:t xml:space="preserve">  were the MLE of the parameter spaces under the null and full models, respectively. </w:t>
      </w:r>
    </w:p>
    <w:p w14:paraId="152E51FA" w14:textId="77777777" w:rsidR="00F849DE" w:rsidRPr="000D2A52" w:rsidRDefault="00F849DE" w:rsidP="00F85591">
      <w:pPr>
        <w:pStyle w:val="Normal1"/>
        <w:spacing w:after="120" w:line="360" w:lineRule="auto"/>
        <w:rPr>
          <w:rFonts w:ascii="Helvetica" w:hAnsi="Helvetica"/>
          <w:bCs/>
        </w:rPr>
      </w:pPr>
    </w:p>
    <w:p w14:paraId="2D0BA1A3" w14:textId="77777777" w:rsidR="00A13E6F" w:rsidRDefault="00A13E6F" w:rsidP="00F85591">
      <w:pPr>
        <w:pStyle w:val="Normal1"/>
        <w:spacing w:after="120" w:line="360" w:lineRule="auto"/>
        <w:rPr>
          <w:rFonts w:ascii="Helvetica" w:hAnsi="Helvetica"/>
        </w:rPr>
      </w:pPr>
    </w:p>
    <w:p w14:paraId="3244BE6F" w14:textId="77777777" w:rsidR="00200AA6" w:rsidRPr="001971DE" w:rsidRDefault="00200AA6" w:rsidP="00F85591">
      <w:pPr>
        <w:spacing w:after="120" w:line="360" w:lineRule="auto"/>
        <w:rPr>
          <w:rFonts w:eastAsia="Times New Roman"/>
        </w:rPr>
      </w:pPr>
    </w:p>
    <w:p w14:paraId="124A8876" w14:textId="77777777" w:rsidR="00200AA6" w:rsidRPr="006E5B7D" w:rsidRDefault="00200AA6" w:rsidP="00F85591">
      <w:pPr>
        <w:pStyle w:val="Normal1"/>
        <w:spacing w:after="120" w:line="360" w:lineRule="auto"/>
        <w:rPr>
          <w:rFonts w:ascii="Helvetica" w:hAnsi="Helvetica"/>
        </w:rPr>
      </w:pPr>
    </w:p>
    <w:sectPr w:rsidR="00200AA6" w:rsidRPr="006E5B7D" w:rsidSect="001C3A62">
      <w:footerReference w:type="default" r:id="rId16"/>
      <w:pgSz w:w="12240" w:h="15840"/>
      <w:pgMar w:top="1440" w:right="1440" w:bottom="1440" w:left="1440" w:header="720" w:footer="720" w:gutter="0"/>
      <w:lnNumType w:countBy="5" w:restart="continuous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EE79BF" w14:textId="77777777" w:rsidR="005D6742" w:rsidRDefault="005D6742" w:rsidP="00204E2F">
      <w:pPr>
        <w:spacing w:line="240" w:lineRule="auto"/>
      </w:pPr>
      <w:r>
        <w:separator/>
      </w:r>
    </w:p>
  </w:endnote>
  <w:endnote w:type="continuationSeparator" w:id="0">
    <w:p w14:paraId="7789C876" w14:textId="77777777" w:rsidR="005D6742" w:rsidRDefault="005D6742" w:rsidP="00204E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67392298"/>
      <w:docPartObj>
        <w:docPartGallery w:val="Page Numbers (Bottom of Page)"/>
        <w:docPartUnique/>
      </w:docPartObj>
    </w:sdtPr>
    <w:sdtEndPr/>
    <w:sdtContent>
      <w:p w14:paraId="442FBE2F" w14:textId="77777777" w:rsidR="007D27EB" w:rsidRDefault="007D27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3AE2">
          <w:rPr>
            <w:noProof/>
          </w:rPr>
          <w:t>2</w:t>
        </w:r>
        <w:r>
          <w:fldChar w:fldCharType="end"/>
        </w:r>
      </w:p>
    </w:sdtContent>
  </w:sdt>
  <w:p w14:paraId="769FE105" w14:textId="77777777" w:rsidR="007D27EB" w:rsidRDefault="007D27E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0B965A" w14:textId="77777777" w:rsidR="005D6742" w:rsidRDefault="005D6742" w:rsidP="00204E2F">
      <w:pPr>
        <w:spacing w:line="240" w:lineRule="auto"/>
      </w:pPr>
      <w:r>
        <w:separator/>
      </w:r>
    </w:p>
  </w:footnote>
  <w:footnote w:type="continuationSeparator" w:id="0">
    <w:p w14:paraId="7CB866B1" w14:textId="77777777" w:rsidR="005D6742" w:rsidRDefault="005D6742" w:rsidP="00204E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F0C6C"/>
    <w:multiLevelType w:val="hybridMultilevel"/>
    <w:tmpl w:val="09729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865CE4"/>
    <w:multiLevelType w:val="hybridMultilevel"/>
    <w:tmpl w:val="D4066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AA7A6C"/>
    <w:multiLevelType w:val="hybridMultilevel"/>
    <w:tmpl w:val="1C764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1438B2"/>
    <w:multiLevelType w:val="hybridMultilevel"/>
    <w:tmpl w:val="9F4EDDF6"/>
    <w:styleLink w:val="Numbered"/>
    <w:lvl w:ilvl="0" w:tplc="AA76230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36E2C952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04DA7CBC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D0142C40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FABECD68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B09E426E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DD4EB394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D9785490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7096AB56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5AE371FD"/>
    <w:multiLevelType w:val="hybridMultilevel"/>
    <w:tmpl w:val="9F4EDDF6"/>
    <w:numStyleLink w:val="Numbered"/>
  </w:abstractNum>
  <w:abstractNum w:abstractNumId="5">
    <w:nsid w:val="7BC575F0"/>
    <w:multiLevelType w:val="hybridMultilevel"/>
    <w:tmpl w:val="94784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Xulong Wang">
    <w15:presenceInfo w15:providerId="None" w15:userId="Xulong W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ocumentType w:val="letter"/>
  <w:trackRevision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A72"/>
    <w:rsid w:val="00000198"/>
    <w:rsid w:val="0000157E"/>
    <w:rsid w:val="00003A41"/>
    <w:rsid w:val="00004C61"/>
    <w:rsid w:val="00006FD6"/>
    <w:rsid w:val="00007096"/>
    <w:rsid w:val="00010E11"/>
    <w:rsid w:val="000124A1"/>
    <w:rsid w:val="00012732"/>
    <w:rsid w:val="000218C9"/>
    <w:rsid w:val="00023002"/>
    <w:rsid w:val="00023E24"/>
    <w:rsid w:val="00024BE9"/>
    <w:rsid w:val="00024D36"/>
    <w:rsid w:val="00024D54"/>
    <w:rsid w:val="000253D4"/>
    <w:rsid w:val="00025DE5"/>
    <w:rsid w:val="00026619"/>
    <w:rsid w:val="00026848"/>
    <w:rsid w:val="00027462"/>
    <w:rsid w:val="00032554"/>
    <w:rsid w:val="00035182"/>
    <w:rsid w:val="0003523C"/>
    <w:rsid w:val="000368F0"/>
    <w:rsid w:val="00040028"/>
    <w:rsid w:val="00040033"/>
    <w:rsid w:val="000444D0"/>
    <w:rsid w:val="00046137"/>
    <w:rsid w:val="0004665A"/>
    <w:rsid w:val="00052DDA"/>
    <w:rsid w:val="000532C9"/>
    <w:rsid w:val="00054500"/>
    <w:rsid w:val="000565C7"/>
    <w:rsid w:val="00060C96"/>
    <w:rsid w:val="000617DE"/>
    <w:rsid w:val="00064872"/>
    <w:rsid w:val="000653C1"/>
    <w:rsid w:val="00065DE9"/>
    <w:rsid w:val="000717E0"/>
    <w:rsid w:val="00073CCB"/>
    <w:rsid w:val="00074036"/>
    <w:rsid w:val="00074B5B"/>
    <w:rsid w:val="000777D3"/>
    <w:rsid w:val="000804B4"/>
    <w:rsid w:val="00081381"/>
    <w:rsid w:val="00081459"/>
    <w:rsid w:val="00081D0C"/>
    <w:rsid w:val="00082017"/>
    <w:rsid w:val="00082678"/>
    <w:rsid w:val="000845BB"/>
    <w:rsid w:val="00085754"/>
    <w:rsid w:val="00086F2F"/>
    <w:rsid w:val="00092B5E"/>
    <w:rsid w:val="00095764"/>
    <w:rsid w:val="00095D19"/>
    <w:rsid w:val="000B1745"/>
    <w:rsid w:val="000B18FC"/>
    <w:rsid w:val="000B3113"/>
    <w:rsid w:val="000B3178"/>
    <w:rsid w:val="000B4F57"/>
    <w:rsid w:val="000B6256"/>
    <w:rsid w:val="000B6FD4"/>
    <w:rsid w:val="000C0044"/>
    <w:rsid w:val="000C01FF"/>
    <w:rsid w:val="000C1188"/>
    <w:rsid w:val="000C18CA"/>
    <w:rsid w:val="000C25CC"/>
    <w:rsid w:val="000C2A8E"/>
    <w:rsid w:val="000C54FC"/>
    <w:rsid w:val="000C64AB"/>
    <w:rsid w:val="000C7263"/>
    <w:rsid w:val="000D2A52"/>
    <w:rsid w:val="000D2DB4"/>
    <w:rsid w:val="000D33DB"/>
    <w:rsid w:val="000D3CA8"/>
    <w:rsid w:val="000D3E19"/>
    <w:rsid w:val="000D5E4E"/>
    <w:rsid w:val="000E0E56"/>
    <w:rsid w:val="000E32A7"/>
    <w:rsid w:val="000E4940"/>
    <w:rsid w:val="000E6822"/>
    <w:rsid w:val="000F09FA"/>
    <w:rsid w:val="000F17EA"/>
    <w:rsid w:val="000F2FE6"/>
    <w:rsid w:val="000F4909"/>
    <w:rsid w:val="000F4CA0"/>
    <w:rsid w:val="000F53B7"/>
    <w:rsid w:val="000F5FD7"/>
    <w:rsid w:val="000F6CED"/>
    <w:rsid w:val="000F759B"/>
    <w:rsid w:val="00100520"/>
    <w:rsid w:val="00101EE1"/>
    <w:rsid w:val="001021FF"/>
    <w:rsid w:val="0010255F"/>
    <w:rsid w:val="00102944"/>
    <w:rsid w:val="00103D93"/>
    <w:rsid w:val="00104102"/>
    <w:rsid w:val="001075EA"/>
    <w:rsid w:val="00110911"/>
    <w:rsid w:val="00110F44"/>
    <w:rsid w:val="00112B97"/>
    <w:rsid w:val="00115137"/>
    <w:rsid w:val="001155C3"/>
    <w:rsid w:val="00121015"/>
    <w:rsid w:val="00124B7D"/>
    <w:rsid w:val="00125BFB"/>
    <w:rsid w:val="001268EF"/>
    <w:rsid w:val="00127D78"/>
    <w:rsid w:val="00127D91"/>
    <w:rsid w:val="0013384D"/>
    <w:rsid w:val="00134B39"/>
    <w:rsid w:val="00134BA5"/>
    <w:rsid w:val="00135919"/>
    <w:rsid w:val="00136239"/>
    <w:rsid w:val="00136505"/>
    <w:rsid w:val="001366DF"/>
    <w:rsid w:val="0013764F"/>
    <w:rsid w:val="001379D2"/>
    <w:rsid w:val="0014045C"/>
    <w:rsid w:val="00140DB1"/>
    <w:rsid w:val="00143321"/>
    <w:rsid w:val="001435CD"/>
    <w:rsid w:val="001441BF"/>
    <w:rsid w:val="0014508D"/>
    <w:rsid w:val="00145AA8"/>
    <w:rsid w:val="00150F64"/>
    <w:rsid w:val="001526B2"/>
    <w:rsid w:val="00152EB8"/>
    <w:rsid w:val="0015563D"/>
    <w:rsid w:val="00160B83"/>
    <w:rsid w:val="00160FCC"/>
    <w:rsid w:val="00166B03"/>
    <w:rsid w:val="001706EB"/>
    <w:rsid w:val="00171655"/>
    <w:rsid w:val="001717B5"/>
    <w:rsid w:val="00173507"/>
    <w:rsid w:val="00176BDA"/>
    <w:rsid w:val="00176C8F"/>
    <w:rsid w:val="001778B0"/>
    <w:rsid w:val="00181430"/>
    <w:rsid w:val="00181F03"/>
    <w:rsid w:val="00182DFC"/>
    <w:rsid w:val="00184318"/>
    <w:rsid w:val="00185F81"/>
    <w:rsid w:val="00191049"/>
    <w:rsid w:val="0019156B"/>
    <w:rsid w:val="001920A8"/>
    <w:rsid w:val="001926EC"/>
    <w:rsid w:val="001930AB"/>
    <w:rsid w:val="0019312F"/>
    <w:rsid w:val="001943B5"/>
    <w:rsid w:val="00197165"/>
    <w:rsid w:val="001A19F2"/>
    <w:rsid w:val="001A256D"/>
    <w:rsid w:val="001A5AAA"/>
    <w:rsid w:val="001A638B"/>
    <w:rsid w:val="001A6A04"/>
    <w:rsid w:val="001A6A88"/>
    <w:rsid w:val="001A700C"/>
    <w:rsid w:val="001A7479"/>
    <w:rsid w:val="001B0956"/>
    <w:rsid w:val="001B1BDD"/>
    <w:rsid w:val="001B2FFA"/>
    <w:rsid w:val="001B49D5"/>
    <w:rsid w:val="001B5C17"/>
    <w:rsid w:val="001B7868"/>
    <w:rsid w:val="001C3A62"/>
    <w:rsid w:val="001C4CB0"/>
    <w:rsid w:val="001C504E"/>
    <w:rsid w:val="001C7D5F"/>
    <w:rsid w:val="001D0F01"/>
    <w:rsid w:val="001D2C1A"/>
    <w:rsid w:val="001D2C94"/>
    <w:rsid w:val="001D533D"/>
    <w:rsid w:val="001D54E0"/>
    <w:rsid w:val="001D6BFD"/>
    <w:rsid w:val="001D76D4"/>
    <w:rsid w:val="001E0F44"/>
    <w:rsid w:val="001E33DE"/>
    <w:rsid w:val="001E563E"/>
    <w:rsid w:val="001E5B0B"/>
    <w:rsid w:val="001E5DA7"/>
    <w:rsid w:val="001E7D70"/>
    <w:rsid w:val="001E7F0D"/>
    <w:rsid w:val="001F082A"/>
    <w:rsid w:val="001F0BE7"/>
    <w:rsid w:val="001F0C51"/>
    <w:rsid w:val="001F400A"/>
    <w:rsid w:val="001F440F"/>
    <w:rsid w:val="001F4E8F"/>
    <w:rsid w:val="001F5314"/>
    <w:rsid w:val="001F6A98"/>
    <w:rsid w:val="001F7144"/>
    <w:rsid w:val="002001C9"/>
    <w:rsid w:val="00200AA6"/>
    <w:rsid w:val="00200AFA"/>
    <w:rsid w:val="00204208"/>
    <w:rsid w:val="00204E2F"/>
    <w:rsid w:val="0020588B"/>
    <w:rsid w:val="00212B20"/>
    <w:rsid w:val="00214472"/>
    <w:rsid w:val="00214DD2"/>
    <w:rsid w:val="002218D3"/>
    <w:rsid w:val="00221DA1"/>
    <w:rsid w:val="00222F9E"/>
    <w:rsid w:val="00223E65"/>
    <w:rsid w:val="00224A4E"/>
    <w:rsid w:val="00226794"/>
    <w:rsid w:val="002304E6"/>
    <w:rsid w:val="00231649"/>
    <w:rsid w:val="00233D7C"/>
    <w:rsid w:val="00233E15"/>
    <w:rsid w:val="0023580F"/>
    <w:rsid w:val="00235A9C"/>
    <w:rsid w:val="00242107"/>
    <w:rsid w:val="00243AE2"/>
    <w:rsid w:val="00247A5A"/>
    <w:rsid w:val="002518C2"/>
    <w:rsid w:val="00252D24"/>
    <w:rsid w:val="00253922"/>
    <w:rsid w:val="0025407C"/>
    <w:rsid w:val="00255DDA"/>
    <w:rsid w:val="002562AB"/>
    <w:rsid w:val="00260222"/>
    <w:rsid w:val="002603CF"/>
    <w:rsid w:val="00260A4A"/>
    <w:rsid w:val="00262278"/>
    <w:rsid w:val="00262681"/>
    <w:rsid w:val="00263BA9"/>
    <w:rsid w:val="00263FBA"/>
    <w:rsid w:val="00264784"/>
    <w:rsid w:val="00265552"/>
    <w:rsid w:val="00265655"/>
    <w:rsid w:val="00266DDC"/>
    <w:rsid w:val="002726A4"/>
    <w:rsid w:val="00272BF8"/>
    <w:rsid w:val="00274F59"/>
    <w:rsid w:val="002800C9"/>
    <w:rsid w:val="00280305"/>
    <w:rsid w:val="00280C65"/>
    <w:rsid w:val="00282BB8"/>
    <w:rsid w:val="002844EA"/>
    <w:rsid w:val="0029125D"/>
    <w:rsid w:val="0029211B"/>
    <w:rsid w:val="0029401A"/>
    <w:rsid w:val="00294A4D"/>
    <w:rsid w:val="00294B98"/>
    <w:rsid w:val="002970DE"/>
    <w:rsid w:val="00297170"/>
    <w:rsid w:val="00297502"/>
    <w:rsid w:val="002A1329"/>
    <w:rsid w:val="002A22A1"/>
    <w:rsid w:val="002A2FF2"/>
    <w:rsid w:val="002A43D8"/>
    <w:rsid w:val="002A54CB"/>
    <w:rsid w:val="002A54DC"/>
    <w:rsid w:val="002B1C6C"/>
    <w:rsid w:val="002B1D55"/>
    <w:rsid w:val="002B2E31"/>
    <w:rsid w:val="002B3341"/>
    <w:rsid w:val="002B3A85"/>
    <w:rsid w:val="002B5543"/>
    <w:rsid w:val="002B6071"/>
    <w:rsid w:val="002B7D10"/>
    <w:rsid w:val="002C0923"/>
    <w:rsid w:val="002C0A60"/>
    <w:rsid w:val="002C34AB"/>
    <w:rsid w:val="002C34DE"/>
    <w:rsid w:val="002C5B60"/>
    <w:rsid w:val="002C6524"/>
    <w:rsid w:val="002C67FC"/>
    <w:rsid w:val="002C7ADC"/>
    <w:rsid w:val="002D13F7"/>
    <w:rsid w:val="002D2559"/>
    <w:rsid w:val="002D39A2"/>
    <w:rsid w:val="002D4CE1"/>
    <w:rsid w:val="002D4FD2"/>
    <w:rsid w:val="002D5C3B"/>
    <w:rsid w:val="002D64BC"/>
    <w:rsid w:val="002D7772"/>
    <w:rsid w:val="002D7936"/>
    <w:rsid w:val="002E43D4"/>
    <w:rsid w:val="002E5D64"/>
    <w:rsid w:val="002E6E92"/>
    <w:rsid w:val="002F1BCF"/>
    <w:rsid w:val="002F36A2"/>
    <w:rsid w:val="002F53D2"/>
    <w:rsid w:val="002F5694"/>
    <w:rsid w:val="002F59B8"/>
    <w:rsid w:val="002F6083"/>
    <w:rsid w:val="002F7FBB"/>
    <w:rsid w:val="003006B0"/>
    <w:rsid w:val="003010FD"/>
    <w:rsid w:val="003017B4"/>
    <w:rsid w:val="003045BA"/>
    <w:rsid w:val="00306819"/>
    <w:rsid w:val="003069E5"/>
    <w:rsid w:val="003070DC"/>
    <w:rsid w:val="0030793C"/>
    <w:rsid w:val="00312C34"/>
    <w:rsid w:val="00316895"/>
    <w:rsid w:val="003173B4"/>
    <w:rsid w:val="00321F34"/>
    <w:rsid w:val="00322AF7"/>
    <w:rsid w:val="0032334B"/>
    <w:rsid w:val="00325189"/>
    <w:rsid w:val="00326D18"/>
    <w:rsid w:val="00330935"/>
    <w:rsid w:val="003338C1"/>
    <w:rsid w:val="003364A4"/>
    <w:rsid w:val="003365C8"/>
    <w:rsid w:val="00336E95"/>
    <w:rsid w:val="00340D58"/>
    <w:rsid w:val="003432ED"/>
    <w:rsid w:val="00343CE4"/>
    <w:rsid w:val="0034416E"/>
    <w:rsid w:val="00345060"/>
    <w:rsid w:val="0034739B"/>
    <w:rsid w:val="00347695"/>
    <w:rsid w:val="00351631"/>
    <w:rsid w:val="0035179D"/>
    <w:rsid w:val="003551FD"/>
    <w:rsid w:val="0036122E"/>
    <w:rsid w:val="00361651"/>
    <w:rsid w:val="00362C6A"/>
    <w:rsid w:val="003639F6"/>
    <w:rsid w:val="0036503D"/>
    <w:rsid w:val="00365407"/>
    <w:rsid w:val="00365700"/>
    <w:rsid w:val="00365734"/>
    <w:rsid w:val="003661D2"/>
    <w:rsid w:val="00366900"/>
    <w:rsid w:val="00366ACE"/>
    <w:rsid w:val="003744F9"/>
    <w:rsid w:val="00374DCC"/>
    <w:rsid w:val="00375E92"/>
    <w:rsid w:val="003817BE"/>
    <w:rsid w:val="003823A2"/>
    <w:rsid w:val="003875F4"/>
    <w:rsid w:val="00391507"/>
    <w:rsid w:val="003928C6"/>
    <w:rsid w:val="003933CD"/>
    <w:rsid w:val="00394816"/>
    <w:rsid w:val="00394BDD"/>
    <w:rsid w:val="003A0EB0"/>
    <w:rsid w:val="003A2F00"/>
    <w:rsid w:val="003A4143"/>
    <w:rsid w:val="003A55E0"/>
    <w:rsid w:val="003B02A4"/>
    <w:rsid w:val="003B18DD"/>
    <w:rsid w:val="003B2B11"/>
    <w:rsid w:val="003B5864"/>
    <w:rsid w:val="003B58E1"/>
    <w:rsid w:val="003B68BE"/>
    <w:rsid w:val="003B6C8C"/>
    <w:rsid w:val="003C1368"/>
    <w:rsid w:val="003C1F80"/>
    <w:rsid w:val="003C3547"/>
    <w:rsid w:val="003C4B8B"/>
    <w:rsid w:val="003C5A17"/>
    <w:rsid w:val="003C6267"/>
    <w:rsid w:val="003C766E"/>
    <w:rsid w:val="003C7E83"/>
    <w:rsid w:val="003D15D4"/>
    <w:rsid w:val="003D3071"/>
    <w:rsid w:val="003D3197"/>
    <w:rsid w:val="003D470A"/>
    <w:rsid w:val="003D5E7A"/>
    <w:rsid w:val="003D7051"/>
    <w:rsid w:val="003D7B59"/>
    <w:rsid w:val="003E0BAF"/>
    <w:rsid w:val="003E1D83"/>
    <w:rsid w:val="003E6778"/>
    <w:rsid w:val="003E6DC5"/>
    <w:rsid w:val="003F1BAE"/>
    <w:rsid w:val="003F4844"/>
    <w:rsid w:val="003F4B9C"/>
    <w:rsid w:val="003F5DF9"/>
    <w:rsid w:val="003F6B63"/>
    <w:rsid w:val="003F7338"/>
    <w:rsid w:val="003F7FB8"/>
    <w:rsid w:val="003F7FCF"/>
    <w:rsid w:val="0040179A"/>
    <w:rsid w:val="004061A1"/>
    <w:rsid w:val="004078FE"/>
    <w:rsid w:val="00407C2B"/>
    <w:rsid w:val="004103B9"/>
    <w:rsid w:val="00412D56"/>
    <w:rsid w:val="00414B7E"/>
    <w:rsid w:val="00415068"/>
    <w:rsid w:val="00415239"/>
    <w:rsid w:val="00416F4A"/>
    <w:rsid w:val="0041728C"/>
    <w:rsid w:val="004235FA"/>
    <w:rsid w:val="00424573"/>
    <w:rsid w:val="0042652B"/>
    <w:rsid w:val="004309A9"/>
    <w:rsid w:val="00430ADA"/>
    <w:rsid w:val="00430E06"/>
    <w:rsid w:val="00431C14"/>
    <w:rsid w:val="0043419F"/>
    <w:rsid w:val="00435D0D"/>
    <w:rsid w:val="0043655F"/>
    <w:rsid w:val="004375BD"/>
    <w:rsid w:val="00437933"/>
    <w:rsid w:val="00437BDC"/>
    <w:rsid w:val="00441473"/>
    <w:rsid w:val="004435FA"/>
    <w:rsid w:val="004462B3"/>
    <w:rsid w:val="00447F19"/>
    <w:rsid w:val="00451389"/>
    <w:rsid w:val="00452080"/>
    <w:rsid w:val="004520C5"/>
    <w:rsid w:val="00452101"/>
    <w:rsid w:val="00453205"/>
    <w:rsid w:val="00453C85"/>
    <w:rsid w:val="00454439"/>
    <w:rsid w:val="004552B3"/>
    <w:rsid w:val="00455968"/>
    <w:rsid w:val="0045678B"/>
    <w:rsid w:val="00457981"/>
    <w:rsid w:val="00462181"/>
    <w:rsid w:val="00462CBB"/>
    <w:rsid w:val="00463DA2"/>
    <w:rsid w:val="00464899"/>
    <w:rsid w:val="00464D60"/>
    <w:rsid w:val="004658ED"/>
    <w:rsid w:val="00465ED3"/>
    <w:rsid w:val="0046735A"/>
    <w:rsid w:val="00471530"/>
    <w:rsid w:val="00471631"/>
    <w:rsid w:val="00475C88"/>
    <w:rsid w:val="00483293"/>
    <w:rsid w:val="0048440E"/>
    <w:rsid w:val="00486C99"/>
    <w:rsid w:val="00486EB1"/>
    <w:rsid w:val="00486F85"/>
    <w:rsid w:val="00490CCE"/>
    <w:rsid w:val="004910A1"/>
    <w:rsid w:val="004949DF"/>
    <w:rsid w:val="004A4A49"/>
    <w:rsid w:val="004B0F7D"/>
    <w:rsid w:val="004B17B8"/>
    <w:rsid w:val="004B2B7D"/>
    <w:rsid w:val="004C03A4"/>
    <w:rsid w:val="004C0991"/>
    <w:rsid w:val="004C2B73"/>
    <w:rsid w:val="004D05B9"/>
    <w:rsid w:val="004D3B9A"/>
    <w:rsid w:val="004D534B"/>
    <w:rsid w:val="004D678D"/>
    <w:rsid w:val="004E1511"/>
    <w:rsid w:val="004E4A63"/>
    <w:rsid w:val="004E5F95"/>
    <w:rsid w:val="004E68EA"/>
    <w:rsid w:val="004F738E"/>
    <w:rsid w:val="005015A0"/>
    <w:rsid w:val="005019DB"/>
    <w:rsid w:val="0050251E"/>
    <w:rsid w:val="00502DBE"/>
    <w:rsid w:val="005032AE"/>
    <w:rsid w:val="00514534"/>
    <w:rsid w:val="00516693"/>
    <w:rsid w:val="005174E8"/>
    <w:rsid w:val="00520375"/>
    <w:rsid w:val="00522226"/>
    <w:rsid w:val="00522EBF"/>
    <w:rsid w:val="0052307F"/>
    <w:rsid w:val="0052412B"/>
    <w:rsid w:val="0052714F"/>
    <w:rsid w:val="00533881"/>
    <w:rsid w:val="00536E76"/>
    <w:rsid w:val="00546525"/>
    <w:rsid w:val="005525AA"/>
    <w:rsid w:val="00553E7B"/>
    <w:rsid w:val="005544DA"/>
    <w:rsid w:val="00557487"/>
    <w:rsid w:val="00557BE9"/>
    <w:rsid w:val="00560B67"/>
    <w:rsid w:val="00560CD0"/>
    <w:rsid w:val="00561885"/>
    <w:rsid w:val="00561B3D"/>
    <w:rsid w:val="0056615B"/>
    <w:rsid w:val="0056620F"/>
    <w:rsid w:val="00566740"/>
    <w:rsid w:val="0057189D"/>
    <w:rsid w:val="005728E1"/>
    <w:rsid w:val="00573FDF"/>
    <w:rsid w:val="005747C3"/>
    <w:rsid w:val="00574F49"/>
    <w:rsid w:val="00577C78"/>
    <w:rsid w:val="00577C9B"/>
    <w:rsid w:val="005825FA"/>
    <w:rsid w:val="0058379D"/>
    <w:rsid w:val="00584A9A"/>
    <w:rsid w:val="00592B5D"/>
    <w:rsid w:val="00594274"/>
    <w:rsid w:val="005946A9"/>
    <w:rsid w:val="005958ED"/>
    <w:rsid w:val="005A0543"/>
    <w:rsid w:val="005A24E8"/>
    <w:rsid w:val="005B02E0"/>
    <w:rsid w:val="005B0BDD"/>
    <w:rsid w:val="005B1D0E"/>
    <w:rsid w:val="005B30AD"/>
    <w:rsid w:val="005B631C"/>
    <w:rsid w:val="005B6635"/>
    <w:rsid w:val="005C25BF"/>
    <w:rsid w:val="005C434E"/>
    <w:rsid w:val="005C4F09"/>
    <w:rsid w:val="005C55A1"/>
    <w:rsid w:val="005D058C"/>
    <w:rsid w:val="005D08D3"/>
    <w:rsid w:val="005D1397"/>
    <w:rsid w:val="005D15F1"/>
    <w:rsid w:val="005D38C1"/>
    <w:rsid w:val="005D44EF"/>
    <w:rsid w:val="005D5842"/>
    <w:rsid w:val="005D5937"/>
    <w:rsid w:val="005D66A1"/>
    <w:rsid w:val="005D6742"/>
    <w:rsid w:val="005D7BBD"/>
    <w:rsid w:val="005E0D7E"/>
    <w:rsid w:val="005E59BC"/>
    <w:rsid w:val="005E7003"/>
    <w:rsid w:val="005E7FDA"/>
    <w:rsid w:val="005F0FD7"/>
    <w:rsid w:val="005F1609"/>
    <w:rsid w:val="005F67F7"/>
    <w:rsid w:val="0060017B"/>
    <w:rsid w:val="00600243"/>
    <w:rsid w:val="006009B8"/>
    <w:rsid w:val="006018FF"/>
    <w:rsid w:val="00611ABB"/>
    <w:rsid w:val="0061399E"/>
    <w:rsid w:val="0061429B"/>
    <w:rsid w:val="00614A24"/>
    <w:rsid w:val="0062092B"/>
    <w:rsid w:val="00623C6A"/>
    <w:rsid w:val="00623F87"/>
    <w:rsid w:val="006258F6"/>
    <w:rsid w:val="00631235"/>
    <w:rsid w:val="00634100"/>
    <w:rsid w:val="00636292"/>
    <w:rsid w:val="006457C7"/>
    <w:rsid w:val="00647B36"/>
    <w:rsid w:val="00652C85"/>
    <w:rsid w:val="006544C9"/>
    <w:rsid w:val="00655D49"/>
    <w:rsid w:val="00657441"/>
    <w:rsid w:val="00660B36"/>
    <w:rsid w:val="00663EEB"/>
    <w:rsid w:val="0066419E"/>
    <w:rsid w:val="00664B5B"/>
    <w:rsid w:val="00666221"/>
    <w:rsid w:val="006713ED"/>
    <w:rsid w:val="0067198D"/>
    <w:rsid w:val="00671E35"/>
    <w:rsid w:val="00672432"/>
    <w:rsid w:val="006736D2"/>
    <w:rsid w:val="0067475E"/>
    <w:rsid w:val="00675AA5"/>
    <w:rsid w:val="006808E3"/>
    <w:rsid w:val="006832D4"/>
    <w:rsid w:val="006840E7"/>
    <w:rsid w:val="0068517C"/>
    <w:rsid w:val="00687FDE"/>
    <w:rsid w:val="0069197B"/>
    <w:rsid w:val="00691B2D"/>
    <w:rsid w:val="006951DC"/>
    <w:rsid w:val="0069641F"/>
    <w:rsid w:val="00696446"/>
    <w:rsid w:val="00696507"/>
    <w:rsid w:val="00696F9A"/>
    <w:rsid w:val="006A1F37"/>
    <w:rsid w:val="006A424A"/>
    <w:rsid w:val="006A6A11"/>
    <w:rsid w:val="006B062D"/>
    <w:rsid w:val="006B2C12"/>
    <w:rsid w:val="006B7870"/>
    <w:rsid w:val="006B7C4D"/>
    <w:rsid w:val="006C0B05"/>
    <w:rsid w:val="006C35E3"/>
    <w:rsid w:val="006C6110"/>
    <w:rsid w:val="006C68CB"/>
    <w:rsid w:val="006C701C"/>
    <w:rsid w:val="006D215E"/>
    <w:rsid w:val="006D2961"/>
    <w:rsid w:val="006D2EF5"/>
    <w:rsid w:val="006D4362"/>
    <w:rsid w:val="006D5526"/>
    <w:rsid w:val="006D5B3A"/>
    <w:rsid w:val="006D6A89"/>
    <w:rsid w:val="006E15A6"/>
    <w:rsid w:val="006E3882"/>
    <w:rsid w:val="006E5263"/>
    <w:rsid w:val="006E5AFD"/>
    <w:rsid w:val="006E5B7D"/>
    <w:rsid w:val="006E6F72"/>
    <w:rsid w:val="006F03D3"/>
    <w:rsid w:val="006F1DA8"/>
    <w:rsid w:val="006F374C"/>
    <w:rsid w:val="006F4C91"/>
    <w:rsid w:val="006F541D"/>
    <w:rsid w:val="006F5E7F"/>
    <w:rsid w:val="007017E6"/>
    <w:rsid w:val="00702C30"/>
    <w:rsid w:val="00702F1F"/>
    <w:rsid w:val="007040F6"/>
    <w:rsid w:val="00705DC8"/>
    <w:rsid w:val="0070773A"/>
    <w:rsid w:val="00714F89"/>
    <w:rsid w:val="00716683"/>
    <w:rsid w:val="00720534"/>
    <w:rsid w:val="00720902"/>
    <w:rsid w:val="00720C6B"/>
    <w:rsid w:val="0072181C"/>
    <w:rsid w:val="00722332"/>
    <w:rsid w:val="007238B8"/>
    <w:rsid w:val="007254E7"/>
    <w:rsid w:val="00734519"/>
    <w:rsid w:val="00734533"/>
    <w:rsid w:val="007347AA"/>
    <w:rsid w:val="0073555B"/>
    <w:rsid w:val="007368B3"/>
    <w:rsid w:val="00736993"/>
    <w:rsid w:val="0074008E"/>
    <w:rsid w:val="00740BDF"/>
    <w:rsid w:val="00740EF8"/>
    <w:rsid w:val="00741DB1"/>
    <w:rsid w:val="00745190"/>
    <w:rsid w:val="007503DA"/>
    <w:rsid w:val="00750A6D"/>
    <w:rsid w:val="00752033"/>
    <w:rsid w:val="007544FF"/>
    <w:rsid w:val="0075468B"/>
    <w:rsid w:val="00754A63"/>
    <w:rsid w:val="00754CAF"/>
    <w:rsid w:val="00757CCF"/>
    <w:rsid w:val="00757DB0"/>
    <w:rsid w:val="007606BF"/>
    <w:rsid w:val="007623D4"/>
    <w:rsid w:val="0076573A"/>
    <w:rsid w:val="0076690B"/>
    <w:rsid w:val="007707AF"/>
    <w:rsid w:val="00774413"/>
    <w:rsid w:val="007759EB"/>
    <w:rsid w:val="00775EF6"/>
    <w:rsid w:val="007762AA"/>
    <w:rsid w:val="00776D3F"/>
    <w:rsid w:val="00776FFE"/>
    <w:rsid w:val="0078347D"/>
    <w:rsid w:val="007836A5"/>
    <w:rsid w:val="007838C8"/>
    <w:rsid w:val="007873D1"/>
    <w:rsid w:val="00787D48"/>
    <w:rsid w:val="007901E9"/>
    <w:rsid w:val="00790428"/>
    <w:rsid w:val="00791EC1"/>
    <w:rsid w:val="00793EC1"/>
    <w:rsid w:val="00797BED"/>
    <w:rsid w:val="007A6723"/>
    <w:rsid w:val="007A6D97"/>
    <w:rsid w:val="007B09FD"/>
    <w:rsid w:val="007B0FC7"/>
    <w:rsid w:val="007B0FDF"/>
    <w:rsid w:val="007B163C"/>
    <w:rsid w:val="007B2D33"/>
    <w:rsid w:val="007B2F12"/>
    <w:rsid w:val="007B5AEA"/>
    <w:rsid w:val="007B6D0D"/>
    <w:rsid w:val="007B6DC1"/>
    <w:rsid w:val="007C08BF"/>
    <w:rsid w:val="007D1793"/>
    <w:rsid w:val="007D2060"/>
    <w:rsid w:val="007D266D"/>
    <w:rsid w:val="007D27EB"/>
    <w:rsid w:val="007D3592"/>
    <w:rsid w:val="007D3EF5"/>
    <w:rsid w:val="007D477D"/>
    <w:rsid w:val="007D6FB8"/>
    <w:rsid w:val="007E23CC"/>
    <w:rsid w:val="007E265E"/>
    <w:rsid w:val="007E2EFB"/>
    <w:rsid w:val="007E4921"/>
    <w:rsid w:val="007E6717"/>
    <w:rsid w:val="007E7B21"/>
    <w:rsid w:val="007F1B40"/>
    <w:rsid w:val="007F27F7"/>
    <w:rsid w:val="007F2AC7"/>
    <w:rsid w:val="007F31A8"/>
    <w:rsid w:val="007F3EA5"/>
    <w:rsid w:val="007F4AAC"/>
    <w:rsid w:val="007F5136"/>
    <w:rsid w:val="0080036C"/>
    <w:rsid w:val="008005AD"/>
    <w:rsid w:val="00800A72"/>
    <w:rsid w:val="0080116C"/>
    <w:rsid w:val="00803709"/>
    <w:rsid w:val="008059A7"/>
    <w:rsid w:val="00807A4D"/>
    <w:rsid w:val="00807AC8"/>
    <w:rsid w:val="00812430"/>
    <w:rsid w:val="00813847"/>
    <w:rsid w:val="008145AE"/>
    <w:rsid w:val="0081520D"/>
    <w:rsid w:val="00815A78"/>
    <w:rsid w:val="0081742C"/>
    <w:rsid w:val="00817B5E"/>
    <w:rsid w:val="00821989"/>
    <w:rsid w:val="0082206C"/>
    <w:rsid w:val="008235D6"/>
    <w:rsid w:val="00825EC8"/>
    <w:rsid w:val="008261BA"/>
    <w:rsid w:val="008272BB"/>
    <w:rsid w:val="00827696"/>
    <w:rsid w:val="008329D3"/>
    <w:rsid w:val="008334F7"/>
    <w:rsid w:val="008341DB"/>
    <w:rsid w:val="00835038"/>
    <w:rsid w:val="008352F7"/>
    <w:rsid w:val="008367AC"/>
    <w:rsid w:val="00840909"/>
    <w:rsid w:val="00841199"/>
    <w:rsid w:val="00845157"/>
    <w:rsid w:val="00846860"/>
    <w:rsid w:val="00847803"/>
    <w:rsid w:val="0085204E"/>
    <w:rsid w:val="00852BFF"/>
    <w:rsid w:val="008545BE"/>
    <w:rsid w:val="008563BE"/>
    <w:rsid w:val="00856B5B"/>
    <w:rsid w:val="00856E6F"/>
    <w:rsid w:val="00861152"/>
    <w:rsid w:val="008615A6"/>
    <w:rsid w:val="00861921"/>
    <w:rsid w:val="00862855"/>
    <w:rsid w:val="008705CE"/>
    <w:rsid w:val="00875826"/>
    <w:rsid w:val="00876078"/>
    <w:rsid w:val="008762F1"/>
    <w:rsid w:val="00876593"/>
    <w:rsid w:val="008807A3"/>
    <w:rsid w:val="008841B4"/>
    <w:rsid w:val="00885483"/>
    <w:rsid w:val="00885C60"/>
    <w:rsid w:val="00890463"/>
    <w:rsid w:val="00890D4E"/>
    <w:rsid w:val="0089118D"/>
    <w:rsid w:val="0089136D"/>
    <w:rsid w:val="00891F6C"/>
    <w:rsid w:val="008A404A"/>
    <w:rsid w:val="008A53C8"/>
    <w:rsid w:val="008A5A0E"/>
    <w:rsid w:val="008A648D"/>
    <w:rsid w:val="008B11DD"/>
    <w:rsid w:val="008B3058"/>
    <w:rsid w:val="008B3C3D"/>
    <w:rsid w:val="008B5062"/>
    <w:rsid w:val="008B507F"/>
    <w:rsid w:val="008B6134"/>
    <w:rsid w:val="008B7AC8"/>
    <w:rsid w:val="008C08A6"/>
    <w:rsid w:val="008C34DC"/>
    <w:rsid w:val="008C3C7F"/>
    <w:rsid w:val="008C43FB"/>
    <w:rsid w:val="008C742C"/>
    <w:rsid w:val="008D0140"/>
    <w:rsid w:val="008D0632"/>
    <w:rsid w:val="008D2D44"/>
    <w:rsid w:val="008D4288"/>
    <w:rsid w:val="008D4387"/>
    <w:rsid w:val="008D4FD8"/>
    <w:rsid w:val="008D582F"/>
    <w:rsid w:val="008E10B4"/>
    <w:rsid w:val="008E60FC"/>
    <w:rsid w:val="008E69B6"/>
    <w:rsid w:val="008E74FD"/>
    <w:rsid w:val="008E7D3D"/>
    <w:rsid w:val="008F0499"/>
    <w:rsid w:val="008F04D8"/>
    <w:rsid w:val="008F4292"/>
    <w:rsid w:val="008F653F"/>
    <w:rsid w:val="00901463"/>
    <w:rsid w:val="00901F1F"/>
    <w:rsid w:val="00901F94"/>
    <w:rsid w:val="00903E49"/>
    <w:rsid w:val="00910F34"/>
    <w:rsid w:val="00912259"/>
    <w:rsid w:val="00912857"/>
    <w:rsid w:val="0091332E"/>
    <w:rsid w:val="00914A38"/>
    <w:rsid w:val="0091630A"/>
    <w:rsid w:val="00917064"/>
    <w:rsid w:val="009174D8"/>
    <w:rsid w:val="00920F8C"/>
    <w:rsid w:val="00921528"/>
    <w:rsid w:val="00924C09"/>
    <w:rsid w:val="00925977"/>
    <w:rsid w:val="009269B2"/>
    <w:rsid w:val="0093033C"/>
    <w:rsid w:val="00930371"/>
    <w:rsid w:val="00930E0B"/>
    <w:rsid w:val="00934005"/>
    <w:rsid w:val="00934279"/>
    <w:rsid w:val="009348A8"/>
    <w:rsid w:val="00935D7C"/>
    <w:rsid w:val="00937377"/>
    <w:rsid w:val="0093773A"/>
    <w:rsid w:val="009414A3"/>
    <w:rsid w:val="00941786"/>
    <w:rsid w:val="00943AE5"/>
    <w:rsid w:val="00944961"/>
    <w:rsid w:val="00944C14"/>
    <w:rsid w:val="009554F6"/>
    <w:rsid w:val="009601CB"/>
    <w:rsid w:val="00960DF4"/>
    <w:rsid w:val="009615DC"/>
    <w:rsid w:val="00962D9F"/>
    <w:rsid w:val="00964094"/>
    <w:rsid w:val="00964B58"/>
    <w:rsid w:val="00965003"/>
    <w:rsid w:val="00966E64"/>
    <w:rsid w:val="0097261A"/>
    <w:rsid w:val="00972CCB"/>
    <w:rsid w:val="009748EC"/>
    <w:rsid w:val="009754B7"/>
    <w:rsid w:val="0097738B"/>
    <w:rsid w:val="009803EF"/>
    <w:rsid w:val="00980CFD"/>
    <w:rsid w:val="00985344"/>
    <w:rsid w:val="00985493"/>
    <w:rsid w:val="009869D0"/>
    <w:rsid w:val="009908B0"/>
    <w:rsid w:val="00992BB7"/>
    <w:rsid w:val="009953D1"/>
    <w:rsid w:val="00995851"/>
    <w:rsid w:val="009A0174"/>
    <w:rsid w:val="009A02BF"/>
    <w:rsid w:val="009A058A"/>
    <w:rsid w:val="009A0655"/>
    <w:rsid w:val="009A07E8"/>
    <w:rsid w:val="009A08E2"/>
    <w:rsid w:val="009A1D64"/>
    <w:rsid w:val="009A283C"/>
    <w:rsid w:val="009A417C"/>
    <w:rsid w:val="009A4720"/>
    <w:rsid w:val="009A4B4B"/>
    <w:rsid w:val="009A4CF3"/>
    <w:rsid w:val="009A5518"/>
    <w:rsid w:val="009A75D8"/>
    <w:rsid w:val="009B0A60"/>
    <w:rsid w:val="009B1C7B"/>
    <w:rsid w:val="009B2D2C"/>
    <w:rsid w:val="009B2F41"/>
    <w:rsid w:val="009B395F"/>
    <w:rsid w:val="009B3C3B"/>
    <w:rsid w:val="009B50FD"/>
    <w:rsid w:val="009C0A42"/>
    <w:rsid w:val="009C5455"/>
    <w:rsid w:val="009C5B57"/>
    <w:rsid w:val="009C62DF"/>
    <w:rsid w:val="009C66B8"/>
    <w:rsid w:val="009C7792"/>
    <w:rsid w:val="009D08DD"/>
    <w:rsid w:val="009D12AA"/>
    <w:rsid w:val="009D2E5F"/>
    <w:rsid w:val="009D6729"/>
    <w:rsid w:val="009E0B14"/>
    <w:rsid w:val="009E43BD"/>
    <w:rsid w:val="009E5CEB"/>
    <w:rsid w:val="009E7465"/>
    <w:rsid w:val="009E7F24"/>
    <w:rsid w:val="009F5069"/>
    <w:rsid w:val="009F537C"/>
    <w:rsid w:val="00A005C1"/>
    <w:rsid w:val="00A03323"/>
    <w:rsid w:val="00A04121"/>
    <w:rsid w:val="00A06995"/>
    <w:rsid w:val="00A070CE"/>
    <w:rsid w:val="00A074D7"/>
    <w:rsid w:val="00A0794C"/>
    <w:rsid w:val="00A104BB"/>
    <w:rsid w:val="00A104F5"/>
    <w:rsid w:val="00A11A60"/>
    <w:rsid w:val="00A127AA"/>
    <w:rsid w:val="00A13E6F"/>
    <w:rsid w:val="00A14EB6"/>
    <w:rsid w:val="00A15457"/>
    <w:rsid w:val="00A166A5"/>
    <w:rsid w:val="00A16F67"/>
    <w:rsid w:val="00A20B18"/>
    <w:rsid w:val="00A304EF"/>
    <w:rsid w:val="00A33622"/>
    <w:rsid w:val="00A341A4"/>
    <w:rsid w:val="00A3684D"/>
    <w:rsid w:val="00A42E8B"/>
    <w:rsid w:val="00A44A56"/>
    <w:rsid w:val="00A4542A"/>
    <w:rsid w:val="00A5068E"/>
    <w:rsid w:val="00A52B2D"/>
    <w:rsid w:val="00A5401F"/>
    <w:rsid w:val="00A56661"/>
    <w:rsid w:val="00A64FB5"/>
    <w:rsid w:val="00A6690B"/>
    <w:rsid w:val="00A67263"/>
    <w:rsid w:val="00A67FF6"/>
    <w:rsid w:val="00A708BD"/>
    <w:rsid w:val="00A71DAB"/>
    <w:rsid w:val="00A73753"/>
    <w:rsid w:val="00A759B6"/>
    <w:rsid w:val="00A76022"/>
    <w:rsid w:val="00A82B93"/>
    <w:rsid w:val="00A84A8E"/>
    <w:rsid w:val="00A84EA2"/>
    <w:rsid w:val="00A907D2"/>
    <w:rsid w:val="00A90A7C"/>
    <w:rsid w:val="00A92E53"/>
    <w:rsid w:val="00A931DE"/>
    <w:rsid w:val="00A93248"/>
    <w:rsid w:val="00A962FA"/>
    <w:rsid w:val="00A967E5"/>
    <w:rsid w:val="00A97402"/>
    <w:rsid w:val="00AA25E6"/>
    <w:rsid w:val="00AA67F5"/>
    <w:rsid w:val="00AB7420"/>
    <w:rsid w:val="00AC00D8"/>
    <w:rsid w:val="00AC3E8D"/>
    <w:rsid w:val="00AC4941"/>
    <w:rsid w:val="00AC5E83"/>
    <w:rsid w:val="00AD0447"/>
    <w:rsid w:val="00AD0B9C"/>
    <w:rsid w:val="00AD173C"/>
    <w:rsid w:val="00AD40C5"/>
    <w:rsid w:val="00AD5D74"/>
    <w:rsid w:val="00AD6392"/>
    <w:rsid w:val="00AD7F82"/>
    <w:rsid w:val="00AE0F5B"/>
    <w:rsid w:val="00AE13E9"/>
    <w:rsid w:val="00AE17AC"/>
    <w:rsid w:val="00AE23DB"/>
    <w:rsid w:val="00AE2B6A"/>
    <w:rsid w:val="00AE338A"/>
    <w:rsid w:val="00AE530A"/>
    <w:rsid w:val="00AE7057"/>
    <w:rsid w:val="00AE7C7A"/>
    <w:rsid w:val="00AE7CB3"/>
    <w:rsid w:val="00AE7F10"/>
    <w:rsid w:val="00AF2036"/>
    <w:rsid w:val="00AF249C"/>
    <w:rsid w:val="00AF2CBF"/>
    <w:rsid w:val="00AF339B"/>
    <w:rsid w:val="00AF45BC"/>
    <w:rsid w:val="00AF4F54"/>
    <w:rsid w:val="00AF5D3D"/>
    <w:rsid w:val="00AF6414"/>
    <w:rsid w:val="00B02080"/>
    <w:rsid w:val="00B034D9"/>
    <w:rsid w:val="00B049B1"/>
    <w:rsid w:val="00B05972"/>
    <w:rsid w:val="00B1048C"/>
    <w:rsid w:val="00B1178F"/>
    <w:rsid w:val="00B13760"/>
    <w:rsid w:val="00B21B59"/>
    <w:rsid w:val="00B22922"/>
    <w:rsid w:val="00B246D1"/>
    <w:rsid w:val="00B306E5"/>
    <w:rsid w:val="00B3098C"/>
    <w:rsid w:val="00B309DA"/>
    <w:rsid w:val="00B32F00"/>
    <w:rsid w:val="00B34C98"/>
    <w:rsid w:val="00B36963"/>
    <w:rsid w:val="00B36CB7"/>
    <w:rsid w:val="00B40A51"/>
    <w:rsid w:val="00B40CA5"/>
    <w:rsid w:val="00B415EE"/>
    <w:rsid w:val="00B42019"/>
    <w:rsid w:val="00B42055"/>
    <w:rsid w:val="00B45032"/>
    <w:rsid w:val="00B451BC"/>
    <w:rsid w:val="00B45575"/>
    <w:rsid w:val="00B4764E"/>
    <w:rsid w:val="00B51212"/>
    <w:rsid w:val="00B517CB"/>
    <w:rsid w:val="00B5315A"/>
    <w:rsid w:val="00B55363"/>
    <w:rsid w:val="00B55DE6"/>
    <w:rsid w:val="00B5616A"/>
    <w:rsid w:val="00B56913"/>
    <w:rsid w:val="00B56D10"/>
    <w:rsid w:val="00B56F56"/>
    <w:rsid w:val="00B604EC"/>
    <w:rsid w:val="00B63265"/>
    <w:rsid w:val="00B6525C"/>
    <w:rsid w:val="00B678A1"/>
    <w:rsid w:val="00B67F7A"/>
    <w:rsid w:val="00B8009F"/>
    <w:rsid w:val="00B8178E"/>
    <w:rsid w:val="00B86A92"/>
    <w:rsid w:val="00B878B8"/>
    <w:rsid w:val="00B932B1"/>
    <w:rsid w:val="00B943B8"/>
    <w:rsid w:val="00B9501F"/>
    <w:rsid w:val="00B97786"/>
    <w:rsid w:val="00BA1C82"/>
    <w:rsid w:val="00BA64DB"/>
    <w:rsid w:val="00BB0DCE"/>
    <w:rsid w:val="00BB3EA4"/>
    <w:rsid w:val="00BB47E9"/>
    <w:rsid w:val="00BB50E2"/>
    <w:rsid w:val="00BC04FA"/>
    <w:rsid w:val="00BC2F34"/>
    <w:rsid w:val="00BC36E6"/>
    <w:rsid w:val="00BC3B19"/>
    <w:rsid w:val="00BC55B7"/>
    <w:rsid w:val="00BC5C2E"/>
    <w:rsid w:val="00BC6DAD"/>
    <w:rsid w:val="00BC6DDE"/>
    <w:rsid w:val="00BD0B79"/>
    <w:rsid w:val="00BD143C"/>
    <w:rsid w:val="00BD1EE6"/>
    <w:rsid w:val="00BD1FE1"/>
    <w:rsid w:val="00BD3DEB"/>
    <w:rsid w:val="00BD3E65"/>
    <w:rsid w:val="00BD41DF"/>
    <w:rsid w:val="00BD451D"/>
    <w:rsid w:val="00BD4D3F"/>
    <w:rsid w:val="00BE1ABD"/>
    <w:rsid w:val="00BE433B"/>
    <w:rsid w:val="00BE473B"/>
    <w:rsid w:val="00BE5F2A"/>
    <w:rsid w:val="00BE6461"/>
    <w:rsid w:val="00BE7BAA"/>
    <w:rsid w:val="00BF0166"/>
    <w:rsid w:val="00BF1542"/>
    <w:rsid w:val="00BF1806"/>
    <w:rsid w:val="00BF349B"/>
    <w:rsid w:val="00BF41E8"/>
    <w:rsid w:val="00BF509E"/>
    <w:rsid w:val="00BF5EA3"/>
    <w:rsid w:val="00BF69F1"/>
    <w:rsid w:val="00C01235"/>
    <w:rsid w:val="00C03670"/>
    <w:rsid w:val="00C1082E"/>
    <w:rsid w:val="00C12BBB"/>
    <w:rsid w:val="00C16877"/>
    <w:rsid w:val="00C17484"/>
    <w:rsid w:val="00C20838"/>
    <w:rsid w:val="00C21002"/>
    <w:rsid w:val="00C21057"/>
    <w:rsid w:val="00C21EB5"/>
    <w:rsid w:val="00C22B36"/>
    <w:rsid w:val="00C2422F"/>
    <w:rsid w:val="00C25D6E"/>
    <w:rsid w:val="00C277BB"/>
    <w:rsid w:val="00C303F8"/>
    <w:rsid w:val="00C30FE0"/>
    <w:rsid w:val="00C32538"/>
    <w:rsid w:val="00C33175"/>
    <w:rsid w:val="00C36A77"/>
    <w:rsid w:val="00C37432"/>
    <w:rsid w:val="00C40D64"/>
    <w:rsid w:val="00C40EE4"/>
    <w:rsid w:val="00C42237"/>
    <w:rsid w:val="00C42519"/>
    <w:rsid w:val="00C42AEB"/>
    <w:rsid w:val="00C43022"/>
    <w:rsid w:val="00C501E1"/>
    <w:rsid w:val="00C50613"/>
    <w:rsid w:val="00C520C5"/>
    <w:rsid w:val="00C56A31"/>
    <w:rsid w:val="00C618C5"/>
    <w:rsid w:val="00C670E3"/>
    <w:rsid w:val="00C67EDE"/>
    <w:rsid w:val="00C735A5"/>
    <w:rsid w:val="00C73DFC"/>
    <w:rsid w:val="00C74FB1"/>
    <w:rsid w:val="00C75A07"/>
    <w:rsid w:val="00C777F4"/>
    <w:rsid w:val="00C77C8A"/>
    <w:rsid w:val="00C8033F"/>
    <w:rsid w:val="00C820A3"/>
    <w:rsid w:val="00C8333C"/>
    <w:rsid w:val="00C855DB"/>
    <w:rsid w:val="00C8621B"/>
    <w:rsid w:val="00C86623"/>
    <w:rsid w:val="00C86A1F"/>
    <w:rsid w:val="00C875B0"/>
    <w:rsid w:val="00C9034E"/>
    <w:rsid w:val="00C90D34"/>
    <w:rsid w:val="00C90DEC"/>
    <w:rsid w:val="00C91560"/>
    <w:rsid w:val="00C91BBB"/>
    <w:rsid w:val="00C92899"/>
    <w:rsid w:val="00C93F16"/>
    <w:rsid w:val="00C950F9"/>
    <w:rsid w:val="00C9528C"/>
    <w:rsid w:val="00C979C1"/>
    <w:rsid w:val="00CA0147"/>
    <w:rsid w:val="00CA1442"/>
    <w:rsid w:val="00CA370A"/>
    <w:rsid w:val="00CA633B"/>
    <w:rsid w:val="00CA674E"/>
    <w:rsid w:val="00CB05E7"/>
    <w:rsid w:val="00CB1B37"/>
    <w:rsid w:val="00CB1DA3"/>
    <w:rsid w:val="00CB2A15"/>
    <w:rsid w:val="00CB326A"/>
    <w:rsid w:val="00CB5C21"/>
    <w:rsid w:val="00CB6197"/>
    <w:rsid w:val="00CB6340"/>
    <w:rsid w:val="00CB6657"/>
    <w:rsid w:val="00CC0789"/>
    <w:rsid w:val="00CC206A"/>
    <w:rsid w:val="00CC488D"/>
    <w:rsid w:val="00CC57DE"/>
    <w:rsid w:val="00CC5B2A"/>
    <w:rsid w:val="00CD23AD"/>
    <w:rsid w:val="00CD4BBA"/>
    <w:rsid w:val="00CD6FD0"/>
    <w:rsid w:val="00CE56F6"/>
    <w:rsid w:val="00CE5D24"/>
    <w:rsid w:val="00CE78FE"/>
    <w:rsid w:val="00CE7FE2"/>
    <w:rsid w:val="00CF08F9"/>
    <w:rsid w:val="00CF2095"/>
    <w:rsid w:val="00CF2894"/>
    <w:rsid w:val="00CF381F"/>
    <w:rsid w:val="00CF4F49"/>
    <w:rsid w:val="00CF6032"/>
    <w:rsid w:val="00D0043C"/>
    <w:rsid w:val="00D02452"/>
    <w:rsid w:val="00D024C6"/>
    <w:rsid w:val="00D04D7F"/>
    <w:rsid w:val="00D05268"/>
    <w:rsid w:val="00D10A4D"/>
    <w:rsid w:val="00D12317"/>
    <w:rsid w:val="00D15451"/>
    <w:rsid w:val="00D17BEF"/>
    <w:rsid w:val="00D2042C"/>
    <w:rsid w:val="00D20E92"/>
    <w:rsid w:val="00D212DF"/>
    <w:rsid w:val="00D214A0"/>
    <w:rsid w:val="00D22CD5"/>
    <w:rsid w:val="00D23A1F"/>
    <w:rsid w:val="00D25AB7"/>
    <w:rsid w:val="00D2693D"/>
    <w:rsid w:val="00D2761F"/>
    <w:rsid w:val="00D27631"/>
    <w:rsid w:val="00D30627"/>
    <w:rsid w:val="00D3072E"/>
    <w:rsid w:val="00D329EE"/>
    <w:rsid w:val="00D33C1F"/>
    <w:rsid w:val="00D34817"/>
    <w:rsid w:val="00D34C77"/>
    <w:rsid w:val="00D354C6"/>
    <w:rsid w:val="00D35D21"/>
    <w:rsid w:val="00D37F7D"/>
    <w:rsid w:val="00D40832"/>
    <w:rsid w:val="00D40A8F"/>
    <w:rsid w:val="00D40F09"/>
    <w:rsid w:val="00D42B2D"/>
    <w:rsid w:val="00D42C1B"/>
    <w:rsid w:val="00D43225"/>
    <w:rsid w:val="00D507C9"/>
    <w:rsid w:val="00D50E9F"/>
    <w:rsid w:val="00D57E87"/>
    <w:rsid w:val="00D60A6E"/>
    <w:rsid w:val="00D610E7"/>
    <w:rsid w:val="00D612C6"/>
    <w:rsid w:val="00D62FC3"/>
    <w:rsid w:val="00D633DF"/>
    <w:rsid w:val="00D64C91"/>
    <w:rsid w:val="00D6597F"/>
    <w:rsid w:val="00D72AC8"/>
    <w:rsid w:val="00D72CFA"/>
    <w:rsid w:val="00D7391A"/>
    <w:rsid w:val="00D74FB8"/>
    <w:rsid w:val="00D75EFB"/>
    <w:rsid w:val="00D764DA"/>
    <w:rsid w:val="00D76735"/>
    <w:rsid w:val="00D76B80"/>
    <w:rsid w:val="00D80597"/>
    <w:rsid w:val="00D815F6"/>
    <w:rsid w:val="00D84914"/>
    <w:rsid w:val="00D853B5"/>
    <w:rsid w:val="00D85F2B"/>
    <w:rsid w:val="00D86348"/>
    <w:rsid w:val="00D87BC8"/>
    <w:rsid w:val="00D9126D"/>
    <w:rsid w:val="00D934A1"/>
    <w:rsid w:val="00D93751"/>
    <w:rsid w:val="00D94129"/>
    <w:rsid w:val="00D94270"/>
    <w:rsid w:val="00D96241"/>
    <w:rsid w:val="00D96698"/>
    <w:rsid w:val="00DA10C4"/>
    <w:rsid w:val="00DA31C9"/>
    <w:rsid w:val="00DA5F74"/>
    <w:rsid w:val="00DA6C09"/>
    <w:rsid w:val="00DA6DC3"/>
    <w:rsid w:val="00DA7424"/>
    <w:rsid w:val="00DB01B4"/>
    <w:rsid w:val="00DB03E0"/>
    <w:rsid w:val="00DB1BAA"/>
    <w:rsid w:val="00DB7413"/>
    <w:rsid w:val="00DC228F"/>
    <w:rsid w:val="00DC35A6"/>
    <w:rsid w:val="00DC61B1"/>
    <w:rsid w:val="00DD011D"/>
    <w:rsid w:val="00DD1F34"/>
    <w:rsid w:val="00DD2A09"/>
    <w:rsid w:val="00DE04BC"/>
    <w:rsid w:val="00DE10BC"/>
    <w:rsid w:val="00DE19F5"/>
    <w:rsid w:val="00DE1C8A"/>
    <w:rsid w:val="00DE2AF5"/>
    <w:rsid w:val="00DE6BDB"/>
    <w:rsid w:val="00DF2CEA"/>
    <w:rsid w:val="00DF40AF"/>
    <w:rsid w:val="00DF72B9"/>
    <w:rsid w:val="00E01F76"/>
    <w:rsid w:val="00E02DB8"/>
    <w:rsid w:val="00E031BC"/>
    <w:rsid w:val="00E04A0E"/>
    <w:rsid w:val="00E06AE2"/>
    <w:rsid w:val="00E15035"/>
    <w:rsid w:val="00E16017"/>
    <w:rsid w:val="00E2069F"/>
    <w:rsid w:val="00E24CCF"/>
    <w:rsid w:val="00E255E9"/>
    <w:rsid w:val="00E3076D"/>
    <w:rsid w:val="00E30E14"/>
    <w:rsid w:val="00E31B5C"/>
    <w:rsid w:val="00E3235B"/>
    <w:rsid w:val="00E33971"/>
    <w:rsid w:val="00E369DE"/>
    <w:rsid w:val="00E36E48"/>
    <w:rsid w:val="00E40C89"/>
    <w:rsid w:val="00E442F2"/>
    <w:rsid w:val="00E4687E"/>
    <w:rsid w:val="00E46C5D"/>
    <w:rsid w:val="00E47ECC"/>
    <w:rsid w:val="00E50EC9"/>
    <w:rsid w:val="00E519A4"/>
    <w:rsid w:val="00E5384D"/>
    <w:rsid w:val="00E540E1"/>
    <w:rsid w:val="00E54619"/>
    <w:rsid w:val="00E54FA7"/>
    <w:rsid w:val="00E6112C"/>
    <w:rsid w:val="00E64819"/>
    <w:rsid w:val="00E64AE2"/>
    <w:rsid w:val="00E67610"/>
    <w:rsid w:val="00E722B4"/>
    <w:rsid w:val="00E7316F"/>
    <w:rsid w:val="00E76061"/>
    <w:rsid w:val="00E8316D"/>
    <w:rsid w:val="00E85A5D"/>
    <w:rsid w:val="00E90654"/>
    <w:rsid w:val="00E93F5E"/>
    <w:rsid w:val="00E94BD9"/>
    <w:rsid w:val="00E95160"/>
    <w:rsid w:val="00E959D9"/>
    <w:rsid w:val="00EA0545"/>
    <w:rsid w:val="00EA169A"/>
    <w:rsid w:val="00EA271D"/>
    <w:rsid w:val="00EA331D"/>
    <w:rsid w:val="00EA3602"/>
    <w:rsid w:val="00EA5A5E"/>
    <w:rsid w:val="00EB06EA"/>
    <w:rsid w:val="00EB078F"/>
    <w:rsid w:val="00EB0ACE"/>
    <w:rsid w:val="00EB28F3"/>
    <w:rsid w:val="00EB3814"/>
    <w:rsid w:val="00EB4A79"/>
    <w:rsid w:val="00EC2360"/>
    <w:rsid w:val="00EC35F1"/>
    <w:rsid w:val="00ED14CA"/>
    <w:rsid w:val="00ED1AA3"/>
    <w:rsid w:val="00ED2AEC"/>
    <w:rsid w:val="00ED3915"/>
    <w:rsid w:val="00ED3BDD"/>
    <w:rsid w:val="00ED4D62"/>
    <w:rsid w:val="00ED4DE8"/>
    <w:rsid w:val="00ED5164"/>
    <w:rsid w:val="00ED54A4"/>
    <w:rsid w:val="00EE09BB"/>
    <w:rsid w:val="00EE1035"/>
    <w:rsid w:val="00EE4238"/>
    <w:rsid w:val="00EE6B7F"/>
    <w:rsid w:val="00EF2178"/>
    <w:rsid w:val="00EF305E"/>
    <w:rsid w:val="00F018B2"/>
    <w:rsid w:val="00F02D1F"/>
    <w:rsid w:val="00F037E3"/>
    <w:rsid w:val="00F078B3"/>
    <w:rsid w:val="00F1089E"/>
    <w:rsid w:val="00F14E87"/>
    <w:rsid w:val="00F20095"/>
    <w:rsid w:val="00F24631"/>
    <w:rsid w:val="00F2771D"/>
    <w:rsid w:val="00F279BF"/>
    <w:rsid w:val="00F3100D"/>
    <w:rsid w:val="00F31068"/>
    <w:rsid w:val="00F319F0"/>
    <w:rsid w:val="00F333E8"/>
    <w:rsid w:val="00F34C51"/>
    <w:rsid w:val="00F409C4"/>
    <w:rsid w:val="00F40AC8"/>
    <w:rsid w:val="00F41B35"/>
    <w:rsid w:val="00F42EF0"/>
    <w:rsid w:val="00F444DF"/>
    <w:rsid w:val="00F445C4"/>
    <w:rsid w:val="00F44755"/>
    <w:rsid w:val="00F44F29"/>
    <w:rsid w:val="00F504B8"/>
    <w:rsid w:val="00F550BA"/>
    <w:rsid w:val="00F63FDD"/>
    <w:rsid w:val="00F65111"/>
    <w:rsid w:val="00F65169"/>
    <w:rsid w:val="00F67859"/>
    <w:rsid w:val="00F7110F"/>
    <w:rsid w:val="00F720D7"/>
    <w:rsid w:val="00F75268"/>
    <w:rsid w:val="00F753C1"/>
    <w:rsid w:val="00F812F3"/>
    <w:rsid w:val="00F83107"/>
    <w:rsid w:val="00F83F50"/>
    <w:rsid w:val="00F8470F"/>
    <w:rsid w:val="00F849DE"/>
    <w:rsid w:val="00F85256"/>
    <w:rsid w:val="00F85591"/>
    <w:rsid w:val="00F855DA"/>
    <w:rsid w:val="00F872C4"/>
    <w:rsid w:val="00F8779A"/>
    <w:rsid w:val="00F90519"/>
    <w:rsid w:val="00F907BD"/>
    <w:rsid w:val="00F908BA"/>
    <w:rsid w:val="00F94ADA"/>
    <w:rsid w:val="00F9519F"/>
    <w:rsid w:val="00F95213"/>
    <w:rsid w:val="00FA1173"/>
    <w:rsid w:val="00FA3C1E"/>
    <w:rsid w:val="00FA3EEC"/>
    <w:rsid w:val="00FA5B11"/>
    <w:rsid w:val="00FA7636"/>
    <w:rsid w:val="00FB2ED6"/>
    <w:rsid w:val="00FB2F2F"/>
    <w:rsid w:val="00FB48C2"/>
    <w:rsid w:val="00FB51BA"/>
    <w:rsid w:val="00FB72D2"/>
    <w:rsid w:val="00FB74D2"/>
    <w:rsid w:val="00FC21A6"/>
    <w:rsid w:val="00FC230A"/>
    <w:rsid w:val="00FC25DF"/>
    <w:rsid w:val="00FC2813"/>
    <w:rsid w:val="00FC38B5"/>
    <w:rsid w:val="00FC3F9F"/>
    <w:rsid w:val="00FD16FA"/>
    <w:rsid w:val="00FD1CA5"/>
    <w:rsid w:val="00FD1D6D"/>
    <w:rsid w:val="00FD5301"/>
    <w:rsid w:val="00FD5597"/>
    <w:rsid w:val="00FD59CC"/>
    <w:rsid w:val="00FD6ABB"/>
    <w:rsid w:val="00FD72DC"/>
    <w:rsid w:val="00FE1AF6"/>
    <w:rsid w:val="00FE1D72"/>
    <w:rsid w:val="00FE35D0"/>
    <w:rsid w:val="00FE385B"/>
    <w:rsid w:val="00FE3FB1"/>
    <w:rsid w:val="00FE48E4"/>
    <w:rsid w:val="00FE4B6F"/>
    <w:rsid w:val="00FE4BA1"/>
    <w:rsid w:val="00FE60EC"/>
    <w:rsid w:val="00FE748B"/>
    <w:rsid w:val="00FF5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447E4AF"/>
  <w15:docId w15:val="{DADB2AE1-3FBE-4679-B927-B7AE27DE4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F53B7"/>
  </w:style>
  <w:style w:type="paragraph" w:styleId="Heading1">
    <w:name w:val="heading 1"/>
    <w:basedOn w:val="Normal1"/>
    <w:next w:val="Normal1"/>
    <w:link w:val="Heading1Char"/>
    <w:uiPriority w:val="9"/>
    <w:qFormat/>
    <w:rsid w:val="00800A72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rsid w:val="00800A72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rsid w:val="00800A72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rsid w:val="00800A72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rsid w:val="00800A72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rsid w:val="00800A72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800A72"/>
  </w:style>
  <w:style w:type="paragraph" w:styleId="Title">
    <w:name w:val="Title"/>
    <w:basedOn w:val="Normal1"/>
    <w:next w:val="Normal1"/>
    <w:rsid w:val="00800A72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rsid w:val="00800A72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LineNumber">
    <w:name w:val="line number"/>
    <w:basedOn w:val="DefaultParagraphFont"/>
    <w:uiPriority w:val="99"/>
    <w:semiHidden/>
    <w:unhideWhenUsed/>
    <w:rsid w:val="00204E2F"/>
  </w:style>
  <w:style w:type="paragraph" w:styleId="Header">
    <w:name w:val="header"/>
    <w:basedOn w:val="Normal"/>
    <w:link w:val="HeaderChar"/>
    <w:uiPriority w:val="99"/>
    <w:unhideWhenUsed/>
    <w:rsid w:val="00204E2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E2F"/>
  </w:style>
  <w:style w:type="paragraph" w:styleId="Footer">
    <w:name w:val="footer"/>
    <w:basedOn w:val="Normal"/>
    <w:link w:val="FooterChar"/>
    <w:uiPriority w:val="99"/>
    <w:unhideWhenUsed/>
    <w:rsid w:val="00204E2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E2F"/>
  </w:style>
  <w:style w:type="character" w:styleId="CommentReference">
    <w:name w:val="annotation reference"/>
    <w:basedOn w:val="DefaultParagraphFont"/>
    <w:uiPriority w:val="99"/>
    <w:semiHidden/>
    <w:unhideWhenUsed/>
    <w:rsid w:val="00944C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4C1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4C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4C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4C14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44C14"/>
    <w:pPr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4C1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C14"/>
    <w:rPr>
      <w:rFonts w:ascii="Tahoma" w:hAnsi="Tahoma" w:cs="Tahoma"/>
      <w:sz w:val="16"/>
      <w:szCs w:val="16"/>
    </w:rPr>
  </w:style>
  <w:style w:type="paragraph" w:customStyle="1" w:styleId="Body">
    <w:name w:val="Body"/>
    <w:rsid w:val="006F4C91"/>
    <w:pPr>
      <w:pBdr>
        <w:top w:val="nil"/>
        <w:left w:val="nil"/>
        <w:bottom w:val="nil"/>
        <w:right w:val="nil"/>
        <w:between w:val="nil"/>
        <w:bar w:val="nil"/>
      </w:pBdr>
      <w:spacing w:line="240" w:lineRule="auto"/>
    </w:pPr>
    <w:rPr>
      <w:rFonts w:ascii="Helvetica" w:eastAsia="Arial Unicode MS" w:hAnsi="Helvetica" w:cs="Arial Unicode MS"/>
      <w:bdr w:val="nil"/>
    </w:rPr>
  </w:style>
  <w:style w:type="numbering" w:customStyle="1" w:styleId="Numbered">
    <w:name w:val="Numbered"/>
    <w:rsid w:val="006F4C91"/>
    <w:pPr>
      <w:numPr>
        <w:numId w:val="1"/>
      </w:numPr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F249C"/>
    <w:pPr>
      <w:pBdr>
        <w:bottom w:val="single" w:sz="6" w:space="1" w:color="auto"/>
      </w:pBdr>
      <w:spacing w:line="240" w:lineRule="auto"/>
      <w:jc w:val="center"/>
    </w:pPr>
    <w:rPr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F249C"/>
    <w:rPr>
      <w:vanish/>
      <w:color w:val="auto"/>
      <w:sz w:val="16"/>
      <w:szCs w:val="16"/>
    </w:rPr>
  </w:style>
  <w:style w:type="character" w:customStyle="1" w:styleId="apple-converted-space">
    <w:name w:val="apple-converted-space"/>
    <w:basedOn w:val="DefaultParagraphFont"/>
    <w:rsid w:val="00AF249C"/>
  </w:style>
  <w:style w:type="paragraph" w:styleId="NormalWeb">
    <w:name w:val="Normal (Web)"/>
    <w:basedOn w:val="Normal"/>
    <w:uiPriority w:val="99"/>
    <w:semiHidden/>
    <w:unhideWhenUsed/>
    <w:rsid w:val="00AF249C"/>
    <w:pPr>
      <w:spacing w:before="100" w:beforeAutospacing="1" w:after="100" w:afterAutospacing="1" w:line="240" w:lineRule="auto"/>
    </w:pPr>
    <w:rPr>
      <w:rFonts w:ascii="Times" w:hAnsi="Times" w:cs="Times New Roman"/>
      <w:color w:val="auto"/>
      <w:sz w:val="20"/>
      <w:szCs w:val="20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F249C"/>
    <w:pPr>
      <w:pBdr>
        <w:top w:val="single" w:sz="6" w:space="1" w:color="auto"/>
      </w:pBdr>
      <w:spacing w:line="240" w:lineRule="auto"/>
      <w:jc w:val="center"/>
    </w:pPr>
    <w:rPr>
      <w:vanish/>
      <w:color w:val="auto"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F249C"/>
    <w:rPr>
      <w:vanish/>
      <w:color w:val="auto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F249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32F00"/>
    <w:rPr>
      <w:sz w:val="40"/>
      <w:szCs w:val="40"/>
    </w:rPr>
  </w:style>
  <w:style w:type="character" w:styleId="PlaceholderText">
    <w:name w:val="Placeholder Text"/>
    <w:basedOn w:val="DefaultParagraphFont"/>
    <w:uiPriority w:val="99"/>
    <w:semiHidden/>
    <w:rsid w:val="00A104BB"/>
    <w:rPr>
      <w:color w:val="808080"/>
    </w:rPr>
  </w:style>
  <w:style w:type="paragraph" w:customStyle="1" w:styleId="EndNoteBibliography">
    <w:name w:val="EndNote Bibliography"/>
    <w:basedOn w:val="Normal"/>
    <w:rsid w:val="00AF2CBF"/>
    <w:pPr>
      <w:spacing w:line="240" w:lineRule="auto"/>
      <w:jc w:val="both"/>
    </w:pPr>
    <w:rPr>
      <w:rFonts w:ascii="Cambria" w:eastAsiaTheme="minorEastAsia" w:hAnsi="Cambria" w:cstheme="minorBidi"/>
      <w:color w:val="auto"/>
      <w:sz w:val="24"/>
      <w:szCs w:val="24"/>
    </w:rPr>
  </w:style>
  <w:style w:type="table" w:styleId="TableGrid">
    <w:name w:val="Table Grid"/>
    <w:basedOn w:val="TableNormal"/>
    <w:uiPriority w:val="39"/>
    <w:rsid w:val="00200AA6"/>
    <w:pPr>
      <w:spacing w:line="240" w:lineRule="auto"/>
    </w:pPr>
    <w:rPr>
      <w:rFonts w:asciiTheme="minorHAnsi" w:eastAsiaTheme="minorHAnsi" w:hAnsiTheme="minorHAnsi" w:cstheme="minorBidi"/>
      <w:color w:val="aut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00AA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3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tiff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4AC2564-BEF5-8440-9BE8-EDFAB9905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798</Words>
  <Characters>4555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Jackson Laboratory</Company>
  <LinksUpToDate>false</LinksUpToDate>
  <CharactersWithSpaces>5343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Gregory Carter</dc:creator>
  <cp:lastModifiedBy>Xulong Wang</cp:lastModifiedBy>
  <cp:revision>6</cp:revision>
  <dcterms:created xsi:type="dcterms:W3CDTF">2018-02-12T18:44:00Z</dcterms:created>
  <dcterms:modified xsi:type="dcterms:W3CDTF">2018-02-14T20:32:00Z</dcterms:modified>
</cp:coreProperties>
</file>